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customXml/itemProps9.xml" ContentType="application/vnd.openxmlformats-officedocument.customXmlProperties+xml"/>
  <Override PartName="/customXml/itemProps10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2704F" w14:textId="77777777" w:rsidR="00A548B7" w:rsidRPr="00722C23" w:rsidRDefault="00A548B7" w:rsidP="000E6B86">
      <w:pPr>
        <w:pStyle w:val="SCf"/>
      </w:pPr>
      <w:bookmarkStart w:id="0" w:name="_Toc106767421"/>
      <w:bookmarkStart w:id="1" w:name="_Toc106767915"/>
      <w:bookmarkStart w:id="2" w:name="_Toc106772854"/>
      <w:bookmarkStart w:id="3" w:name="_Toc108410054"/>
      <w:bookmarkStart w:id="4" w:name="_Toc108427358"/>
      <w:bookmarkStart w:id="5" w:name="_Toc108508147"/>
      <w:bookmarkStart w:id="6" w:name="_Toc108601225"/>
      <w:bookmarkStart w:id="7" w:name="_Toc147041770"/>
      <w:bookmarkStart w:id="8" w:name="_Toc147041968"/>
      <w:bookmarkStart w:id="9" w:name="_Toc147042001"/>
      <w:bookmarkStart w:id="10" w:name="_Toc147042156"/>
      <w:bookmarkStart w:id="11" w:name="_Toc147051021"/>
      <w:bookmarkStart w:id="12" w:name="_Toc147051812"/>
      <w:bookmarkStart w:id="13" w:name="_Toc147051849"/>
      <w:bookmarkStart w:id="14" w:name="_Toc147051898"/>
      <w:bookmarkStart w:id="15" w:name="_Toc147204674"/>
      <w:bookmarkStart w:id="16" w:name="_Toc149705615"/>
      <w:bookmarkStart w:id="17" w:name="_Toc149705646"/>
      <w:bookmarkStart w:id="18" w:name="_Toc149705677"/>
      <w:bookmarkStart w:id="19" w:name="_Toc149798757"/>
      <w:bookmarkStart w:id="20" w:name="_Toc149979447"/>
      <w:bookmarkStart w:id="21" w:name="_Toc149981748"/>
      <w:bookmarkStart w:id="22" w:name="_Toc149983136"/>
      <w:bookmarkStart w:id="23" w:name="_Toc149985327"/>
      <w:bookmarkStart w:id="24" w:name="_Toc150914278"/>
      <w:bookmarkStart w:id="25" w:name="_Toc150914414"/>
      <w:bookmarkStart w:id="26" w:name="_Toc150914773"/>
      <w:bookmarkStart w:id="27" w:name="_Toc150914815"/>
      <w:bookmarkStart w:id="28" w:name="_Toc150914935"/>
      <w:bookmarkStart w:id="29" w:name="_Toc154475341"/>
      <w:bookmarkStart w:id="30" w:name="_Toc154476722"/>
    </w:p>
    <w:p w14:paraId="6C3B719F" w14:textId="77777777" w:rsidR="00A548B7" w:rsidRPr="00A548B7" w:rsidRDefault="00A548B7" w:rsidP="00326549">
      <w:pPr>
        <w:pStyle w:val="SCf"/>
      </w:pPr>
    </w:p>
    <w:p w14:paraId="3F82C252" w14:textId="77777777" w:rsidR="00A548B7" w:rsidRPr="00A548B7" w:rsidRDefault="00A548B7" w:rsidP="00326549">
      <w:pPr>
        <w:pStyle w:val="SCf"/>
      </w:pPr>
    </w:p>
    <w:p w14:paraId="16658A73" w14:textId="480425C1" w:rsidR="00A548B7" w:rsidRPr="00A548B7" w:rsidRDefault="00990D6E" w:rsidP="00A548B7">
      <w:pPr>
        <w:pStyle w:val="SCf"/>
      </w:pPr>
      <w:del w:id="31" w:author="Constantine Smirnov" w:date="2023-06-07T02:25:00Z">
        <w:r w:rsidDel="00BD23B8">
          <w:rPr>
            <w:noProof/>
            <w:lang w:eastAsia="ru-RU"/>
          </w:rPr>
          <w:drawing>
            <wp:anchor distT="0" distB="0" distL="114300" distR="114300" simplePos="0" relativeHeight="251658240" behindDoc="1" locked="0" layoutInCell="1" allowOverlap="1" wp14:anchorId="2BA6C3E7" wp14:editId="62292C9C">
              <wp:simplePos x="0" y="0"/>
              <wp:positionH relativeFrom="column">
                <wp:posOffset>1657350</wp:posOffset>
              </wp:positionH>
              <wp:positionV relativeFrom="paragraph">
                <wp:posOffset>93345</wp:posOffset>
              </wp:positionV>
              <wp:extent cx="2751455" cy="756920"/>
              <wp:effectExtent l="0" t="0" r="0" b="5080"/>
              <wp:wrapThrough wrapText="bothSides">
                <wp:wrapPolygon edited="0">
                  <wp:start x="0" y="0"/>
                  <wp:lineTo x="0" y="21201"/>
                  <wp:lineTo x="21386" y="21201"/>
                  <wp:lineTo x="21386" y="0"/>
                  <wp:lineTo x="0" y="0"/>
                </wp:wrapPolygon>
              </wp:wrapThrough>
              <wp:docPr id="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логотип1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51455" cy="7569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507D1C44" w14:textId="77777777" w:rsidR="00A548B7" w:rsidRPr="00A548B7" w:rsidRDefault="00A548B7" w:rsidP="00A548B7">
      <w:pPr>
        <w:pStyle w:val="SCf"/>
      </w:pPr>
    </w:p>
    <w:p w14:paraId="6AB24946" w14:textId="77777777" w:rsidR="00A548B7" w:rsidRPr="00A548B7" w:rsidRDefault="00A548B7" w:rsidP="00A548B7">
      <w:pPr>
        <w:pStyle w:val="SCf"/>
      </w:pPr>
    </w:p>
    <w:p w14:paraId="54B1E3D6" w14:textId="77777777" w:rsidR="00A548B7" w:rsidRPr="00A548B7" w:rsidRDefault="00A548B7" w:rsidP="00A548B7">
      <w:pPr>
        <w:pStyle w:val="SCf"/>
      </w:pPr>
    </w:p>
    <w:p w14:paraId="477E67AD" w14:textId="77777777" w:rsidR="00A548B7" w:rsidRDefault="00A548B7" w:rsidP="00A548B7">
      <w:pPr>
        <w:pStyle w:val="SCf"/>
        <w:rPr>
          <w:lang w:val="en-US"/>
        </w:rPr>
      </w:pPr>
    </w:p>
    <w:p w14:paraId="575C3701" w14:textId="77777777" w:rsidR="005C4A34" w:rsidRDefault="005C4A34" w:rsidP="00A548B7">
      <w:pPr>
        <w:pStyle w:val="SCf"/>
        <w:rPr>
          <w:lang w:val="en-US"/>
        </w:rPr>
      </w:pPr>
    </w:p>
    <w:p w14:paraId="07B7156E" w14:textId="77777777" w:rsidR="005C4A34" w:rsidRDefault="005C4A34" w:rsidP="00A548B7">
      <w:pPr>
        <w:pStyle w:val="SCf"/>
        <w:rPr>
          <w:lang w:val="en-US"/>
        </w:rPr>
      </w:pPr>
    </w:p>
    <w:p w14:paraId="15BDDE4D" w14:textId="77777777" w:rsidR="005C4A34" w:rsidRDefault="005C4A34" w:rsidP="00A548B7">
      <w:pPr>
        <w:pStyle w:val="SCf"/>
        <w:rPr>
          <w:lang w:val="en-US"/>
        </w:rPr>
      </w:pPr>
    </w:p>
    <w:p w14:paraId="3005F26F" w14:textId="77777777" w:rsidR="005C4A34" w:rsidRPr="005C4A34" w:rsidRDefault="005C4A34" w:rsidP="00A548B7">
      <w:pPr>
        <w:pStyle w:val="SCf"/>
        <w:rPr>
          <w:lang w:val="en-US"/>
        </w:rPr>
      </w:pPr>
    </w:p>
    <w:p w14:paraId="6F326A95" w14:textId="77777777" w:rsidR="00A548B7" w:rsidRPr="00A548B7" w:rsidRDefault="00A548B7" w:rsidP="00A548B7">
      <w:pPr>
        <w:pStyle w:val="SCf"/>
      </w:pPr>
    </w:p>
    <w:p w14:paraId="7C2FC34C" w14:textId="77777777" w:rsidR="00A548B7" w:rsidRPr="00A548B7" w:rsidRDefault="00A548B7" w:rsidP="00A548B7">
      <w:pPr>
        <w:pStyle w:val="SCf"/>
      </w:pPr>
    </w:p>
    <w:p w14:paraId="4F642D79" w14:textId="77777777" w:rsidR="00A548B7" w:rsidRPr="00A548B7" w:rsidRDefault="00A548B7" w:rsidP="00A548B7">
      <w:pPr>
        <w:pStyle w:val="SCf"/>
      </w:pPr>
    </w:p>
    <w:p w14:paraId="51316654" w14:textId="77777777" w:rsidR="00A548B7" w:rsidRPr="00A548B7" w:rsidRDefault="00A548B7" w:rsidP="00A548B7">
      <w:pPr>
        <w:pStyle w:val="SCf"/>
      </w:pPr>
    </w:p>
    <w:p w14:paraId="6F2F8984" w14:textId="77777777" w:rsidR="00A548B7" w:rsidRPr="00A548B7" w:rsidRDefault="00A548B7" w:rsidP="00A548B7">
      <w:pPr>
        <w:pStyle w:val="SCf"/>
      </w:pPr>
    </w:p>
    <w:p w14:paraId="0DBB8777" w14:textId="77777777" w:rsidR="00A548B7" w:rsidRPr="00A548B7" w:rsidRDefault="00A548B7" w:rsidP="00A548B7">
      <w:pPr>
        <w:pStyle w:val="SCf"/>
      </w:pPr>
    </w:p>
    <w:p w14:paraId="6E48931B" w14:textId="77777777" w:rsidR="00A548B7" w:rsidRPr="00A548B7" w:rsidRDefault="00A548B7" w:rsidP="00A548B7">
      <w:pPr>
        <w:pStyle w:val="SCf"/>
      </w:pPr>
    </w:p>
    <w:tbl>
      <w:tblPr>
        <w:tblStyle w:val="ad"/>
        <w:tblW w:w="949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2" w:space="0" w:color="006CB7"/>
          <w:insideV w:val="single" w:sz="12" w:space="0" w:color="FFD200"/>
        </w:tblBorders>
        <w:tblLook w:val="04A0" w:firstRow="1" w:lastRow="0" w:firstColumn="1" w:lastColumn="0" w:noHBand="0" w:noVBand="1"/>
      </w:tblPr>
      <w:tblGrid>
        <w:gridCol w:w="9498"/>
      </w:tblGrid>
      <w:tr w:rsidR="00173A49" w:rsidRPr="00031264" w14:paraId="4CB4D803" w14:textId="77777777" w:rsidTr="00353F23">
        <w:trPr>
          <w:trHeight w:val="648"/>
          <w:jc w:val="center"/>
        </w:trPr>
        <w:tc>
          <w:tcPr>
            <w:tcW w:w="9498" w:type="dxa"/>
          </w:tcPr>
          <w:bookmarkEnd w:id="0"/>
          <w:bookmarkEnd w:id="1"/>
          <w:bookmarkEnd w:id="2"/>
          <w:bookmarkEnd w:id="3"/>
          <w:bookmarkEnd w:id="4"/>
          <w:bookmarkEnd w:id="5"/>
          <w:bookmarkEnd w:id="6"/>
          <w:bookmarkEnd w:id="7"/>
          <w:bookmarkEnd w:id="8"/>
          <w:bookmarkEnd w:id="9"/>
          <w:bookmarkEnd w:id="10"/>
          <w:bookmarkEnd w:id="11"/>
          <w:bookmarkEnd w:id="12"/>
          <w:bookmarkEnd w:id="13"/>
          <w:bookmarkEnd w:id="14"/>
          <w:bookmarkEnd w:id="15"/>
          <w:bookmarkEnd w:id="16"/>
          <w:bookmarkEnd w:id="17"/>
          <w:bookmarkEnd w:id="18"/>
          <w:bookmarkEnd w:id="19"/>
          <w:bookmarkEnd w:id="20"/>
          <w:bookmarkEnd w:id="21"/>
          <w:bookmarkEnd w:id="22"/>
          <w:bookmarkEnd w:id="23"/>
          <w:bookmarkEnd w:id="24"/>
          <w:bookmarkEnd w:id="25"/>
          <w:bookmarkEnd w:id="26"/>
          <w:bookmarkEnd w:id="27"/>
          <w:bookmarkEnd w:id="28"/>
          <w:bookmarkEnd w:id="29"/>
          <w:bookmarkEnd w:id="30"/>
          <w:p w14:paraId="71405975" w14:textId="44E95B48" w:rsidR="005A011C" w:rsidRPr="00031264" w:rsidRDefault="00E018AF" w:rsidP="00905452">
            <w:pPr>
              <w:pStyle w:val="af1"/>
              <w:rPr>
                <w:lang w:val="ru-RU"/>
              </w:rPr>
            </w:pPr>
            <w:r>
              <w:fldChar w:fldCharType="begin"/>
            </w:r>
            <w:r>
              <w:instrText xml:space="preserve"> DOCPROPERTY  Документ  \* MERGEFORMAT </w:instrText>
            </w:r>
            <w:r>
              <w:fldChar w:fldCharType="separate"/>
            </w:r>
            <w:r w:rsidR="005A0256" w:rsidRPr="005A0256">
              <w:rPr>
                <w:lang w:val="ru-RU"/>
              </w:rPr>
              <w:t xml:space="preserve">Техническое </w:t>
            </w:r>
            <w:r w:rsidR="005A0256">
              <w:t>задание</w:t>
            </w:r>
            <w:r>
              <w:fldChar w:fldCharType="end"/>
            </w:r>
          </w:p>
        </w:tc>
      </w:tr>
      <w:tr w:rsidR="00173A49" w:rsidRPr="0071667B" w14:paraId="4DABB12B" w14:textId="77777777" w:rsidTr="00353F23">
        <w:trPr>
          <w:jc w:val="center"/>
        </w:trPr>
        <w:tc>
          <w:tcPr>
            <w:tcW w:w="9498" w:type="dxa"/>
          </w:tcPr>
          <w:p w14:paraId="50CFC454" w14:textId="3A82D36B" w:rsidR="005A011C" w:rsidRPr="001530C8" w:rsidRDefault="00AA4E4E" w:rsidP="008907C8">
            <w:pPr>
              <w:pStyle w:val="af3"/>
              <w:rPr>
                <w:rFonts w:eastAsia="Times New Roman"/>
                <w:lang w:val="ru-RU" w:eastAsia="ru-RU"/>
              </w:rPr>
            </w:pPr>
            <w:r w:rsidRPr="002A0D68">
              <w:rPr>
                <w:rFonts w:eastAsia="Times New Roman"/>
                <w:lang w:eastAsia="ru-RU"/>
              </w:rPr>
              <w:fldChar w:fldCharType="begin"/>
            </w:r>
            <w:r w:rsidRPr="001530C8">
              <w:rPr>
                <w:rFonts w:eastAsia="Times New Roman"/>
                <w:lang w:val="ru-RU" w:eastAsia="ru-RU"/>
              </w:rPr>
              <w:instrText xml:space="preserve"> </w:instrText>
            </w:r>
            <w:r w:rsidRPr="002A0D68">
              <w:rPr>
                <w:rFonts w:eastAsia="Times New Roman"/>
                <w:lang w:eastAsia="ru-RU"/>
              </w:rPr>
              <w:instrText>DOCPROPERTY</w:instrText>
            </w:r>
            <w:r w:rsidRPr="001530C8">
              <w:rPr>
                <w:rFonts w:eastAsia="Times New Roman"/>
                <w:lang w:val="ru-RU" w:eastAsia="ru-RU"/>
              </w:rPr>
              <w:instrText xml:space="preserve">  </w:instrText>
            </w:r>
            <w:r w:rsidR="00905452">
              <w:rPr>
                <w:rFonts w:eastAsia="Times New Roman"/>
                <w:lang w:val="ru-RU" w:eastAsia="ru-RU"/>
              </w:rPr>
              <w:instrText>Титул</w:instrText>
            </w:r>
            <w:r w:rsidRPr="001530C8">
              <w:rPr>
                <w:rFonts w:eastAsia="Times New Roman"/>
                <w:lang w:val="ru-RU" w:eastAsia="ru-RU"/>
              </w:rPr>
              <w:instrText xml:space="preserve">  \* </w:instrText>
            </w:r>
            <w:r w:rsidRPr="002A0D68">
              <w:rPr>
                <w:rFonts w:eastAsia="Times New Roman"/>
                <w:lang w:eastAsia="ru-RU"/>
              </w:rPr>
              <w:instrText>MERGEFORMAT</w:instrText>
            </w:r>
            <w:r w:rsidRPr="001530C8">
              <w:rPr>
                <w:rFonts w:eastAsia="Times New Roman"/>
                <w:lang w:val="ru-RU" w:eastAsia="ru-RU"/>
              </w:rPr>
              <w:instrText xml:space="preserve"> </w:instrText>
            </w:r>
            <w:r w:rsidRPr="002A0D68">
              <w:rPr>
                <w:rFonts w:eastAsia="Times New Roman"/>
                <w:lang w:eastAsia="ru-RU"/>
              </w:rPr>
              <w:fldChar w:fldCharType="separate"/>
            </w:r>
            <w:r w:rsidR="005A0256" w:rsidRPr="005A0256">
              <w:rPr>
                <w:rFonts w:eastAsia="Times New Roman"/>
                <w:lang w:val="ru-RU" w:eastAsia="ru-RU"/>
              </w:rPr>
              <w:t xml:space="preserve">создание </w:t>
            </w:r>
            <w:r w:rsidR="005A0256" w:rsidRPr="005A0256">
              <w:rPr>
                <w:lang w:val="ru-RU"/>
              </w:rPr>
              <w:t xml:space="preserve">Мобильного приложения Портала спутниковых геоинформационных данных </w:t>
            </w:r>
            <w:r w:rsidR="005A0256" w:rsidRPr="005A0256">
              <w:rPr>
                <w:bCs/>
                <w:lang w:val="ru-RU"/>
              </w:rPr>
              <w:t>и сервисов</w:t>
            </w:r>
            <w:r w:rsidR="005A0256" w:rsidRPr="005A0256">
              <w:rPr>
                <w:rFonts w:eastAsia="Times New Roman"/>
                <w:lang w:val="ru-RU" w:eastAsia="ru-RU"/>
              </w:rPr>
              <w:t xml:space="preserve"> морской отрасли</w:t>
            </w:r>
            <w:r w:rsidRPr="002A0D68">
              <w:rPr>
                <w:rFonts w:eastAsia="Times New Roman"/>
                <w:lang w:eastAsia="ru-RU"/>
              </w:rPr>
              <w:fldChar w:fldCharType="end"/>
            </w:r>
          </w:p>
        </w:tc>
      </w:tr>
    </w:tbl>
    <w:p w14:paraId="4EB8929D" w14:textId="77777777" w:rsidR="00A548B7" w:rsidRDefault="00A548B7" w:rsidP="00A548B7">
      <w:pPr>
        <w:pStyle w:val="SCf"/>
      </w:pPr>
    </w:p>
    <w:p w14:paraId="19DD82A1" w14:textId="77777777" w:rsidR="00A548B7" w:rsidRDefault="00A548B7" w:rsidP="00A548B7">
      <w:pPr>
        <w:pStyle w:val="SCf"/>
      </w:pPr>
    </w:p>
    <w:p w14:paraId="61E91C0C" w14:textId="77777777" w:rsidR="00A548B7" w:rsidRDefault="00A548B7" w:rsidP="00A548B7">
      <w:pPr>
        <w:pStyle w:val="SCf"/>
      </w:pPr>
    </w:p>
    <w:p w14:paraId="46E5F617" w14:textId="48EA1A75" w:rsidR="002A0D68" w:rsidRPr="0082001D" w:rsidRDefault="00C769BC" w:rsidP="00353CE9">
      <w:pPr>
        <w:pStyle w:val="SCf1"/>
        <w:rPr>
          <w:color w:val="auto"/>
          <w:lang w:val="en-US"/>
        </w:rPr>
      </w:pPr>
      <w:r w:rsidRPr="00C769BC">
        <w:rPr>
          <w:color w:val="auto"/>
        </w:rPr>
        <w:t xml:space="preserve">Листов </w:t>
      </w:r>
      <w:r w:rsidR="009C2176">
        <w:rPr>
          <w:color w:val="auto"/>
        </w:rPr>
        <w:t>96</w:t>
      </w:r>
    </w:p>
    <w:p w14:paraId="7F1EA240" w14:textId="77777777" w:rsidR="002A0D68" w:rsidRPr="001530C8" w:rsidRDefault="002A0D68" w:rsidP="00353CE9">
      <w:pPr>
        <w:pStyle w:val="SCf"/>
      </w:pPr>
    </w:p>
    <w:p w14:paraId="55435F8B" w14:textId="1C67DEB4" w:rsidR="00F4391E" w:rsidRPr="00F4391E" w:rsidRDefault="00F4391E" w:rsidP="00353CE9">
      <w:pPr>
        <w:pStyle w:val="SCf2"/>
      </w:pPr>
      <w:r w:rsidRPr="001530C8">
        <w:t>ВЕРСИЯ</w:t>
      </w:r>
      <w:r w:rsidRPr="00F4391E">
        <w:t xml:space="preserve"> </w:t>
      </w:r>
      <w:fldSimple w:instr=" DOCPROPERTY  &quot;Версия документа&quot;  \* MERGEFORMAT ">
        <w:r w:rsidR="00000331">
          <w:t>1</w:t>
        </w:r>
      </w:fldSimple>
      <w:r w:rsidR="00353F23">
        <w:t>.1</w:t>
      </w:r>
    </w:p>
    <w:p w14:paraId="14B53FB9" w14:textId="77777777" w:rsidR="00A548B7" w:rsidRDefault="00A548B7" w:rsidP="00A548B7">
      <w:pPr>
        <w:pStyle w:val="SCf"/>
        <w:rPr>
          <w:lang w:val="en-US"/>
        </w:rPr>
      </w:pPr>
    </w:p>
    <w:p w14:paraId="085A6916" w14:textId="77777777" w:rsidR="00A548B7" w:rsidRDefault="00A548B7" w:rsidP="00A548B7">
      <w:pPr>
        <w:pStyle w:val="SCf"/>
        <w:rPr>
          <w:lang w:val="en-US"/>
        </w:rPr>
      </w:pPr>
    </w:p>
    <w:p w14:paraId="0F7E3268" w14:textId="77777777" w:rsidR="00A548B7" w:rsidRDefault="00A548B7" w:rsidP="00A548B7">
      <w:pPr>
        <w:pStyle w:val="SCf"/>
      </w:pPr>
    </w:p>
    <w:p w14:paraId="77608935" w14:textId="77777777" w:rsidR="00A548B7" w:rsidRDefault="00A548B7" w:rsidP="00A548B7">
      <w:pPr>
        <w:pStyle w:val="SCf"/>
      </w:pPr>
    </w:p>
    <w:tbl>
      <w:tblPr>
        <w:tblStyle w:val="a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  <w:gridCol w:w="4509"/>
      </w:tblGrid>
      <w:tr w:rsidR="00A548B7" w14:paraId="6F464CF8" w14:textId="77777777" w:rsidTr="00353F23">
        <w:tc>
          <w:tcPr>
            <w:tcW w:w="5211" w:type="dxa"/>
          </w:tcPr>
          <w:p w14:paraId="4D7CB6C1" w14:textId="77777777" w:rsidR="005C4A34" w:rsidRDefault="005C4A34" w:rsidP="005C4A34">
            <w:pPr>
              <w:pStyle w:val="SCf"/>
            </w:pPr>
            <w:r>
              <w:t>СОГЛАСОВАНО</w:t>
            </w:r>
          </w:p>
          <w:p w14:paraId="447BF7BC" w14:textId="77777777" w:rsidR="005C4A34" w:rsidRDefault="005C4A34" w:rsidP="005C4A34">
            <w:pPr>
              <w:pStyle w:val="SCf"/>
            </w:pPr>
          </w:p>
          <w:p w14:paraId="62DBB72B" w14:textId="046327EA" w:rsidR="005C4A34" w:rsidRDefault="005C4A34" w:rsidP="005C4A34">
            <w:pPr>
              <w:pStyle w:val="SCf"/>
            </w:pPr>
            <w:del w:id="32" w:author="Constantine Smirnov" w:date="2023-06-07T02:25:00Z">
              <w:r w:rsidDel="00BD23B8">
                <w:delText xml:space="preserve">Заместитель генерального </w:delText>
              </w:r>
              <w:r w:rsidRPr="001D52C9" w:rsidDel="00BD23B8">
                <w:delText>Директор</w:delText>
              </w:r>
              <w:r w:rsidDel="00BD23B8">
                <w:delText xml:space="preserve">а </w:delText>
              </w:r>
              <w:r w:rsidDel="00BD23B8">
                <w:br/>
              </w:r>
              <w:r w:rsidR="00F05D29" w:rsidDel="00BD23B8">
                <w:fldChar w:fldCharType="begin"/>
              </w:r>
              <w:r w:rsidR="00F05D29" w:rsidDel="00BD23B8">
                <w:delInstrText xml:space="preserve"> DOCPROPERTY  Заказчик  \* MERGEFORMAT </w:delInstrText>
              </w:r>
              <w:r w:rsidR="00F05D29" w:rsidDel="00BD23B8">
                <w:fldChar w:fldCharType="separate"/>
              </w:r>
              <w:r w:rsidR="005A0256" w:rsidDel="00BD23B8">
                <w:delText>ООО Инженерно-технологический центр «СКАНЭКС»</w:delText>
              </w:r>
              <w:r w:rsidR="00F05D29" w:rsidDel="00BD23B8">
                <w:fldChar w:fldCharType="end"/>
              </w:r>
            </w:del>
          </w:p>
          <w:p w14:paraId="220EDE97" w14:textId="77777777" w:rsidR="005C4A34" w:rsidRDefault="005C4A34" w:rsidP="005C4A34">
            <w:pPr>
              <w:pStyle w:val="SCf"/>
            </w:pPr>
          </w:p>
          <w:p w14:paraId="2F7E04E6" w14:textId="77777777" w:rsidR="005C4A34" w:rsidRPr="001D52C9" w:rsidRDefault="005C4A34" w:rsidP="005C4A34">
            <w:pPr>
              <w:pStyle w:val="SCf"/>
            </w:pPr>
            <w:r>
              <w:t xml:space="preserve">__________________ </w:t>
            </w:r>
            <w:del w:id="33" w:author="Constantine Smirnov" w:date="2023-06-07T02:26:00Z">
              <w:r w:rsidDel="00BD23B8">
                <w:delText>Скорупский А. В.</w:delText>
              </w:r>
            </w:del>
          </w:p>
          <w:p w14:paraId="108EAE52" w14:textId="77777777" w:rsidR="005C4A34" w:rsidRDefault="005C4A34" w:rsidP="005C4A34">
            <w:pPr>
              <w:pStyle w:val="SCf"/>
            </w:pPr>
          </w:p>
          <w:p w14:paraId="4CC22D32" w14:textId="29A4711F" w:rsidR="00A548B7" w:rsidRDefault="005C4A34" w:rsidP="005C4A34">
            <w:pPr>
              <w:pStyle w:val="SCf"/>
            </w:pPr>
            <w:r>
              <w:t>«</w:t>
            </w:r>
            <w:r w:rsidRPr="003614D5">
              <w:t>____</w:t>
            </w:r>
            <w:r>
              <w:t>»</w:t>
            </w:r>
            <w:r w:rsidRPr="003614D5">
              <w:t xml:space="preserve"> __________ </w:t>
            </w:r>
            <w:ins w:id="34" w:author="Constantine Smirnov" w:date="2023-06-07T02:26:00Z">
              <w:r w:rsidR="002216C4">
                <w:t>дата</w:t>
              </w:r>
            </w:ins>
            <w:del w:id="35" w:author="Constantine Smirnov" w:date="2023-06-07T02:26:00Z">
              <w:r w:rsidR="005F31B2" w:rsidDel="002216C4">
                <w:fldChar w:fldCharType="begin"/>
              </w:r>
              <w:r w:rsidR="005F31B2" w:rsidDel="002216C4">
                <w:delInstrText xml:space="preserve"> DOCPROPERTY  Год  \* MERGEFORMAT </w:delInstrText>
              </w:r>
              <w:r w:rsidR="005F31B2" w:rsidDel="002216C4">
                <w:fldChar w:fldCharType="separate"/>
              </w:r>
              <w:r w:rsidR="00AA5079" w:rsidDel="002216C4">
                <w:delText>2017</w:delText>
              </w:r>
              <w:r w:rsidR="005F31B2" w:rsidDel="002216C4">
                <w:fldChar w:fldCharType="end"/>
              </w:r>
            </w:del>
            <w:r>
              <w:t xml:space="preserve"> </w:t>
            </w:r>
            <w:del w:id="36" w:author="Constantine Smirnov" w:date="2023-06-07T02:26:00Z">
              <w:r w:rsidDel="002216C4">
                <w:delText>ГОДА</w:delText>
              </w:r>
            </w:del>
          </w:p>
        </w:tc>
        <w:tc>
          <w:tcPr>
            <w:tcW w:w="4395" w:type="dxa"/>
          </w:tcPr>
          <w:p w14:paraId="504CB3DA" w14:textId="77777777" w:rsidR="005C4A34" w:rsidRPr="00A548B7" w:rsidRDefault="005C4A34" w:rsidP="005C4A34">
            <w:pPr>
              <w:pStyle w:val="SCf"/>
            </w:pPr>
            <w:r w:rsidRPr="00A548B7">
              <w:t>УТВЕРЖДАЮ</w:t>
            </w:r>
          </w:p>
          <w:p w14:paraId="299C801F" w14:textId="77777777" w:rsidR="005C4A34" w:rsidRPr="00A548B7" w:rsidRDefault="005C4A34" w:rsidP="005C4A34">
            <w:pPr>
              <w:pStyle w:val="SCf"/>
            </w:pPr>
          </w:p>
          <w:p w14:paraId="73EBFB80" w14:textId="05F9FB05" w:rsidR="005C4A34" w:rsidRPr="00A548B7" w:rsidRDefault="005C4A34" w:rsidP="005C4A34">
            <w:pPr>
              <w:pStyle w:val="SCf"/>
            </w:pPr>
            <w:del w:id="37" w:author="Constantine Smirnov" w:date="2023-06-07T02:25:00Z">
              <w:r w:rsidDel="00BD23B8">
                <w:delText xml:space="preserve">Генеральный Директор </w:delText>
              </w:r>
              <w:r w:rsidDel="00BD23B8">
                <w:br/>
              </w:r>
              <w:r w:rsidR="005F31B2" w:rsidDel="00BD23B8">
                <w:fldChar w:fldCharType="begin"/>
              </w:r>
              <w:r w:rsidR="005F31B2" w:rsidDel="00BD23B8">
                <w:delInstrText xml:space="preserve"> DOCPROPERTY  Заказчик  \* MERGEFORMAT </w:delInstrText>
              </w:r>
              <w:r w:rsidR="005F31B2" w:rsidDel="00BD23B8">
                <w:fldChar w:fldCharType="separate"/>
              </w:r>
              <w:r w:rsidR="005A0256" w:rsidDel="00BD23B8">
                <w:delText>ООО Инженерно-технологический центр «СКАНЭКС»</w:delText>
              </w:r>
              <w:r w:rsidR="005F31B2" w:rsidDel="00BD23B8">
                <w:fldChar w:fldCharType="end"/>
              </w:r>
            </w:del>
          </w:p>
          <w:p w14:paraId="3F1C6053" w14:textId="77777777" w:rsidR="005C4A34" w:rsidRPr="00A548B7" w:rsidRDefault="005C4A34" w:rsidP="005C4A34">
            <w:pPr>
              <w:pStyle w:val="SCf"/>
            </w:pPr>
          </w:p>
          <w:p w14:paraId="3EA82FB0" w14:textId="7F355B40" w:rsidR="005C4A34" w:rsidRPr="00A548B7" w:rsidRDefault="005C4A34" w:rsidP="005C4A34">
            <w:pPr>
              <w:pStyle w:val="SCf"/>
            </w:pPr>
            <w:r w:rsidRPr="00A548B7">
              <w:t xml:space="preserve">___________________ </w:t>
            </w:r>
            <w:del w:id="38" w:author="Constantine Smirnov" w:date="2023-06-07T02:26:00Z">
              <w:r w:rsidRPr="00000C7B" w:rsidDel="002216C4">
                <w:delText>Баринберг В.</w:delText>
              </w:r>
              <w:r w:rsidDel="002216C4">
                <w:delText xml:space="preserve"> </w:delText>
              </w:r>
              <w:r w:rsidRPr="00000C7B" w:rsidDel="002216C4">
                <w:delText>С.</w:delText>
              </w:r>
            </w:del>
          </w:p>
          <w:p w14:paraId="553A3D1E" w14:textId="77777777" w:rsidR="005C4A34" w:rsidRPr="00A548B7" w:rsidRDefault="005C4A34" w:rsidP="005C4A34">
            <w:pPr>
              <w:pStyle w:val="SCf"/>
            </w:pPr>
          </w:p>
          <w:p w14:paraId="36477AFF" w14:textId="21255DFD" w:rsidR="00A548B7" w:rsidRDefault="005C4A34" w:rsidP="005C4A34">
            <w:pPr>
              <w:pStyle w:val="SCf"/>
            </w:pPr>
            <w:r>
              <w:t>«</w:t>
            </w:r>
            <w:r w:rsidRPr="003614D5">
              <w:t>____</w:t>
            </w:r>
            <w:r>
              <w:t>»</w:t>
            </w:r>
            <w:r w:rsidRPr="003614D5">
              <w:t xml:space="preserve"> __________ </w:t>
            </w:r>
            <w:fldSimple w:instr=" DOCPROPERTY  Год  \* MERGEFORMAT ">
              <w:r w:rsidR="00AA5079">
                <w:t>2017</w:t>
              </w:r>
            </w:fldSimple>
            <w:r>
              <w:t xml:space="preserve"> ГОДА</w:t>
            </w:r>
          </w:p>
        </w:tc>
      </w:tr>
    </w:tbl>
    <w:p w14:paraId="7703B91B" w14:textId="77777777" w:rsidR="00A548B7" w:rsidRPr="005F2B3A" w:rsidRDefault="00A548B7" w:rsidP="00A548B7">
      <w:pPr>
        <w:pStyle w:val="SCf"/>
      </w:pPr>
    </w:p>
    <w:p w14:paraId="64E13A1E" w14:textId="77777777" w:rsidR="00A548B7" w:rsidRDefault="00A548B7" w:rsidP="00A548B7">
      <w:pPr>
        <w:pStyle w:val="SCf"/>
      </w:pPr>
    </w:p>
    <w:p w14:paraId="2F7F6DBC" w14:textId="77777777" w:rsidR="00A548B7" w:rsidRDefault="00A548B7" w:rsidP="00A548B7">
      <w:pPr>
        <w:pStyle w:val="SCf"/>
      </w:pPr>
    </w:p>
    <w:p w14:paraId="46A1A129" w14:textId="77777777" w:rsidR="00A548B7" w:rsidRDefault="00A548B7" w:rsidP="00A548B7">
      <w:pPr>
        <w:pStyle w:val="SCf"/>
      </w:pPr>
    </w:p>
    <w:p w14:paraId="41B06FE5" w14:textId="77777777" w:rsidR="00A548B7" w:rsidRDefault="00A548B7" w:rsidP="00A548B7">
      <w:pPr>
        <w:pStyle w:val="SCf"/>
      </w:pPr>
    </w:p>
    <w:p w14:paraId="28C18167" w14:textId="77777777" w:rsidR="00A548B7" w:rsidRDefault="00A548B7" w:rsidP="00A548B7">
      <w:pPr>
        <w:pStyle w:val="SCf"/>
      </w:pPr>
    </w:p>
    <w:p w14:paraId="228E24C3" w14:textId="77777777" w:rsidR="00A548B7" w:rsidRDefault="00A548B7" w:rsidP="00A548B7">
      <w:pPr>
        <w:pStyle w:val="SCf"/>
      </w:pPr>
    </w:p>
    <w:p w14:paraId="4225063C" w14:textId="77777777" w:rsidR="00A548B7" w:rsidRDefault="00A548B7" w:rsidP="00A548B7">
      <w:pPr>
        <w:pStyle w:val="SCf"/>
      </w:pPr>
    </w:p>
    <w:p w14:paraId="216D0AE2" w14:textId="77777777" w:rsidR="00A548B7" w:rsidRDefault="00A548B7" w:rsidP="00A548B7">
      <w:pPr>
        <w:pStyle w:val="SCf"/>
      </w:pPr>
    </w:p>
    <w:p w14:paraId="6F4746D5" w14:textId="77777777" w:rsidR="002A0D68" w:rsidRPr="001D52C9" w:rsidRDefault="002A0D68" w:rsidP="00353CE9">
      <w:pPr>
        <w:pStyle w:val="SCf2"/>
        <w:sectPr w:rsidR="002A0D68" w:rsidRPr="001D52C9" w:rsidSect="00173A49">
          <w:headerReference w:type="default" r:id="rId18"/>
          <w:footerReference w:type="default" r:id="rId19"/>
          <w:footerReference w:type="first" r:id="rId20"/>
          <w:pgSz w:w="11907" w:h="16839" w:code="9"/>
          <w:pgMar w:top="510" w:right="1021" w:bottom="567" w:left="1247" w:header="737" w:footer="680" w:gutter="0"/>
          <w:pgNumType w:start="1"/>
          <w:cols w:space="720"/>
          <w:titlePg/>
          <w:docGrid w:linePitch="326"/>
        </w:sectPr>
      </w:pPr>
    </w:p>
    <w:p w14:paraId="1C754534" w14:textId="77777777" w:rsidR="0094575F" w:rsidRDefault="0094575F" w:rsidP="0094575F">
      <w:pPr>
        <w:pStyle w:val="SCe"/>
      </w:pPr>
      <w:bookmarkStart w:id="39" w:name="_Toc446010235"/>
      <w:r>
        <w:lastRenderedPageBreak/>
        <w:t>История изменений</w:t>
      </w:r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963"/>
        <w:gridCol w:w="1205"/>
        <w:gridCol w:w="4218"/>
        <w:gridCol w:w="1627"/>
        <w:gridCol w:w="1557"/>
      </w:tblGrid>
      <w:tr w:rsidR="0094575F" w:rsidRPr="009E37D1" w14:paraId="14D4F0B2" w14:textId="77777777" w:rsidTr="00353F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938" w:type="dxa"/>
          </w:tcPr>
          <w:p w14:paraId="59EC9E0D" w14:textId="77777777" w:rsidR="0094575F" w:rsidRPr="004D7E2A" w:rsidRDefault="0094575F" w:rsidP="0094575F">
            <w:pPr>
              <w:pStyle w:val="SC8"/>
            </w:pPr>
            <w:r>
              <w:t>Версия</w:t>
            </w:r>
          </w:p>
        </w:tc>
        <w:tc>
          <w:tcPr>
            <w:tcW w:w="1174" w:type="dxa"/>
          </w:tcPr>
          <w:p w14:paraId="65784178" w14:textId="77777777" w:rsidR="0094575F" w:rsidRPr="004D7E2A" w:rsidRDefault="0094575F" w:rsidP="0094575F">
            <w:pPr>
              <w:pStyle w:val="SC8"/>
            </w:pPr>
            <w:r>
              <w:t>Дата</w:t>
            </w:r>
          </w:p>
        </w:tc>
        <w:tc>
          <w:tcPr>
            <w:tcW w:w="4110" w:type="dxa"/>
          </w:tcPr>
          <w:p w14:paraId="5174963F" w14:textId="77777777" w:rsidR="0094575F" w:rsidRPr="004D7E2A" w:rsidRDefault="0094575F" w:rsidP="0094575F">
            <w:pPr>
              <w:pStyle w:val="SC8"/>
            </w:pPr>
            <w:r>
              <w:t>Комментарий</w:t>
            </w:r>
          </w:p>
        </w:tc>
        <w:tc>
          <w:tcPr>
            <w:tcW w:w="1585" w:type="dxa"/>
          </w:tcPr>
          <w:p w14:paraId="00B4E02F" w14:textId="77777777" w:rsidR="0094575F" w:rsidRPr="004D7E2A" w:rsidRDefault="0094575F" w:rsidP="0094575F">
            <w:pPr>
              <w:pStyle w:val="SC8"/>
            </w:pPr>
            <w:r>
              <w:t>Автор</w:t>
            </w:r>
          </w:p>
        </w:tc>
        <w:tc>
          <w:tcPr>
            <w:tcW w:w="1517" w:type="dxa"/>
          </w:tcPr>
          <w:p w14:paraId="360910C4" w14:textId="77777777" w:rsidR="0094575F" w:rsidRPr="004D7E2A" w:rsidRDefault="0094575F" w:rsidP="0094575F">
            <w:pPr>
              <w:pStyle w:val="SC8"/>
            </w:pPr>
            <w:r>
              <w:t>Утвержден</w:t>
            </w:r>
          </w:p>
        </w:tc>
      </w:tr>
      <w:tr w:rsidR="0094575F" w:rsidRPr="009E37D1" w14:paraId="4676E4CE" w14:textId="77777777" w:rsidTr="00353F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938" w:type="dxa"/>
          </w:tcPr>
          <w:p w14:paraId="4822922A" w14:textId="77777777" w:rsidR="0094575F" w:rsidRPr="004D7E2A" w:rsidRDefault="0094575F" w:rsidP="0094575F">
            <w:pPr>
              <w:pStyle w:val="SC8"/>
            </w:pPr>
            <w:r w:rsidRPr="004D7E2A">
              <w:t>1</w:t>
            </w:r>
          </w:p>
        </w:tc>
        <w:tc>
          <w:tcPr>
            <w:tcW w:w="1174" w:type="dxa"/>
          </w:tcPr>
          <w:p w14:paraId="714E2341" w14:textId="77777777" w:rsidR="0094575F" w:rsidRPr="004D7E2A" w:rsidRDefault="0094575F" w:rsidP="0094575F">
            <w:pPr>
              <w:pStyle w:val="SC8"/>
            </w:pPr>
            <w:r w:rsidRPr="004D7E2A">
              <w:t>2</w:t>
            </w:r>
          </w:p>
        </w:tc>
        <w:tc>
          <w:tcPr>
            <w:tcW w:w="4110" w:type="dxa"/>
          </w:tcPr>
          <w:p w14:paraId="5DAB7830" w14:textId="77777777" w:rsidR="0094575F" w:rsidRPr="004D7E2A" w:rsidRDefault="0094575F" w:rsidP="0094575F">
            <w:pPr>
              <w:pStyle w:val="SC8"/>
            </w:pPr>
            <w:r w:rsidRPr="004D7E2A">
              <w:t>3</w:t>
            </w:r>
          </w:p>
        </w:tc>
        <w:tc>
          <w:tcPr>
            <w:tcW w:w="1585" w:type="dxa"/>
          </w:tcPr>
          <w:p w14:paraId="162EA1C8" w14:textId="77777777" w:rsidR="0094575F" w:rsidRPr="004D7E2A" w:rsidRDefault="0094575F" w:rsidP="0094575F">
            <w:pPr>
              <w:pStyle w:val="SC8"/>
            </w:pPr>
            <w:r w:rsidRPr="004D7E2A">
              <w:t>4</w:t>
            </w:r>
          </w:p>
        </w:tc>
        <w:tc>
          <w:tcPr>
            <w:tcW w:w="1517" w:type="dxa"/>
          </w:tcPr>
          <w:p w14:paraId="16012F0E" w14:textId="77777777" w:rsidR="0094575F" w:rsidRPr="004D7E2A" w:rsidRDefault="0094575F" w:rsidP="0094575F">
            <w:pPr>
              <w:pStyle w:val="SC8"/>
            </w:pPr>
            <w:r>
              <w:t>5</w:t>
            </w:r>
          </w:p>
        </w:tc>
      </w:tr>
      <w:tr w:rsidR="00CE76C3" w14:paraId="309347FE" w14:textId="77777777" w:rsidTr="00353F23">
        <w:tc>
          <w:tcPr>
            <w:tcW w:w="938" w:type="dxa"/>
          </w:tcPr>
          <w:p w14:paraId="5A349FEE" w14:textId="48F92AF7" w:rsidR="00CE76C3" w:rsidRDefault="00353F23" w:rsidP="00353F23">
            <w:pPr>
              <w:pStyle w:val="SC7"/>
            </w:pPr>
            <w:r>
              <w:t>1.1</w:t>
            </w:r>
          </w:p>
        </w:tc>
        <w:tc>
          <w:tcPr>
            <w:tcW w:w="1174" w:type="dxa"/>
          </w:tcPr>
          <w:p w14:paraId="2FE85949" w14:textId="4E58064B" w:rsidR="00CE76C3" w:rsidRDefault="00353F23" w:rsidP="00353F23">
            <w:pPr>
              <w:pStyle w:val="SC7"/>
            </w:pPr>
            <w:r>
              <w:t>02.05.2017</w:t>
            </w:r>
          </w:p>
        </w:tc>
        <w:tc>
          <w:tcPr>
            <w:tcW w:w="4110" w:type="dxa"/>
          </w:tcPr>
          <w:p w14:paraId="19657BB2" w14:textId="6C9113C1" w:rsidR="00353F23" w:rsidRDefault="00353F23" w:rsidP="00353F23">
            <w:pPr>
              <w:pStyle w:val="SCf3"/>
            </w:pPr>
            <w:r>
              <w:t>Исправлены полученные замечания;</w:t>
            </w:r>
          </w:p>
          <w:p w14:paraId="5831A5A7" w14:textId="77777777" w:rsidR="00353F23" w:rsidRDefault="00353F23" w:rsidP="00353F23">
            <w:pPr>
              <w:pStyle w:val="SCf3"/>
            </w:pPr>
            <w:r>
              <w:t>Заполнены недостающие разделы;</w:t>
            </w:r>
          </w:p>
          <w:p w14:paraId="7FB6079A" w14:textId="13CD197A" w:rsidR="00CE76C3" w:rsidRPr="00CE76C3" w:rsidRDefault="00353F23" w:rsidP="00353F23">
            <w:pPr>
              <w:pStyle w:val="SCf3"/>
            </w:pPr>
            <w:r>
              <w:t>Внесены сквозные правки по тексту</w:t>
            </w:r>
          </w:p>
        </w:tc>
        <w:tc>
          <w:tcPr>
            <w:tcW w:w="1585" w:type="dxa"/>
          </w:tcPr>
          <w:p w14:paraId="054EA718" w14:textId="2D0C4B9A" w:rsidR="00CE76C3" w:rsidRPr="00CE76C3" w:rsidRDefault="00353F23" w:rsidP="00353F23">
            <w:pPr>
              <w:pStyle w:val="SC7"/>
            </w:pPr>
            <w:r>
              <w:t>Велькин М.П.</w:t>
            </w:r>
          </w:p>
        </w:tc>
        <w:tc>
          <w:tcPr>
            <w:tcW w:w="1517" w:type="dxa"/>
          </w:tcPr>
          <w:p w14:paraId="356CF8D8" w14:textId="77777777" w:rsidR="00CE76C3" w:rsidRDefault="00CE76C3" w:rsidP="00353F23">
            <w:pPr>
              <w:pStyle w:val="SC7"/>
            </w:pPr>
          </w:p>
        </w:tc>
      </w:tr>
      <w:tr w:rsidR="001C0A8C" w14:paraId="6A81BED0" w14:textId="77777777" w:rsidTr="00353F23">
        <w:tc>
          <w:tcPr>
            <w:tcW w:w="938" w:type="dxa"/>
          </w:tcPr>
          <w:p w14:paraId="1D3DA6BB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61320409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56D1BEA3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478B463C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45124F87" w14:textId="77777777" w:rsidR="001C0A8C" w:rsidRDefault="001C0A8C" w:rsidP="00353F23">
            <w:pPr>
              <w:pStyle w:val="SC7"/>
            </w:pPr>
          </w:p>
        </w:tc>
      </w:tr>
      <w:tr w:rsidR="001C0A8C" w14:paraId="48825AA0" w14:textId="77777777" w:rsidTr="00353F23">
        <w:tc>
          <w:tcPr>
            <w:tcW w:w="938" w:type="dxa"/>
          </w:tcPr>
          <w:p w14:paraId="0E822A6D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32A24A8D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1712CA7B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46EEA08F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4B92598D" w14:textId="77777777" w:rsidR="001C0A8C" w:rsidRDefault="001C0A8C" w:rsidP="00353F23">
            <w:pPr>
              <w:pStyle w:val="SC7"/>
            </w:pPr>
          </w:p>
        </w:tc>
      </w:tr>
      <w:tr w:rsidR="001C0A8C" w14:paraId="4457AFA9" w14:textId="77777777" w:rsidTr="00353F23">
        <w:tc>
          <w:tcPr>
            <w:tcW w:w="938" w:type="dxa"/>
          </w:tcPr>
          <w:p w14:paraId="4BDB9540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41F98C05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1D7D7881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7184BAC9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0BFEADA1" w14:textId="77777777" w:rsidR="001C0A8C" w:rsidRDefault="001C0A8C" w:rsidP="00353F23">
            <w:pPr>
              <w:pStyle w:val="SC7"/>
            </w:pPr>
          </w:p>
        </w:tc>
      </w:tr>
      <w:tr w:rsidR="001C0A8C" w14:paraId="1775F222" w14:textId="77777777" w:rsidTr="00353F23">
        <w:tc>
          <w:tcPr>
            <w:tcW w:w="938" w:type="dxa"/>
          </w:tcPr>
          <w:p w14:paraId="72FACCBE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1A8D99E0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4554DBCD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63810E81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69164C31" w14:textId="77777777" w:rsidR="001C0A8C" w:rsidRDefault="001C0A8C" w:rsidP="00353F23">
            <w:pPr>
              <w:pStyle w:val="SC7"/>
            </w:pPr>
          </w:p>
        </w:tc>
      </w:tr>
      <w:tr w:rsidR="001C0A8C" w14:paraId="5816E87B" w14:textId="77777777" w:rsidTr="00353F23">
        <w:tc>
          <w:tcPr>
            <w:tcW w:w="938" w:type="dxa"/>
          </w:tcPr>
          <w:p w14:paraId="22D6BF45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23748765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487AF28D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2FB7E24A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3C710D45" w14:textId="77777777" w:rsidR="001C0A8C" w:rsidRDefault="001C0A8C" w:rsidP="00353F23">
            <w:pPr>
              <w:pStyle w:val="SC7"/>
            </w:pPr>
          </w:p>
        </w:tc>
      </w:tr>
      <w:tr w:rsidR="001C0A8C" w14:paraId="658B1966" w14:textId="77777777" w:rsidTr="00353F23">
        <w:tc>
          <w:tcPr>
            <w:tcW w:w="938" w:type="dxa"/>
          </w:tcPr>
          <w:p w14:paraId="01E19D6A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4760A01B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60EB1948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3635B819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45E461DC" w14:textId="77777777" w:rsidR="001C0A8C" w:rsidRDefault="001C0A8C" w:rsidP="00353F23">
            <w:pPr>
              <w:pStyle w:val="SC7"/>
            </w:pPr>
          </w:p>
        </w:tc>
      </w:tr>
      <w:tr w:rsidR="001C0A8C" w14:paraId="67377F38" w14:textId="77777777" w:rsidTr="00353F23">
        <w:tc>
          <w:tcPr>
            <w:tcW w:w="938" w:type="dxa"/>
          </w:tcPr>
          <w:p w14:paraId="245A4E26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3774D774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187A5A34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28E3474C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3232F03F" w14:textId="77777777" w:rsidR="001C0A8C" w:rsidRDefault="001C0A8C" w:rsidP="00353F23">
            <w:pPr>
              <w:pStyle w:val="SC7"/>
            </w:pPr>
          </w:p>
        </w:tc>
      </w:tr>
      <w:tr w:rsidR="001C0A8C" w14:paraId="27742DAE" w14:textId="77777777" w:rsidTr="00353F23">
        <w:tc>
          <w:tcPr>
            <w:tcW w:w="938" w:type="dxa"/>
          </w:tcPr>
          <w:p w14:paraId="57187B7B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61460C5A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5754BD66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68F2D0B0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463CD996" w14:textId="77777777" w:rsidR="001C0A8C" w:rsidRDefault="001C0A8C" w:rsidP="00353F23">
            <w:pPr>
              <w:pStyle w:val="SC7"/>
            </w:pPr>
          </w:p>
        </w:tc>
      </w:tr>
      <w:tr w:rsidR="001C0A8C" w14:paraId="7F9CAA80" w14:textId="77777777" w:rsidTr="00353F23">
        <w:tc>
          <w:tcPr>
            <w:tcW w:w="938" w:type="dxa"/>
          </w:tcPr>
          <w:p w14:paraId="2F092C0D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0DEBBF46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28159E06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605C0B7E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4631CD45" w14:textId="77777777" w:rsidR="001C0A8C" w:rsidRDefault="001C0A8C" w:rsidP="00353F23">
            <w:pPr>
              <w:pStyle w:val="SC7"/>
            </w:pPr>
          </w:p>
        </w:tc>
      </w:tr>
      <w:tr w:rsidR="001C0A8C" w14:paraId="5428A3A8" w14:textId="77777777" w:rsidTr="00353F23">
        <w:tc>
          <w:tcPr>
            <w:tcW w:w="938" w:type="dxa"/>
          </w:tcPr>
          <w:p w14:paraId="3845F9EB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6F918B4D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3D9A0E7F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5A2AEBFC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3BAC182F" w14:textId="77777777" w:rsidR="001C0A8C" w:rsidRDefault="001C0A8C" w:rsidP="00353F23">
            <w:pPr>
              <w:pStyle w:val="SC7"/>
            </w:pPr>
          </w:p>
        </w:tc>
      </w:tr>
      <w:tr w:rsidR="001C0A8C" w14:paraId="26260900" w14:textId="77777777" w:rsidTr="00353F23">
        <w:tc>
          <w:tcPr>
            <w:tcW w:w="938" w:type="dxa"/>
          </w:tcPr>
          <w:p w14:paraId="361B430B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4EE7BCC2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2B414E6C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036A46F3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1F309738" w14:textId="77777777" w:rsidR="001C0A8C" w:rsidRDefault="001C0A8C" w:rsidP="00353F23">
            <w:pPr>
              <w:pStyle w:val="SC7"/>
            </w:pPr>
          </w:p>
        </w:tc>
      </w:tr>
      <w:tr w:rsidR="001C0A8C" w14:paraId="09EA8C7A" w14:textId="77777777" w:rsidTr="00353F23">
        <w:tc>
          <w:tcPr>
            <w:tcW w:w="938" w:type="dxa"/>
          </w:tcPr>
          <w:p w14:paraId="1C340DAF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13FDAD65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05F1C5B9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273B0F5E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1FC955BA" w14:textId="77777777" w:rsidR="001C0A8C" w:rsidRDefault="001C0A8C" w:rsidP="00353F23">
            <w:pPr>
              <w:pStyle w:val="SC7"/>
            </w:pPr>
          </w:p>
        </w:tc>
      </w:tr>
      <w:tr w:rsidR="001C0A8C" w14:paraId="1537A38E" w14:textId="77777777" w:rsidTr="00353F23">
        <w:tc>
          <w:tcPr>
            <w:tcW w:w="938" w:type="dxa"/>
          </w:tcPr>
          <w:p w14:paraId="061BD7E0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75355EA6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1B7D01F0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25C022F0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5709275B" w14:textId="77777777" w:rsidR="001C0A8C" w:rsidRDefault="001C0A8C" w:rsidP="00353F23">
            <w:pPr>
              <w:pStyle w:val="SC7"/>
            </w:pPr>
          </w:p>
        </w:tc>
      </w:tr>
      <w:tr w:rsidR="001C0A8C" w14:paraId="1677C4C0" w14:textId="77777777" w:rsidTr="00353F23">
        <w:tc>
          <w:tcPr>
            <w:tcW w:w="938" w:type="dxa"/>
          </w:tcPr>
          <w:p w14:paraId="128A3BBB" w14:textId="77777777" w:rsidR="001C0A8C" w:rsidRDefault="001C0A8C" w:rsidP="00353F23">
            <w:pPr>
              <w:pStyle w:val="SC7"/>
            </w:pPr>
          </w:p>
        </w:tc>
        <w:tc>
          <w:tcPr>
            <w:tcW w:w="1174" w:type="dxa"/>
          </w:tcPr>
          <w:p w14:paraId="5C2230CD" w14:textId="77777777" w:rsidR="001C0A8C" w:rsidRDefault="001C0A8C" w:rsidP="00353F23">
            <w:pPr>
              <w:pStyle w:val="SC7"/>
            </w:pPr>
          </w:p>
        </w:tc>
        <w:tc>
          <w:tcPr>
            <w:tcW w:w="4110" w:type="dxa"/>
          </w:tcPr>
          <w:p w14:paraId="26B70755" w14:textId="77777777" w:rsidR="001C0A8C" w:rsidRDefault="001C0A8C" w:rsidP="00353F23">
            <w:pPr>
              <w:pStyle w:val="SC7"/>
            </w:pPr>
          </w:p>
        </w:tc>
        <w:tc>
          <w:tcPr>
            <w:tcW w:w="1585" w:type="dxa"/>
          </w:tcPr>
          <w:p w14:paraId="56A12012" w14:textId="77777777" w:rsidR="001C0A8C" w:rsidRDefault="001C0A8C" w:rsidP="00353F23">
            <w:pPr>
              <w:pStyle w:val="SC7"/>
            </w:pPr>
          </w:p>
        </w:tc>
        <w:tc>
          <w:tcPr>
            <w:tcW w:w="1517" w:type="dxa"/>
          </w:tcPr>
          <w:p w14:paraId="7E58245B" w14:textId="77777777" w:rsidR="001C0A8C" w:rsidRDefault="001C0A8C" w:rsidP="00353F23">
            <w:pPr>
              <w:pStyle w:val="SC7"/>
            </w:pPr>
          </w:p>
        </w:tc>
      </w:tr>
    </w:tbl>
    <w:p w14:paraId="0BC3BFD0" w14:textId="77777777" w:rsidR="0094575F" w:rsidRPr="008E4EF4" w:rsidRDefault="0094575F" w:rsidP="0094575F"/>
    <w:bookmarkEnd w:id="39"/>
    <w:p w14:paraId="6FA23BAB" w14:textId="77777777" w:rsidR="003157F1" w:rsidRDefault="003157F1" w:rsidP="003157F1">
      <w:pPr>
        <w:pStyle w:val="SCe"/>
      </w:pPr>
      <w:r>
        <w:lastRenderedPageBreak/>
        <w:t>Связанные документы</w:t>
      </w:r>
    </w:p>
    <w:tbl>
      <w:tblPr>
        <w:tblStyle w:val="SC9"/>
        <w:tblW w:w="5000" w:type="pct"/>
        <w:tblLook w:val="04A0" w:firstRow="1" w:lastRow="0" w:firstColumn="1" w:lastColumn="0" w:noHBand="0" w:noVBand="1"/>
      </w:tblPr>
      <w:tblGrid>
        <w:gridCol w:w="538"/>
        <w:gridCol w:w="9032"/>
      </w:tblGrid>
      <w:tr w:rsidR="003157F1" w:rsidRPr="009E37D1" w14:paraId="15DA946F" w14:textId="77777777" w:rsidTr="00AC7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31" w:type="dxa"/>
          </w:tcPr>
          <w:p w14:paraId="3DD7F64C" w14:textId="77777777" w:rsidR="003157F1" w:rsidRPr="004D7E2A" w:rsidRDefault="003157F1" w:rsidP="00F4391E">
            <w:pPr>
              <w:pStyle w:val="SC8"/>
            </w:pPr>
            <w:r>
              <w:t>№</w:t>
            </w:r>
          </w:p>
        </w:tc>
        <w:tc>
          <w:tcPr>
            <w:tcW w:w="8919" w:type="dxa"/>
          </w:tcPr>
          <w:p w14:paraId="2110A019" w14:textId="77777777" w:rsidR="003157F1" w:rsidRPr="004D7E2A" w:rsidRDefault="003157F1" w:rsidP="00F4391E">
            <w:pPr>
              <w:pStyle w:val="SC8"/>
            </w:pPr>
            <w:r>
              <w:t>Наименование документа</w:t>
            </w:r>
          </w:p>
        </w:tc>
      </w:tr>
      <w:tr w:rsidR="003157F1" w:rsidRPr="009E37D1" w14:paraId="5842A59C" w14:textId="77777777" w:rsidTr="00AC7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31" w:type="dxa"/>
          </w:tcPr>
          <w:p w14:paraId="7D7D2662" w14:textId="77777777" w:rsidR="003157F1" w:rsidRPr="004D7E2A" w:rsidRDefault="003157F1" w:rsidP="00F4391E">
            <w:pPr>
              <w:pStyle w:val="SC8"/>
            </w:pPr>
            <w:r w:rsidRPr="004D7E2A">
              <w:t>1</w:t>
            </w:r>
          </w:p>
        </w:tc>
        <w:tc>
          <w:tcPr>
            <w:tcW w:w="8919" w:type="dxa"/>
          </w:tcPr>
          <w:p w14:paraId="4536896B" w14:textId="77777777" w:rsidR="003157F1" w:rsidRPr="004D7E2A" w:rsidRDefault="003157F1" w:rsidP="00F4391E">
            <w:pPr>
              <w:pStyle w:val="SC8"/>
            </w:pPr>
            <w:r>
              <w:t>2</w:t>
            </w:r>
          </w:p>
        </w:tc>
      </w:tr>
      <w:tr w:rsidR="00A02831" w14:paraId="0929EC7B" w14:textId="77777777" w:rsidTr="00AC7661">
        <w:tc>
          <w:tcPr>
            <w:tcW w:w="531" w:type="dxa"/>
          </w:tcPr>
          <w:p w14:paraId="0FD8466A" w14:textId="77777777" w:rsidR="00A02831" w:rsidRDefault="00A02831" w:rsidP="003A0B1C">
            <w:pPr>
              <w:pStyle w:val="SC"/>
            </w:pPr>
          </w:p>
        </w:tc>
        <w:tc>
          <w:tcPr>
            <w:tcW w:w="8919" w:type="dxa"/>
          </w:tcPr>
          <w:p w14:paraId="771203D5" w14:textId="005E2389" w:rsidR="00A02831" w:rsidRDefault="005F31B2" w:rsidP="00353F23">
            <w:pPr>
              <w:pStyle w:val="SC7"/>
            </w:pPr>
            <w:fldSimple w:instr=" DOCPROPERTY  Система  \* MERGEFORMAT ">
              <w:r w:rsidR="005A0256">
                <w:t>Портал спутниковых геоинформационных данных и сервисов морской отрасли</w:t>
              </w:r>
            </w:fldSimple>
            <w:r w:rsidR="00A02831">
              <w:t xml:space="preserve">. </w:t>
            </w:r>
            <w:r w:rsidR="0043586F">
              <w:t>Описание</w:t>
            </w:r>
            <w:r w:rsidR="00A02831">
              <w:t xml:space="preserve"> проекта</w:t>
            </w:r>
          </w:p>
        </w:tc>
      </w:tr>
      <w:tr w:rsidR="00AF3BB6" w14:paraId="79703312" w14:textId="77777777" w:rsidTr="00000331">
        <w:tc>
          <w:tcPr>
            <w:tcW w:w="531" w:type="dxa"/>
          </w:tcPr>
          <w:p w14:paraId="291D833B" w14:textId="77777777" w:rsidR="00AF3BB6" w:rsidRDefault="00AF3BB6" w:rsidP="003A0B1C">
            <w:pPr>
              <w:pStyle w:val="SC"/>
            </w:pPr>
          </w:p>
        </w:tc>
        <w:tc>
          <w:tcPr>
            <w:tcW w:w="8919" w:type="dxa"/>
          </w:tcPr>
          <w:p w14:paraId="6C404A53" w14:textId="649EC919" w:rsidR="00AF3BB6" w:rsidRDefault="005F31B2" w:rsidP="00353F23">
            <w:pPr>
              <w:pStyle w:val="SC7"/>
            </w:pPr>
            <w:fldSimple w:instr=" DOCPROPERTY  Система  \* MERGEFORMAT ">
              <w:r w:rsidR="00F07635">
                <w:t>Портал спутниковых геоинформационных данных и сервисов морской отрасли</w:t>
              </w:r>
            </w:fldSimple>
            <w:r w:rsidR="00AF3BB6">
              <w:t>. Техническое задание</w:t>
            </w:r>
          </w:p>
        </w:tc>
      </w:tr>
      <w:tr w:rsidR="00AF3BB6" w14:paraId="57CE48E2" w14:textId="77777777" w:rsidTr="00000331">
        <w:tc>
          <w:tcPr>
            <w:tcW w:w="531" w:type="dxa"/>
          </w:tcPr>
          <w:p w14:paraId="61BA0B36" w14:textId="77777777" w:rsidR="00AF3BB6" w:rsidRDefault="00AF3BB6" w:rsidP="003A0B1C">
            <w:pPr>
              <w:pStyle w:val="SC"/>
            </w:pPr>
          </w:p>
        </w:tc>
        <w:tc>
          <w:tcPr>
            <w:tcW w:w="8919" w:type="dxa"/>
          </w:tcPr>
          <w:p w14:paraId="394CF135" w14:textId="2AE4BB89" w:rsidR="00AF3BB6" w:rsidRDefault="00AF3BB6" w:rsidP="00353F23">
            <w:pPr>
              <w:pStyle w:val="SC7"/>
            </w:pPr>
            <w:r w:rsidRPr="00AF3BB6">
              <w:t>Создание подсистемы идентификации и управления доступом к порталу спутниковых геоинформационных данных и сервисов морской отрасли</w:t>
            </w:r>
            <w:r w:rsidR="000F21A8">
              <w:t>.</w:t>
            </w:r>
            <w:r>
              <w:t xml:space="preserve"> </w:t>
            </w:r>
            <w:r w:rsidRPr="00AF3BB6">
              <w:t>Частное техническое задание</w:t>
            </w:r>
          </w:p>
        </w:tc>
      </w:tr>
    </w:tbl>
    <w:p w14:paraId="2861E5F4" w14:textId="77777777" w:rsidR="003157F1" w:rsidRDefault="003157F1" w:rsidP="003157F1"/>
    <w:p w14:paraId="4EBF8F1E" w14:textId="77777777" w:rsidR="00AC23AE" w:rsidRDefault="00AC23AE" w:rsidP="00AC23AE">
      <w:pPr>
        <w:pStyle w:val="SCe"/>
      </w:pPr>
      <w:r>
        <w:lastRenderedPageBreak/>
        <w:t>Документ согласован</w:t>
      </w:r>
    </w:p>
    <w:tbl>
      <w:tblPr>
        <w:tblStyle w:val="SC9"/>
        <w:tblW w:w="9639" w:type="dxa"/>
        <w:tblLook w:val="04A0" w:firstRow="1" w:lastRow="0" w:firstColumn="1" w:lastColumn="0" w:noHBand="0" w:noVBand="1"/>
      </w:tblPr>
      <w:tblGrid>
        <w:gridCol w:w="4820"/>
        <w:gridCol w:w="2107"/>
        <w:gridCol w:w="1276"/>
        <w:gridCol w:w="1436"/>
      </w:tblGrid>
      <w:tr w:rsidR="00AC23AE" w:rsidRPr="009E37D1" w14:paraId="39A0FA2F" w14:textId="77777777" w:rsidTr="00AC7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4820" w:type="dxa"/>
          </w:tcPr>
          <w:p w14:paraId="25E244B2" w14:textId="77777777" w:rsidR="00AC23AE" w:rsidRPr="009C7CBA" w:rsidRDefault="00C769BC" w:rsidP="00551D91">
            <w:pPr>
              <w:pStyle w:val="SC8"/>
            </w:pPr>
            <w:r>
              <w:t>Согласовал</w:t>
            </w:r>
          </w:p>
        </w:tc>
        <w:tc>
          <w:tcPr>
            <w:tcW w:w="2107" w:type="dxa"/>
          </w:tcPr>
          <w:p w14:paraId="74722F7C" w14:textId="77777777" w:rsidR="00AC23AE" w:rsidRPr="004D7E2A" w:rsidRDefault="00AC23AE" w:rsidP="00CF67C8">
            <w:pPr>
              <w:pStyle w:val="SC8"/>
            </w:pPr>
            <w:r w:rsidRPr="004D7E2A">
              <w:t>ФИО</w:t>
            </w:r>
          </w:p>
        </w:tc>
        <w:tc>
          <w:tcPr>
            <w:tcW w:w="1276" w:type="dxa"/>
          </w:tcPr>
          <w:p w14:paraId="5B94AB8B" w14:textId="77777777" w:rsidR="00AC23AE" w:rsidRPr="004D7E2A" w:rsidRDefault="00AC23AE" w:rsidP="00CF67C8">
            <w:pPr>
              <w:pStyle w:val="SC8"/>
            </w:pPr>
            <w:r w:rsidRPr="004D7E2A">
              <w:t>Дата</w:t>
            </w:r>
          </w:p>
        </w:tc>
        <w:tc>
          <w:tcPr>
            <w:tcW w:w="1436" w:type="dxa"/>
          </w:tcPr>
          <w:p w14:paraId="7185EB4E" w14:textId="77777777" w:rsidR="00AC23AE" w:rsidRPr="004D7E2A" w:rsidRDefault="00AC23AE" w:rsidP="00CF67C8">
            <w:pPr>
              <w:pStyle w:val="SC8"/>
            </w:pPr>
            <w:r w:rsidRPr="004D7E2A">
              <w:t>Подпись</w:t>
            </w:r>
          </w:p>
        </w:tc>
      </w:tr>
      <w:tr w:rsidR="00AC23AE" w:rsidRPr="009E37D1" w14:paraId="68A2B5F2" w14:textId="77777777" w:rsidTr="00AC7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4820" w:type="dxa"/>
          </w:tcPr>
          <w:p w14:paraId="6FAAB7CF" w14:textId="77777777" w:rsidR="00AC23AE" w:rsidRPr="004D7E2A" w:rsidRDefault="00AC23AE" w:rsidP="00CF67C8">
            <w:pPr>
              <w:pStyle w:val="SC8"/>
            </w:pPr>
            <w:r w:rsidRPr="004D7E2A">
              <w:t>1</w:t>
            </w:r>
          </w:p>
        </w:tc>
        <w:tc>
          <w:tcPr>
            <w:tcW w:w="2107" w:type="dxa"/>
          </w:tcPr>
          <w:p w14:paraId="035A7F22" w14:textId="77777777" w:rsidR="00AC23AE" w:rsidRPr="004D7E2A" w:rsidRDefault="00AC23AE" w:rsidP="00CF67C8">
            <w:pPr>
              <w:pStyle w:val="SC8"/>
            </w:pPr>
            <w:r w:rsidRPr="004D7E2A">
              <w:t>2</w:t>
            </w:r>
          </w:p>
        </w:tc>
        <w:tc>
          <w:tcPr>
            <w:tcW w:w="1276" w:type="dxa"/>
          </w:tcPr>
          <w:p w14:paraId="41CBE370" w14:textId="77777777" w:rsidR="00AC23AE" w:rsidRPr="004D7E2A" w:rsidRDefault="00AC23AE" w:rsidP="00CF67C8">
            <w:pPr>
              <w:pStyle w:val="SC8"/>
            </w:pPr>
            <w:r w:rsidRPr="004D7E2A">
              <w:t>3</w:t>
            </w:r>
          </w:p>
        </w:tc>
        <w:tc>
          <w:tcPr>
            <w:tcW w:w="1436" w:type="dxa"/>
          </w:tcPr>
          <w:p w14:paraId="45E12058" w14:textId="77777777" w:rsidR="00AC23AE" w:rsidRPr="004D7E2A" w:rsidRDefault="00AC23AE" w:rsidP="00CF67C8">
            <w:pPr>
              <w:pStyle w:val="SC8"/>
            </w:pPr>
            <w:r w:rsidRPr="004D7E2A">
              <w:t>4</w:t>
            </w:r>
          </w:p>
        </w:tc>
      </w:tr>
      <w:tr w:rsidR="00454E2A" w14:paraId="164D47ED" w14:textId="77777777" w:rsidTr="00AC7661">
        <w:tc>
          <w:tcPr>
            <w:tcW w:w="9639" w:type="dxa"/>
            <w:gridSpan w:val="4"/>
          </w:tcPr>
          <w:p w14:paraId="44C6B652" w14:textId="4B606FEC" w:rsidR="00454E2A" w:rsidRDefault="005F31B2" w:rsidP="00454E2A">
            <w:pPr>
              <w:pStyle w:val="SCd"/>
            </w:pPr>
            <w:fldSimple w:instr=" DOCPROPERTY  Разработчик  \* MERGEFORMAT ">
              <w:r w:rsidR="005A0256">
                <w:t>ООО Инженерно-технологический центр «СКАНЭКС»</w:t>
              </w:r>
            </w:fldSimple>
          </w:p>
        </w:tc>
      </w:tr>
      <w:tr w:rsidR="00454E2A" w14:paraId="7D0FE731" w14:textId="77777777" w:rsidTr="00AC7661">
        <w:tc>
          <w:tcPr>
            <w:tcW w:w="4820" w:type="dxa"/>
          </w:tcPr>
          <w:p w14:paraId="2DCD044C" w14:textId="77777777" w:rsidR="00454E2A" w:rsidRPr="00581B2A" w:rsidRDefault="00581B2A" w:rsidP="00353F23">
            <w:pPr>
              <w:pStyle w:val="SC7"/>
            </w:pPr>
            <w:r w:rsidRPr="00581B2A">
              <w:t>Руководитель проекта</w:t>
            </w:r>
          </w:p>
        </w:tc>
        <w:tc>
          <w:tcPr>
            <w:tcW w:w="2107" w:type="dxa"/>
          </w:tcPr>
          <w:p w14:paraId="2D2AB01A" w14:textId="77777777" w:rsidR="00454E2A" w:rsidRDefault="00581B2A" w:rsidP="00353F23">
            <w:pPr>
              <w:pStyle w:val="SC7"/>
            </w:pPr>
            <w:r w:rsidRPr="00581B2A">
              <w:t>Ситникова А.</w:t>
            </w:r>
            <w:r>
              <w:t xml:space="preserve"> </w:t>
            </w:r>
            <w:r w:rsidRPr="00581B2A">
              <w:t>А.</w:t>
            </w:r>
          </w:p>
        </w:tc>
        <w:tc>
          <w:tcPr>
            <w:tcW w:w="1276" w:type="dxa"/>
          </w:tcPr>
          <w:p w14:paraId="59B29CC7" w14:textId="77777777" w:rsidR="00454E2A" w:rsidRDefault="00454E2A" w:rsidP="00353F23">
            <w:pPr>
              <w:pStyle w:val="SC7"/>
            </w:pPr>
          </w:p>
        </w:tc>
        <w:tc>
          <w:tcPr>
            <w:tcW w:w="1436" w:type="dxa"/>
          </w:tcPr>
          <w:p w14:paraId="34355523" w14:textId="77777777" w:rsidR="00454E2A" w:rsidRDefault="00454E2A" w:rsidP="00353F23">
            <w:pPr>
              <w:pStyle w:val="SC7"/>
            </w:pPr>
          </w:p>
        </w:tc>
      </w:tr>
      <w:tr w:rsidR="00C769BC" w14:paraId="465C8DAA" w14:textId="77777777" w:rsidTr="00AC7661">
        <w:tc>
          <w:tcPr>
            <w:tcW w:w="4820" w:type="dxa"/>
          </w:tcPr>
          <w:p w14:paraId="66254DF1" w14:textId="77777777" w:rsidR="00C769BC" w:rsidRDefault="00581B2A" w:rsidP="00353F23">
            <w:pPr>
              <w:pStyle w:val="SC7"/>
            </w:pPr>
            <w:r w:rsidRPr="00581B2A">
              <w:t>Технический руководитель проекта</w:t>
            </w:r>
          </w:p>
        </w:tc>
        <w:tc>
          <w:tcPr>
            <w:tcW w:w="2107" w:type="dxa"/>
          </w:tcPr>
          <w:p w14:paraId="402BFC3B" w14:textId="77777777" w:rsidR="00C769BC" w:rsidRDefault="00581B2A" w:rsidP="00353F23">
            <w:pPr>
              <w:pStyle w:val="SC7"/>
            </w:pPr>
            <w:r w:rsidRPr="00581B2A">
              <w:t>Велькин М.</w:t>
            </w:r>
            <w:r>
              <w:t xml:space="preserve"> </w:t>
            </w:r>
            <w:r w:rsidRPr="00581B2A">
              <w:t>П.</w:t>
            </w:r>
          </w:p>
        </w:tc>
        <w:tc>
          <w:tcPr>
            <w:tcW w:w="1276" w:type="dxa"/>
          </w:tcPr>
          <w:p w14:paraId="72782990" w14:textId="77777777" w:rsidR="00C769BC" w:rsidRDefault="00C769BC" w:rsidP="00353F23">
            <w:pPr>
              <w:pStyle w:val="SC7"/>
            </w:pPr>
          </w:p>
        </w:tc>
        <w:tc>
          <w:tcPr>
            <w:tcW w:w="1436" w:type="dxa"/>
          </w:tcPr>
          <w:p w14:paraId="06DF7A1E" w14:textId="77777777" w:rsidR="00C769BC" w:rsidRDefault="00C769BC" w:rsidP="00353F23">
            <w:pPr>
              <w:pStyle w:val="SC7"/>
            </w:pPr>
          </w:p>
        </w:tc>
      </w:tr>
      <w:tr w:rsidR="00926165" w14:paraId="109C8886" w14:textId="77777777" w:rsidTr="00AC7661">
        <w:tc>
          <w:tcPr>
            <w:tcW w:w="4820" w:type="dxa"/>
          </w:tcPr>
          <w:p w14:paraId="06797892" w14:textId="47C77AE3" w:rsidR="00926165" w:rsidRPr="005C2DAB" w:rsidRDefault="008C6329" w:rsidP="00353F23">
            <w:pPr>
              <w:pStyle w:val="SC7"/>
            </w:pPr>
            <w:r>
              <w:t>Ведущий аналитик</w:t>
            </w:r>
          </w:p>
        </w:tc>
        <w:tc>
          <w:tcPr>
            <w:tcW w:w="2107" w:type="dxa"/>
          </w:tcPr>
          <w:p w14:paraId="7D1331E8" w14:textId="046770AC" w:rsidR="00926165" w:rsidRPr="005C2DAB" w:rsidRDefault="008C6329" w:rsidP="00353F23">
            <w:pPr>
              <w:pStyle w:val="SC7"/>
            </w:pPr>
            <w:r>
              <w:t>Зимин</w:t>
            </w:r>
            <w:r w:rsidRPr="005C2DAB">
              <w:t xml:space="preserve"> </w:t>
            </w:r>
            <w:r w:rsidR="00926165" w:rsidRPr="005C2DAB">
              <w:t>А.</w:t>
            </w:r>
            <w:r>
              <w:t>Г</w:t>
            </w:r>
            <w:r w:rsidR="00926165" w:rsidRPr="005C2DAB">
              <w:t>.</w:t>
            </w:r>
          </w:p>
        </w:tc>
        <w:tc>
          <w:tcPr>
            <w:tcW w:w="1276" w:type="dxa"/>
          </w:tcPr>
          <w:p w14:paraId="646E8C50" w14:textId="77777777" w:rsidR="00926165" w:rsidRDefault="00926165" w:rsidP="00353F23">
            <w:pPr>
              <w:pStyle w:val="SC7"/>
            </w:pPr>
          </w:p>
        </w:tc>
        <w:tc>
          <w:tcPr>
            <w:tcW w:w="1436" w:type="dxa"/>
          </w:tcPr>
          <w:p w14:paraId="0009BCCC" w14:textId="77777777" w:rsidR="00926165" w:rsidRDefault="00926165" w:rsidP="00353F23">
            <w:pPr>
              <w:pStyle w:val="SC7"/>
            </w:pPr>
          </w:p>
        </w:tc>
      </w:tr>
    </w:tbl>
    <w:p w14:paraId="602E28D0" w14:textId="77777777" w:rsidR="003D5B13" w:rsidRDefault="003D5B13" w:rsidP="003D5B13"/>
    <w:p w14:paraId="65E09A88" w14:textId="77777777" w:rsidR="00520BAD" w:rsidRDefault="00520BAD" w:rsidP="003D5B13">
      <w:pPr>
        <w:sectPr w:rsidR="00520BAD" w:rsidSect="005B43EC">
          <w:headerReference w:type="default" r:id="rId21"/>
          <w:footerReference w:type="default" r:id="rId22"/>
          <w:pgSz w:w="11906" w:h="16838" w:code="9"/>
          <w:pgMar w:top="1134" w:right="851" w:bottom="1701" w:left="1701" w:header="714" w:footer="703" w:gutter="0"/>
          <w:pgNumType w:start="1"/>
          <w:cols w:space="708"/>
          <w:docGrid w:linePitch="360"/>
        </w:sectPr>
      </w:pPr>
    </w:p>
    <w:p w14:paraId="74953B67" w14:textId="77777777" w:rsidR="00D55F11" w:rsidRPr="00927F37" w:rsidRDefault="00D55F11" w:rsidP="00144AE9">
      <w:pPr>
        <w:pStyle w:val="SCa"/>
      </w:pPr>
      <w:bookmarkStart w:id="40" w:name="_Toc445321083"/>
      <w:r w:rsidRPr="00927F37">
        <w:lastRenderedPageBreak/>
        <w:t>Содержание</w:t>
      </w:r>
    </w:p>
    <w:p w14:paraId="0F5821FD" w14:textId="23C017D8" w:rsidR="00000331" w:rsidRDefault="00D55F11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r>
        <w:fldChar w:fldCharType="begin"/>
      </w:r>
      <w:r>
        <w:instrText xml:space="preserve"> TOC \o "2-2" \f \h \z \t "Заголовок 1;1;RN_Приложение_Заголовок;9" </w:instrText>
      </w:r>
      <w:r>
        <w:fldChar w:fldCharType="separate"/>
      </w:r>
      <w:hyperlink w:anchor="_Toc481489555" w:history="1">
        <w:r w:rsidR="00000331" w:rsidRPr="009C6D2C">
          <w:rPr>
            <w:rStyle w:val="af0"/>
          </w:rPr>
          <w:t>1</w:t>
        </w:r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Общие сведения об ИС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_Toc481489555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7</w:t>
        </w:r>
        <w:r w:rsidR="00000331">
          <w:rPr>
            <w:webHidden/>
          </w:rPr>
          <w:fldChar w:fldCharType="end"/>
        </w:r>
      </w:hyperlink>
    </w:p>
    <w:p w14:paraId="431C924B" w14:textId="6C2ADB56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56" w:history="1">
        <w:r w:rsidR="00000331" w:rsidRPr="009C6D2C">
          <w:rPr>
            <w:rStyle w:val="af0"/>
          </w:rPr>
          <w:t>1.1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Наименование ИС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_Toc481489556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7</w:t>
        </w:r>
        <w:r w:rsidR="00000331">
          <w:rPr>
            <w:webHidden/>
          </w:rPr>
          <w:fldChar w:fldCharType="end"/>
        </w:r>
      </w:hyperlink>
    </w:p>
    <w:p w14:paraId="3A25279B" w14:textId="37FB54AD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57" w:history="1">
        <w:r w:rsidR="00000331" w:rsidRPr="009C6D2C">
          <w:rPr>
            <w:rStyle w:val="af0"/>
          </w:rPr>
          <w:t>1.2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Наименования организации-заказчика и организаций — участников работ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_Toc481489557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7</w:t>
        </w:r>
        <w:r w:rsidR="00000331">
          <w:rPr>
            <w:webHidden/>
          </w:rPr>
          <w:fldChar w:fldCharType="end"/>
        </w:r>
      </w:hyperlink>
    </w:p>
    <w:p w14:paraId="3E6D2F6A" w14:textId="0755CC56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58" w:history="1">
        <w:r w:rsidR="00000331" w:rsidRPr="009C6D2C">
          <w:rPr>
            <w:rStyle w:val="af0"/>
          </w:rPr>
          <w:t>1.3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Основание для разработки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_Toc481489558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7</w:t>
        </w:r>
        <w:r w:rsidR="00000331">
          <w:rPr>
            <w:webHidden/>
          </w:rPr>
          <w:fldChar w:fldCharType="end"/>
        </w:r>
      </w:hyperlink>
    </w:p>
    <w:p w14:paraId="7DC0C1A2" w14:textId="02D2CB97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59" w:history="1">
        <w:r w:rsidR="00000331" w:rsidRPr="009C6D2C">
          <w:rPr>
            <w:rStyle w:val="af0"/>
          </w:rPr>
          <w:t>1.4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 xml:space="preserve">Плановые сроки начала и окончания работ по созданию </w:t>
        </w:r>
        <w:r w:rsidR="00000331" w:rsidRPr="009C6D2C">
          <w:rPr>
            <w:rStyle w:val="af0"/>
            <w:lang w:eastAsia="ru-RU"/>
          </w:rPr>
          <w:t>Подсистем</w:t>
        </w:r>
        <w:r w:rsidR="00000331" w:rsidRPr="009C6D2C">
          <w:rPr>
            <w:rStyle w:val="af0"/>
          </w:rPr>
          <w:t>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_Toc481489559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8</w:t>
        </w:r>
        <w:r w:rsidR="00000331">
          <w:rPr>
            <w:webHidden/>
          </w:rPr>
          <w:fldChar w:fldCharType="end"/>
        </w:r>
      </w:hyperlink>
    </w:p>
    <w:p w14:paraId="66D152AB" w14:textId="70EB2940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60" w:history="1">
        <w:r w:rsidR="00000331" w:rsidRPr="009C6D2C">
          <w:rPr>
            <w:rStyle w:val="af0"/>
          </w:rPr>
          <w:t>1.5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Источники и порядок финансирования работ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_Toc481489560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9</w:t>
        </w:r>
        <w:r w:rsidR="00000331">
          <w:rPr>
            <w:webHidden/>
          </w:rPr>
          <w:fldChar w:fldCharType="end"/>
        </w:r>
      </w:hyperlink>
    </w:p>
    <w:p w14:paraId="075D5CD7" w14:textId="144F61B0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61" w:history="1">
        <w:r w:rsidR="00000331" w:rsidRPr="009C6D2C">
          <w:rPr>
            <w:rStyle w:val="af0"/>
          </w:rPr>
          <w:t>1.6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Порядок оформления и предъявления заказчику результатов работ по созданию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_Toc481489561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9</w:t>
        </w:r>
        <w:r w:rsidR="00000331">
          <w:rPr>
            <w:webHidden/>
          </w:rPr>
          <w:fldChar w:fldCharType="end"/>
        </w:r>
      </w:hyperlink>
    </w:p>
    <w:p w14:paraId="23BF5B1B" w14:textId="09B5D58E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62" w:history="1">
        <w:r w:rsidR="00000331" w:rsidRPr="009C6D2C">
          <w:rPr>
            <w:rStyle w:val="af0"/>
          </w:rPr>
          <w:t>1.7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Определения, обозначения, сокращения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_Toc481489562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10</w:t>
        </w:r>
        <w:r w:rsidR="00000331">
          <w:rPr>
            <w:webHidden/>
          </w:rPr>
          <w:fldChar w:fldCharType="end"/>
        </w:r>
      </w:hyperlink>
    </w:p>
    <w:p w14:paraId="7F16DAB8" w14:textId="64F0457B" w:rsidR="00000331" w:rsidRDefault="00000000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hyperlink w:anchor="_Toc481489563" w:history="1">
        <w:r w:rsidR="00000331" w:rsidRPr="009C6D2C">
          <w:rPr>
            <w:rStyle w:val="af0"/>
          </w:rPr>
          <w:t>2</w:t>
        </w:r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Назначение и цели создания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_Toc481489563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14</w:t>
        </w:r>
        <w:r w:rsidR="00000331">
          <w:rPr>
            <w:webHidden/>
          </w:rPr>
          <w:fldChar w:fldCharType="end"/>
        </w:r>
      </w:hyperlink>
    </w:p>
    <w:p w14:paraId="2AD1C2BA" w14:textId="2FC14C58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64" w:history="1">
        <w:r w:rsidR="00000331" w:rsidRPr="009C6D2C">
          <w:rPr>
            <w:rStyle w:val="af0"/>
          </w:rPr>
          <w:t>2.1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Назначение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_Toc481489564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14</w:t>
        </w:r>
        <w:r w:rsidR="00000331">
          <w:rPr>
            <w:webHidden/>
          </w:rPr>
          <w:fldChar w:fldCharType="end"/>
        </w:r>
      </w:hyperlink>
    </w:p>
    <w:p w14:paraId="4C28130A" w14:textId="108661E5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65" w:history="1">
        <w:r w:rsidR="00000331" w:rsidRPr="009C6D2C">
          <w:rPr>
            <w:rStyle w:val="af0"/>
          </w:rPr>
          <w:t>2.2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Цели создания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_Toc481489565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14</w:t>
        </w:r>
        <w:r w:rsidR="00000331">
          <w:rPr>
            <w:webHidden/>
          </w:rPr>
          <w:fldChar w:fldCharType="end"/>
        </w:r>
      </w:hyperlink>
    </w:p>
    <w:p w14:paraId="386F4CB0" w14:textId="39F316C4" w:rsidR="00000331" w:rsidRDefault="00000000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hyperlink w:anchor="_Toc481489566" w:history="1">
        <w:r w:rsidR="00000331" w:rsidRPr="009C6D2C">
          <w:rPr>
            <w:rStyle w:val="af0"/>
          </w:rPr>
          <w:t>3</w:t>
        </w:r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Характеристика объекта автоматизации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_Toc481489566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15</w:t>
        </w:r>
        <w:r w:rsidR="00000331">
          <w:rPr>
            <w:webHidden/>
          </w:rPr>
          <w:fldChar w:fldCharType="end"/>
        </w:r>
      </w:hyperlink>
    </w:p>
    <w:p w14:paraId="20DDBE8D" w14:textId="75103E3E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67" w:history="1">
        <w:r w:rsidR="00000331" w:rsidRPr="009C6D2C">
          <w:rPr>
            <w:rStyle w:val="af0"/>
          </w:rPr>
          <w:t>3.1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Существующие проекты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_Toc481489567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16</w:t>
        </w:r>
        <w:r w:rsidR="00000331">
          <w:rPr>
            <w:webHidden/>
          </w:rPr>
          <w:fldChar w:fldCharType="end"/>
        </w:r>
      </w:hyperlink>
    </w:p>
    <w:p w14:paraId="75E3ED0E" w14:textId="6153DFAE" w:rsidR="00000331" w:rsidRDefault="00000000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hyperlink w:anchor="_Toc481489569" w:history="1">
        <w:r w:rsidR="00000331" w:rsidRPr="009C6D2C">
          <w:rPr>
            <w:rStyle w:val="af0"/>
          </w:rPr>
          <w:t>4</w:t>
        </w:r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Требования к Подсистеме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_Toc481489569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21</w:t>
        </w:r>
        <w:r w:rsidR="00000331">
          <w:rPr>
            <w:webHidden/>
          </w:rPr>
          <w:fldChar w:fldCharType="end"/>
        </w:r>
      </w:hyperlink>
    </w:p>
    <w:p w14:paraId="440A1704" w14:textId="5D84C6F4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70" w:history="1">
        <w:r w:rsidR="00000331" w:rsidRPr="009C6D2C">
          <w:rPr>
            <w:rStyle w:val="af0"/>
          </w:rPr>
          <w:t>4.1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Требования к Подсистеме в целом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_Toc481489570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21</w:t>
        </w:r>
        <w:r w:rsidR="00000331">
          <w:rPr>
            <w:webHidden/>
          </w:rPr>
          <w:fldChar w:fldCharType="end"/>
        </w:r>
      </w:hyperlink>
    </w:p>
    <w:p w14:paraId="5221C1B4" w14:textId="2450FBB6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71" w:history="1">
        <w:r w:rsidR="00000331" w:rsidRPr="009C6D2C">
          <w:rPr>
            <w:rStyle w:val="af0"/>
          </w:rPr>
          <w:t>4.2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Требования к функциям (задачам), выполняемым Подсистемой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_Toc481489571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68</w:t>
        </w:r>
        <w:r w:rsidR="00000331">
          <w:rPr>
            <w:webHidden/>
          </w:rPr>
          <w:fldChar w:fldCharType="end"/>
        </w:r>
      </w:hyperlink>
    </w:p>
    <w:p w14:paraId="7410FAA4" w14:textId="7F0B0648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72" w:history="1">
        <w:r w:rsidR="00000331" w:rsidRPr="009C6D2C">
          <w:rPr>
            <w:rStyle w:val="af0"/>
            <w:lang w:eastAsia="ru-RU"/>
          </w:rPr>
          <w:t>4.3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  <w:lang w:eastAsia="ru-RU"/>
          </w:rPr>
          <w:t>Требования к видам обеспечения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_Toc481489572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4A6C6721" w14:textId="370D849E" w:rsidR="00000331" w:rsidRDefault="00000000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hyperlink w:anchor="_Toc481489573" w:history="1">
        <w:r w:rsidR="00000331" w:rsidRPr="009C6D2C">
          <w:rPr>
            <w:rStyle w:val="af0"/>
            <w:lang w:eastAsia="ru-RU"/>
          </w:rPr>
          <w:t>5</w:t>
        </w:r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  <w:lang w:eastAsia="ru-RU"/>
          </w:rPr>
          <w:t>Состав и содержание работ по созданию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_Toc481489573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3BBD3913" w14:textId="78E6E3EE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74" w:history="1">
        <w:r w:rsidR="00000331" w:rsidRPr="009C6D2C">
          <w:rPr>
            <w:rStyle w:val="af0"/>
          </w:rPr>
          <w:t>5.1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 xml:space="preserve">Задачи, решаемые в рамках создания </w:t>
        </w:r>
        <w:r w:rsidR="00000331" w:rsidRPr="009C6D2C">
          <w:rPr>
            <w:rStyle w:val="af0"/>
            <w:lang w:eastAsia="ru-RU"/>
          </w:rPr>
          <w:t>Подсистем</w:t>
        </w:r>
        <w:r w:rsidR="00000331" w:rsidRPr="009C6D2C">
          <w:rPr>
            <w:rStyle w:val="af0"/>
          </w:rPr>
          <w:t>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_Toc481489574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654370CE" w14:textId="2B439761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75" w:history="1">
        <w:r w:rsidR="00000331" w:rsidRPr="009C6D2C">
          <w:rPr>
            <w:rStyle w:val="af0"/>
          </w:rPr>
          <w:t>5.2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  <w:lang w:eastAsia="ru-RU"/>
          </w:rPr>
          <w:t>Содержание и результаты работ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_Toc481489575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674B860B" w14:textId="45FF0CEB" w:rsidR="00000331" w:rsidRDefault="00000000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hyperlink w:anchor="_Toc481489576" w:history="1"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  <w:lang w:eastAsia="ru-RU"/>
          </w:rPr>
          <w:t>орядок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_Toc481489576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576253D3" w14:textId="55A08B58" w:rsidR="00000331" w:rsidRDefault="00000000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hyperlink w:anchor="_Toc481489577" w:history="1">
        <w:r w:rsidR="00000331" w:rsidRPr="009C6D2C">
          <w:rPr>
            <w:rStyle w:val="af0"/>
            <w:lang w:eastAsia="ru-RU"/>
          </w:rPr>
          <w:t>6</w:t>
        </w:r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  <w:lang w:eastAsia="ru-RU"/>
          </w:rPr>
          <w:t>контроля и приемки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_Toc481489577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72369AD8" w14:textId="19C659E3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78" w:history="1">
        <w:r w:rsidR="00000331" w:rsidRPr="009C6D2C">
          <w:rPr>
            <w:rStyle w:val="af0"/>
          </w:rPr>
          <w:t>6.1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 xml:space="preserve">Виды, состав, объем и методы испытаний </w:t>
        </w:r>
        <w:r w:rsidR="00000331" w:rsidRPr="009C6D2C">
          <w:rPr>
            <w:rStyle w:val="af0"/>
            <w:lang w:eastAsia="ru-RU"/>
          </w:rPr>
          <w:t>Подс</w:t>
        </w:r>
        <w:r w:rsidR="00000331" w:rsidRPr="009C6D2C">
          <w:rPr>
            <w:rStyle w:val="af0"/>
          </w:rPr>
          <w:t>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_Toc481489578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33DF3E77" w14:textId="500F7DFB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79" w:history="1">
        <w:r w:rsidR="00000331" w:rsidRPr="009C6D2C">
          <w:rPr>
            <w:rStyle w:val="af0"/>
          </w:rPr>
          <w:t>6.2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Общие требования к приемке работ по стадиям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_Toc481489579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166C2796" w14:textId="5AEB24D8" w:rsidR="00000331" w:rsidRDefault="00000000" w:rsidP="00000331">
      <w:pPr>
        <w:pStyle w:val="2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481489580" w:history="1">
        <w:r w:rsidR="00000331" w:rsidRPr="009C6D2C">
          <w:rPr>
            <w:rStyle w:val="af0"/>
          </w:rPr>
          <w:t>6.3</w:t>
        </w:r>
        <w:r w:rsidR="00000331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</w:rPr>
          <w:t>Статус приемочной комиссии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_Toc481489580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4E375C7D" w14:textId="13FE033A" w:rsidR="00000331" w:rsidRDefault="00000000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hyperlink w:anchor="_Toc481489581" w:history="1">
        <w:r w:rsidR="00000331" w:rsidRPr="009C6D2C">
          <w:rPr>
            <w:rStyle w:val="af0"/>
            <w:lang w:eastAsia="ru-RU"/>
          </w:rPr>
          <w:t>7</w:t>
        </w:r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  <w:lang w:eastAsia="ru-RU"/>
          </w:rPr>
          <w:t>Требования к составу и содержанию работ по подготовке объекта автоматизации к вводу Подсистемы в действие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_Toc481489581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3CE40DB0" w14:textId="2095A522" w:rsidR="00000331" w:rsidRDefault="00000000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hyperlink w:anchor="_Toc481489582" w:history="1">
        <w:r w:rsidR="00000331" w:rsidRPr="009C6D2C">
          <w:rPr>
            <w:rStyle w:val="af0"/>
            <w:lang w:eastAsia="ru-RU"/>
          </w:rPr>
          <w:t>8</w:t>
        </w:r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  <w:lang w:eastAsia="ru-RU"/>
          </w:rPr>
          <w:t>Требования к документированию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_Toc481489582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13EDF075" w14:textId="45F2CC7F" w:rsidR="00000331" w:rsidRDefault="00000000">
      <w:pPr>
        <w:pStyle w:val="1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ru-RU"/>
        </w:rPr>
      </w:pPr>
      <w:hyperlink w:anchor="_Toc481489583" w:history="1">
        <w:r w:rsidR="00000331" w:rsidRPr="009C6D2C">
          <w:rPr>
            <w:rStyle w:val="af0"/>
            <w:lang w:eastAsia="ru-RU"/>
          </w:rPr>
          <w:t>9</w:t>
        </w:r>
        <w:r w:rsidR="00000331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  <w:lang w:eastAsia="ru-RU"/>
          </w:rPr>
          <w:tab/>
        </w:r>
        <w:r w:rsidR="00000331" w:rsidRPr="009C6D2C">
          <w:rPr>
            <w:rStyle w:val="af0"/>
            <w:lang w:eastAsia="ru-RU"/>
          </w:rPr>
          <w:t>Источники разработки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_Toc481489583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0FF16BC1" w14:textId="5402ED58" w:rsidR="00D55F11" w:rsidRPr="00767C71" w:rsidRDefault="00D55F11" w:rsidP="005B43EC">
      <w:pPr>
        <w:tabs>
          <w:tab w:val="right" w:leader="dot" w:pos="9356"/>
        </w:tabs>
      </w:pPr>
      <w:r>
        <w:rPr>
          <w:rFonts w:ascii="Arial" w:hAnsi="Arial"/>
          <w:b/>
          <w:caps/>
          <w:noProof/>
          <w:sz w:val="20"/>
        </w:rPr>
        <w:fldChar w:fldCharType="end"/>
      </w:r>
    </w:p>
    <w:p w14:paraId="3BBF834F" w14:textId="77777777" w:rsidR="00D55F11" w:rsidRPr="00927F37" w:rsidRDefault="00D55F11" w:rsidP="00144AE9">
      <w:pPr>
        <w:pStyle w:val="SCa"/>
      </w:pPr>
      <w:r w:rsidRPr="00927F37">
        <w:lastRenderedPageBreak/>
        <w:t>Список таблиц</w:t>
      </w:r>
    </w:p>
    <w:p w14:paraId="30C48924" w14:textId="5A9A4DFB" w:rsidR="00000331" w:rsidRDefault="00D55F11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r>
        <w:rPr>
          <w:b w:val="0"/>
        </w:rPr>
        <w:fldChar w:fldCharType="begin"/>
      </w:r>
      <w:r>
        <w:instrText xml:space="preserve"> TOC \h \z \c "Таблица" </w:instrText>
      </w:r>
      <w:r>
        <w:rPr>
          <w:b w:val="0"/>
        </w:rPr>
        <w:fldChar w:fldCharType="separate"/>
      </w:r>
      <w:hyperlink w:anchor="_Toc481489503" w:history="1">
        <w:r w:rsidR="00000331" w:rsidRPr="00A106F8">
          <w:rPr>
            <w:rStyle w:val="af0"/>
          </w:rPr>
          <w:t>Таблица 1 Перечень терминов и определений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_Toc481489503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10</w:t>
        </w:r>
        <w:r w:rsidR="00000331">
          <w:rPr>
            <w:webHidden/>
          </w:rPr>
          <w:fldChar w:fldCharType="end"/>
        </w:r>
      </w:hyperlink>
    </w:p>
    <w:p w14:paraId="7ECDFF1E" w14:textId="03BD5C80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04" w:history="1">
        <w:r w:rsidR="00000331" w:rsidRPr="00A106F8">
          <w:rPr>
            <w:rStyle w:val="af0"/>
          </w:rPr>
          <w:t>Таблица 2 Перечень обозначений и сокращений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_Toc481489504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12</w:t>
        </w:r>
        <w:r w:rsidR="00000331">
          <w:rPr>
            <w:webHidden/>
          </w:rPr>
          <w:fldChar w:fldCharType="end"/>
        </w:r>
      </w:hyperlink>
    </w:p>
    <w:p w14:paraId="3FC12852" w14:textId="78A9CA9F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05" w:history="1">
        <w:r w:rsidR="00000331" w:rsidRPr="00A106F8">
          <w:rPr>
            <w:rStyle w:val="af0"/>
          </w:rPr>
          <w:t>Таблица 3 Процессы, подлежащие автоматизации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_Toc481489505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15</w:t>
        </w:r>
        <w:r w:rsidR="00000331">
          <w:rPr>
            <w:webHidden/>
          </w:rPr>
          <w:fldChar w:fldCharType="end"/>
        </w:r>
      </w:hyperlink>
    </w:p>
    <w:p w14:paraId="7034A688" w14:textId="010FCC44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06" w:history="1">
        <w:r w:rsidR="00000331" w:rsidRPr="00A106F8">
          <w:rPr>
            <w:rStyle w:val="af0"/>
          </w:rPr>
          <w:t>Таблица 4 Анализ конкурентов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_Toc481489506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16</w:t>
        </w:r>
        <w:r w:rsidR="00000331">
          <w:rPr>
            <w:webHidden/>
          </w:rPr>
          <w:fldChar w:fldCharType="end"/>
        </w:r>
      </w:hyperlink>
    </w:p>
    <w:p w14:paraId="2EE599F5" w14:textId="4FBF225E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07" w:history="1">
        <w:r w:rsidR="00000331" w:rsidRPr="00A106F8">
          <w:rPr>
            <w:rStyle w:val="af0"/>
          </w:rPr>
          <w:t>Таблица 5 Сравнительный анализ Подсистемы и конкурентов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_Toc481489507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18</w:t>
        </w:r>
        <w:r w:rsidR="00000331">
          <w:rPr>
            <w:webHidden/>
          </w:rPr>
          <w:fldChar w:fldCharType="end"/>
        </w:r>
      </w:hyperlink>
    </w:p>
    <w:p w14:paraId="39500ADF" w14:textId="1A7AB600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08" w:history="1">
        <w:r w:rsidR="00000331" w:rsidRPr="00A106F8">
          <w:rPr>
            <w:rStyle w:val="af0"/>
          </w:rPr>
          <w:t>Таблица 6 Перечень структурных подсистем Решения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_Toc481489508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21</w:t>
        </w:r>
        <w:r w:rsidR="00000331">
          <w:rPr>
            <w:webHidden/>
          </w:rPr>
          <w:fldChar w:fldCharType="end"/>
        </w:r>
      </w:hyperlink>
    </w:p>
    <w:p w14:paraId="4EBDCFB3" w14:textId="3D572936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09" w:history="1">
        <w:r w:rsidR="00000331" w:rsidRPr="00A106F8">
          <w:rPr>
            <w:rStyle w:val="af0"/>
          </w:rPr>
          <w:t>Таблица 7 Перечень функциональных подсистем Решения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_Toc481489509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21</w:t>
        </w:r>
        <w:r w:rsidR="00000331">
          <w:rPr>
            <w:webHidden/>
          </w:rPr>
          <w:fldChar w:fldCharType="end"/>
        </w:r>
      </w:hyperlink>
    </w:p>
    <w:p w14:paraId="62D5D2D4" w14:textId="27AF93E2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0" w:history="1">
        <w:r w:rsidR="00000331" w:rsidRPr="00A106F8">
          <w:rPr>
            <w:rStyle w:val="af0"/>
          </w:rPr>
          <w:t>Таблица 8 Режимы функционирования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_Toc481489510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23</w:t>
        </w:r>
        <w:r w:rsidR="00000331">
          <w:rPr>
            <w:webHidden/>
          </w:rPr>
          <w:fldChar w:fldCharType="end"/>
        </w:r>
      </w:hyperlink>
    </w:p>
    <w:p w14:paraId="4005EFD3" w14:textId="703C3E6D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1" w:history="1">
        <w:r w:rsidR="00000331" w:rsidRPr="00A106F8">
          <w:rPr>
            <w:rStyle w:val="af0"/>
          </w:rPr>
          <w:t>Таблица 9 Режимы функционирования подсистемы защиты информации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_Toc481489511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24</w:t>
        </w:r>
        <w:r w:rsidR="00000331">
          <w:rPr>
            <w:webHidden/>
          </w:rPr>
          <w:fldChar w:fldCharType="end"/>
        </w:r>
      </w:hyperlink>
    </w:p>
    <w:p w14:paraId="3ECE3F34" w14:textId="6CEA2196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2" w:history="1">
        <w:r w:rsidR="00000331" w:rsidRPr="00A106F8">
          <w:rPr>
            <w:rStyle w:val="af0"/>
          </w:rPr>
          <w:t>Таблица 10 Требования к инструментам диагностирования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_Toc481489512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25</w:t>
        </w:r>
        <w:r w:rsidR="00000331">
          <w:rPr>
            <w:webHidden/>
          </w:rPr>
          <w:fldChar w:fldCharType="end"/>
        </w:r>
      </w:hyperlink>
    </w:p>
    <w:p w14:paraId="095B87A9" w14:textId="637DBB1B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3" w:history="1">
        <w:r w:rsidR="00000331" w:rsidRPr="00A106F8">
          <w:rPr>
            <w:rStyle w:val="af0"/>
          </w:rPr>
          <w:t xml:space="preserve">Таблица 11 Роли обслуживающего </w:t>
        </w:r>
        <w:r w:rsidR="00000331" w:rsidRPr="00A106F8">
          <w:rPr>
            <w:rStyle w:val="af0"/>
            <w:snapToGrid w:val="0"/>
          </w:rPr>
          <w:t>персонала</w:t>
        </w:r>
        <w:r w:rsidR="00000331" w:rsidRPr="00A106F8">
          <w:rPr>
            <w:rStyle w:val="af0"/>
          </w:rPr>
          <w:t>, предусматриваемые в Подсистеме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_Toc481489513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26</w:t>
        </w:r>
        <w:r w:rsidR="00000331">
          <w:rPr>
            <w:webHidden/>
          </w:rPr>
          <w:fldChar w:fldCharType="end"/>
        </w:r>
      </w:hyperlink>
    </w:p>
    <w:p w14:paraId="177002BD" w14:textId="6E1B4F82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4" w:history="1">
        <w:r w:rsidR="00000331" w:rsidRPr="00A106F8">
          <w:rPr>
            <w:rStyle w:val="af0"/>
          </w:rPr>
          <w:t>Таблица 12 Требуемые показатели проекта по созданию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_Toc481489514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27</w:t>
        </w:r>
        <w:r w:rsidR="00000331">
          <w:rPr>
            <w:webHidden/>
          </w:rPr>
          <w:fldChar w:fldCharType="end"/>
        </w:r>
      </w:hyperlink>
    </w:p>
    <w:p w14:paraId="3F25C3CF" w14:textId="65D2AEDF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5" w:history="1">
        <w:r w:rsidR="00000331" w:rsidRPr="00A106F8">
          <w:rPr>
            <w:rStyle w:val="af0"/>
          </w:rPr>
          <w:t>Таблица 13 Требуемые показатели производительности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_Toc481489515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27</w:t>
        </w:r>
        <w:r w:rsidR="00000331">
          <w:rPr>
            <w:webHidden/>
          </w:rPr>
          <w:fldChar w:fldCharType="end"/>
        </w:r>
      </w:hyperlink>
    </w:p>
    <w:p w14:paraId="26D5AA0D" w14:textId="5197F7AE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6" w:history="1">
        <w:r w:rsidR="00000331" w:rsidRPr="00A106F8">
          <w:rPr>
            <w:rStyle w:val="af0"/>
          </w:rPr>
          <w:t>Таблица 12 Показатели работы СТП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_Toc481489516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28</w:t>
        </w:r>
        <w:r w:rsidR="00000331">
          <w:rPr>
            <w:webHidden/>
          </w:rPr>
          <w:fldChar w:fldCharType="end"/>
        </w:r>
      </w:hyperlink>
    </w:p>
    <w:p w14:paraId="6DE983FF" w14:textId="18B9B4D4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7" w:history="1">
        <w:r w:rsidR="00000331" w:rsidRPr="00A106F8">
          <w:rPr>
            <w:rStyle w:val="af0"/>
          </w:rPr>
          <w:t>Таблица 15 Требования к надёжности Подсистемы (количественные показатели)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_Toc481489517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30</w:t>
        </w:r>
        <w:r w:rsidR="00000331">
          <w:rPr>
            <w:webHidden/>
          </w:rPr>
          <w:fldChar w:fldCharType="end"/>
        </w:r>
      </w:hyperlink>
    </w:p>
    <w:p w14:paraId="3279AE38" w14:textId="374B473E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8" w:history="1">
        <w:r w:rsidR="00000331" w:rsidRPr="00A106F8">
          <w:rPr>
            <w:rStyle w:val="af0"/>
          </w:rPr>
          <w:t>Таблица 14 Бизнес-требования к Системе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_Toc481489518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33</w:t>
        </w:r>
        <w:r w:rsidR="00000331">
          <w:rPr>
            <w:webHidden/>
          </w:rPr>
          <w:fldChar w:fldCharType="end"/>
        </w:r>
      </w:hyperlink>
    </w:p>
    <w:p w14:paraId="011D796F" w14:textId="19B36CAD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19" w:history="1">
        <w:r w:rsidR="00000331" w:rsidRPr="00A106F8">
          <w:rPr>
            <w:rStyle w:val="af0"/>
          </w:rPr>
          <w:t>Таблица 15 Просмотр фрагмента карты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_Toc481489519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35</w:t>
        </w:r>
        <w:r w:rsidR="00000331">
          <w:rPr>
            <w:webHidden/>
          </w:rPr>
          <w:fldChar w:fldCharType="end"/>
        </w:r>
      </w:hyperlink>
    </w:p>
    <w:p w14:paraId="62C837B1" w14:textId="4E007451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0" w:history="1">
        <w:r w:rsidR="00000331" w:rsidRPr="00A106F8">
          <w:rPr>
            <w:rStyle w:val="af0"/>
          </w:rPr>
          <w:t>Таблица 16 Выбор фрагмента карты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_Toc481489520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36</w:t>
        </w:r>
        <w:r w:rsidR="00000331">
          <w:rPr>
            <w:webHidden/>
          </w:rPr>
          <w:fldChar w:fldCharType="end"/>
        </w:r>
      </w:hyperlink>
    </w:p>
    <w:p w14:paraId="360D6D20" w14:textId="40FCB188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1" w:history="1">
        <w:r w:rsidR="00000331" w:rsidRPr="00A106F8">
          <w:rPr>
            <w:rStyle w:val="af0"/>
          </w:rPr>
          <w:t>Таблица 17 Выбор времени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_Toc481489521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36</w:t>
        </w:r>
        <w:r w:rsidR="00000331">
          <w:rPr>
            <w:webHidden/>
          </w:rPr>
          <w:fldChar w:fldCharType="end"/>
        </w:r>
      </w:hyperlink>
    </w:p>
    <w:p w14:paraId="3C20322D" w14:textId="4A3020F2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2" w:history="1">
        <w:r w:rsidR="00000331" w:rsidRPr="00A106F8">
          <w:rPr>
            <w:rStyle w:val="af0"/>
          </w:rPr>
          <w:t>Таблица 18 Выбор режима отображения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_Toc481489522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39</w:t>
        </w:r>
        <w:r w:rsidR="00000331">
          <w:rPr>
            <w:webHidden/>
          </w:rPr>
          <w:fldChar w:fldCharType="end"/>
        </w:r>
      </w:hyperlink>
    </w:p>
    <w:p w14:paraId="3A31C21D" w14:textId="66123593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3" w:history="1">
        <w:r w:rsidR="00000331" w:rsidRPr="00A106F8">
          <w:rPr>
            <w:rStyle w:val="af0"/>
          </w:rPr>
          <w:t>Таблица 19 Управление отображаемыми Слоями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_Toc481489523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39</w:t>
        </w:r>
        <w:r w:rsidR="00000331">
          <w:rPr>
            <w:webHidden/>
          </w:rPr>
          <w:fldChar w:fldCharType="end"/>
        </w:r>
      </w:hyperlink>
    </w:p>
    <w:p w14:paraId="21F09D3E" w14:textId="623A219D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4" w:history="1">
        <w:r w:rsidR="00000331" w:rsidRPr="00A106F8">
          <w:rPr>
            <w:rStyle w:val="af0"/>
          </w:rPr>
          <w:t>Таблица 20 Просмотр Метеоданных в точке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_Toc481489524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40</w:t>
        </w:r>
        <w:r w:rsidR="00000331">
          <w:rPr>
            <w:webHidden/>
          </w:rPr>
          <w:fldChar w:fldCharType="end"/>
        </w:r>
      </w:hyperlink>
    </w:p>
    <w:p w14:paraId="26CD0AAC" w14:textId="541CE76F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5" w:history="1">
        <w:r w:rsidR="00000331" w:rsidRPr="00A106F8">
          <w:rPr>
            <w:rStyle w:val="af0"/>
          </w:rPr>
          <w:t>Таблица 21 Выбор точки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_Toc481489525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41</w:t>
        </w:r>
        <w:r w:rsidR="00000331">
          <w:rPr>
            <w:webHidden/>
          </w:rPr>
          <w:fldChar w:fldCharType="end"/>
        </w:r>
      </w:hyperlink>
    </w:p>
    <w:p w14:paraId="231F3656" w14:textId="0F89E7A3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6" w:history="1">
        <w:r w:rsidR="00000331" w:rsidRPr="00A106F8">
          <w:rPr>
            <w:rStyle w:val="af0"/>
          </w:rPr>
          <w:t>Таблица 22 Детальный просмотр Метеоданных в точке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_Toc481489526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42</w:t>
        </w:r>
        <w:r w:rsidR="00000331">
          <w:rPr>
            <w:webHidden/>
          </w:rPr>
          <w:fldChar w:fldCharType="end"/>
        </w:r>
      </w:hyperlink>
    </w:p>
    <w:p w14:paraId="7F745083" w14:textId="14FFECCF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7" w:history="1">
        <w:r w:rsidR="00000331" w:rsidRPr="00A106F8">
          <w:rPr>
            <w:rStyle w:val="af0"/>
          </w:rPr>
          <w:t>Таблица 23 Загрузка фрагмента карты и данных для него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_Toc481489527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43</w:t>
        </w:r>
        <w:r w:rsidR="00000331">
          <w:rPr>
            <w:webHidden/>
          </w:rPr>
          <w:fldChar w:fldCharType="end"/>
        </w:r>
      </w:hyperlink>
    </w:p>
    <w:p w14:paraId="2C41B88A" w14:textId="0B7DF35F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8" w:history="1">
        <w:r w:rsidR="00000331" w:rsidRPr="00A106F8">
          <w:rPr>
            <w:rStyle w:val="af0"/>
          </w:rPr>
          <w:t>Таблица 24 Обновление загруженного фрагмента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_Toc481489528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44</w:t>
        </w:r>
        <w:r w:rsidR="00000331">
          <w:rPr>
            <w:webHidden/>
          </w:rPr>
          <w:fldChar w:fldCharType="end"/>
        </w:r>
      </w:hyperlink>
    </w:p>
    <w:p w14:paraId="70513EDA" w14:textId="7DFA4B2E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29" w:history="1">
        <w:r w:rsidR="00000331" w:rsidRPr="00A106F8">
          <w:rPr>
            <w:rStyle w:val="af0"/>
          </w:rPr>
          <w:t>Таблица 25 Удаление загруженного фрагмента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_Toc481489529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46</w:t>
        </w:r>
        <w:r w:rsidR="00000331">
          <w:rPr>
            <w:webHidden/>
          </w:rPr>
          <w:fldChar w:fldCharType="end"/>
        </w:r>
      </w:hyperlink>
    </w:p>
    <w:p w14:paraId="77E51E4A" w14:textId="48FA64C7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0" w:history="1">
        <w:r w:rsidR="00000331" w:rsidRPr="00A106F8">
          <w:rPr>
            <w:rStyle w:val="af0"/>
          </w:rPr>
          <w:t>Таблица 26 Просмотр загруженного фрагмента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_Toc481489530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46</w:t>
        </w:r>
        <w:r w:rsidR="00000331">
          <w:rPr>
            <w:webHidden/>
          </w:rPr>
          <w:fldChar w:fldCharType="end"/>
        </w:r>
      </w:hyperlink>
    </w:p>
    <w:p w14:paraId="2BC7E8B5" w14:textId="12DA252B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1" w:history="1">
        <w:r w:rsidR="00000331" w:rsidRPr="00A106F8">
          <w:rPr>
            <w:rStyle w:val="af0"/>
          </w:rPr>
          <w:t xml:space="preserve">Таблица 27 Поиск </w:t>
        </w:r>
        <w:r w:rsidR="00000331" w:rsidRPr="00A106F8">
          <w:rPr>
            <w:rStyle w:val="af0"/>
            <w:lang w:val="en-US"/>
          </w:rPr>
          <w:t>POI</w:t>
        </w:r>
        <w:r w:rsidR="00000331" w:rsidRPr="00A106F8">
          <w:rPr>
            <w:rStyle w:val="af0"/>
          </w:rPr>
          <w:t xml:space="preserve"> на карте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_Toc481489531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47</w:t>
        </w:r>
        <w:r w:rsidR="00000331">
          <w:rPr>
            <w:webHidden/>
          </w:rPr>
          <w:fldChar w:fldCharType="end"/>
        </w:r>
      </w:hyperlink>
    </w:p>
    <w:p w14:paraId="2F3729EB" w14:textId="52130408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2" w:history="1">
        <w:r w:rsidR="00000331" w:rsidRPr="00A106F8">
          <w:rPr>
            <w:rStyle w:val="af0"/>
          </w:rPr>
          <w:t>Таблица 28 Поиск точки на карте по ее координатам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_Toc481489532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48</w:t>
        </w:r>
        <w:r w:rsidR="00000331">
          <w:rPr>
            <w:webHidden/>
          </w:rPr>
          <w:fldChar w:fldCharType="end"/>
        </w:r>
      </w:hyperlink>
    </w:p>
    <w:p w14:paraId="724FDEC1" w14:textId="63BB1B86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3" w:history="1">
        <w:r w:rsidR="00000331" w:rsidRPr="00A106F8">
          <w:rPr>
            <w:rStyle w:val="af0"/>
          </w:rPr>
          <w:t xml:space="preserve">Таблица 29 Детальный просмотр </w:t>
        </w:r>
        <w:r w:rsidR="00000331" w:rsidRPr="00A106F8">
          <w:rPr>
            <w:rStyle w:val="af0"/>
            <w:lang w:val="en-US"/>
          </w:rPr>
          <w:t>POI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_Toc481489533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49</w:t>
        </w:r>
        <w:r w:rsidR="00000331">
          <w:rPr>
            <w:webHidden/>
          </w:rPr>
          <w:fldChar w:fldCharType="end"/>
        </w:r>
      </w:hyperlink>
    </w:p>
    <w:p w14:paraId="7D218FC4" w14:textId="4F9342D7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4" w:history="1">
        <w:r w:rsidR="00000331" w:rsidRPr="00A106F8">
          <w:rPr>
            <w:rStyle w:val="af0"/>
          </w:rPr>
          <w:t>Таблица 30 Регистрация в Мобильном приложении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_Toc481489534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50</w:t>
        </w:r>
        <w:r w:rsidR="00000331">
          <w:rPr>
            <w:webHidden/>
          </w:rPr>
          <w:fldChar w:fldCharType="end"/>
        </w:r>
      </w:hyperlink>
    </w:p>
    <w:p w14:paraId="0B954393" w14:textId="0015F81C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5" w:history="1">
        <w:r w:rsidR="00000331" w:rsidRPr="00A106F8">
          <w:rPr>
            <w:rStyle w:val="af0"/>
          </w:rPr>
          <w:t>Таблица 31 Получить доступ к дополнительному функционалу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_Toc481489535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52</w:t>
        </w:r>
        <w:r w:rsidR="00000331">
          <w:rPr>
            <w:webHidden/>
          </w:rPr>
          <w:fldChar w:fldCharType="end"/>
        </w:r>
      </w:hyperlink>
    </w:p>
    <w:p w14:paraId="784E0B22" w14:textId="0F525031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6" w:history="1">
        <w:r w:rsidR="00000331" w:rsidRPr="00A106F8">
          <w:rPr>
            <w:rStyle w:val="af0"/>
          </w:rPr>
          <w:t xml:space="preserve">Таблица 32 Добавление </w:t>
        </w:r>
        <w:r w:rsidR="00000331" w:rsidRPr="00A106F8">
          <w:rPr>
            <w:rStyle w:val="af0"/>
            <w:lang w:val="en-US"/>
          </w:rPr>
          <w:t>POI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_Toc481489536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53</w:t>
        </w:r>
        <w:r w:rsidR="00000331">
          <w:rPr>
            <w:webHidden/>
          </w:rPr>
          <w:fldChar w:fldCharType="end"/>
        </w:r>
      </w:hyperlink>
    </w:p>
    <w:p w14:paraId="650E020C" w14:textId="5347AA46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7" w:history="1">
        <w:r w:rsidR="00000331" w:rsidRPr="00A106F8">
          <w:rPr>
            <w:rStyle w:val="af0"/>
          </w:rPr>
          <w:t xml:space="preserve">Таблица 33 Редактирование данных </w:t>
        </w:r>
        <w:r w:rsidR="00000331" w:rsidRPr="00A106F8">
          <w:rPr>
            <w:rStyle w:val="af0"/>
            <w:lang w:val="en-US"/>
          </w:rPr>
          <w:t>POI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_Toc481489537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54</w:t>
        </w:r>
        <w:r w:rsidR="00000331">
          <w:rPr>
            <w:webHidden/>
          </w:rPr>
          <w:fldChar w:fldCharType="end"/>
        </w:r>
      </w:hyperlink>
    </w:p>
    <w:p w14:paraId="6571795F" w14:textId="1A8B63A7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8" w:history="1">
        <w:r w:rsidR="00000331" w:rsidRPr="00A106F8">
          <w:rPr>
            <w:rStyle w:val="af0"/>
          </w:rPr>
          <w:t>Таблица 34 Редактирование Медиа галереи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_Toc481489538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56</w:t>
        </w:r>
        <w:r w:rsidR="00000331">
          <w:rPr>
            <w:webHidden/>
          </w:rPr>
          <w:fldChar w:fldCharType="end"/>
        </w:r>
      </w:hyperlink>
    </w:p>
    <w:p w14:paraId="4D4A2ABF" w14:textId="7DA65FE0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39" w:history="1">
        <w:r w:rsidR="00000331" w:rsidRPr="00A106F8">
          <w:rPr>
            <w:rStyle w:val="af0"/>
          </w:rPr>
          <w:t>Таблица 35 Добавление/Редактирование новостей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_Toc481489539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57</w:t>
        </w:r>
        <w:r w:rsidR="00000331">
          <w:rPr>
            <w:webHidden/>
          </w:rPr>
          <w:fldChar w:fldCharType="end"/>
        </w:r>
      </w:hyperlink>
    </w:p>
    <w:p w14:paraId="3156B72E" w14:textId="40705D11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0" w:history="1">
        <w:r w:rsidR="00000331" w:rsidRPr="00A106F8">
          <w:rPr>
            <w:rStyle w:val="af0"/>
          </w:rPr>
          <w:t>Таблица 36 Просмотр списка Чатов Пользователя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_Toc481489540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59</w:t>
        </w:r>
        <w:r w:rsidR="00000331">
          <w:rPr>
            <w:webHidden/>
          </w:rPr>
          <w:fldChar w:fldCharType="end"/>
        </w:r>
      </w:hyperlink>
    </w:p>
    <w:p w14:paraId="66BE38B9" w14:textId="6F112358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1" w:history="1">
        <w:r w:rsidR="00000331" w:rsidRPr="00A106F8">
          <w:rPr>
            <w:rStyle w:val="af0"/>
          </w:rPr>
          <w:t>Таблица 37 Открыть Чат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_Toc481489541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60</w:t>
        </w:r>
        <w:r w:rsidR="00000331">
          <w:rPr>
            <w:webHidden/>
          </w:rPr>
          <w:fldChar w:fldCharType="end"/>
        </w:r>
      </w:hyperlink>
    </w:p>
    <w:p w14:paraId="2A930952" w14:textId="69CFE864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2" w:history="1">
        <w:r w:rsidR="00000331" w:rsidRPr="00A106F8">
          <w:rPr>
            <w:rStyle w:val="af0"/>
          </w:rPr>
          <w:t>Таблица 38 Детальный просмотр другого Пользователя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_Toc481489542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61</w:t>
        </w:r>
        <w:r w:rsidR="00000331">
          <w:rPr>
            <w:webHidden/>
          </w:rPr>
          <w:fldChar w:fldCharType="end"/>
        </w:r>
      </w:hyperlink>
    </w:p>
    <w:p w14:paraId="65D948C8" w14:textId="3AAB42D7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3" w:history="1">
        <w:r w:rsidR="00000331" w:rsidRPr="00A106F8">
          <w:rPr>
            <w:rStyle w:val="af0"/>
          </w:rPr>
          <w:t>Таблица 39 Открыть уведомление о новом сообщении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_Toc481489543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62</w:t>
        </w:r>
        <w:r w:rsidR="00000331">
          <w:rPr>
            <w:webHidden/>
          </w:rPr>
          <w:fldChar w:fldCharType="end"/>
        </w:r>
      </w:hyperlink>
    </w:p>
    <w:p w14:paraId="5BCA111F" w14:textId="16EAF465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4" w:history="1">
        <w:r w:rsidR="00000331" w:rsidRPr="00A106F8">
          <w:rPr>
            <w:rStyle w:val="af0"/>
          </w:rPr>
          <w:t>Таблица 40 Написать сообщение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_Toc481489544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62</w:t>
        </w:r>
        <w:r w:rsidR="00000331">
          <w:rPr>
            <w:webHidden/>
          </w:rPr>
          <w:fldChar w:fldCharType="end"/>
        </w:r>
      </w:hyperlink>
    </w:p>
    <w:p w14:paraId="71FFC4C0" w14:textId="5E2D30E9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5" w:history="1">
        <w:r w:rsidR="00000331" w:rsidRPr="00A106F8">
          <w:rPr>
            <w:rStyle w:val="af0"/>
          </w:rPr>
          <w:t>Таблица 41 Просмотр истории сообщений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_Toc481489545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63</w:t>
        </w:r>
        <w:r w:rsidR="00000331">
          <w:rPr>
            <w:webHidden/>
          </w:rPr>
          <w:fldChar w:fldCharType="end"/>
        </w:r>
      </w:hyperlink>
    </w:p>
    <w:p w14:paraId="7C2BE891" w14:textId="42144600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6" w:history="1">
        <w:r w:rsidR="00000331" w:rsidRPr="00A106F8">
          <w:rPr>
            <w:rStyle w:val="af0"/>
          </w:rPr>
          <w:t>Таблица 42 Просмотр новых сообщений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_Toc481489546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64</w:t>
        </w:r>
        <w:r w:rsidR="00000331">
          <w:rPr>
            <w:webHidden/>
          </w:rPr>
          <w:fldChar w:fldCharType="end"/>
        </w:r>
      </w:hyperlink>
    </w:p>
    <w:p w14:paraId="3B85F564" w14:textId="69F70052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7" w:history="1">
        <w:r w:rsidR="00000331" w:rsidRPr="00A106F8">
          <w:rPr>
            <w:rStyle w:val="af0"/>
          </w:rPr>
          <w:t>Таблица 43 Автозагрузка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_Toc481489547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65</w:t>
        </w:r>
        <w:r w:rsidR="00000331">
          <w:rPr>
            <w:webHidden/>
          </w:rPr>
          <w:fldChar w:fldCharType="end"/>
        </w:r>
      </w:hyperlink>
    </w:p>
    <w:p w14:paraId="1D23DAC4" w14:textId="4C3F490D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8" w:history="1">
        <w:r w:rsidR="00000331" w:rsidRPr="00A106F8">
          <w:rPr>
            <w:rStyle w:val="af0"/>
          </w:rPr>
          <w:t xml:space="preserve">Таблица 44 Загрузка </w:t>
        </w:r>
        <w:r w:rsidR="00000331" w:rsidRPr="00A106F8">
          <w:rPr>
            <w:rStyle w:val="af0"/>
            <w:lang w:val="en-US"/>
          </w:rPr>
          <w:t>POI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_Toc481489548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66</w:t>
        </w:r>
        <w:r w:rsidR="00000331">
          <w:rPr>
            <w:webHidden/>
          </w:rPr>
          <w:fldChar w:fldCharType="end"/>
        </w:r>
      </w:hyperlink>
    </w:p>
    <w:p w14:paraId="038C5817" w14:textId="06B25EDE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49" w:history="1">
        <w:r w:rsidR="00000331" w:rsidRPr="00A106F8">
          <w:rPr>
            <w:rStyle w:val="af0"/>
          </w:rPr>
          <w:t>Таблица 45 Выход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_Toc481489549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67</w:t>
        </w:r>
        <w:r w:rsidR="00000331">
          <w:rPr>
            <w:webHidden/>
          </w:rPr>
          <w:fldChar w:fldCharType="end"/>
        </w:r>
      </w:hyperlink>
    </w:p>
    <w:p w14:paraId="3A1C1763" w14:textId="40523C7B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50" w:history="1">
        <w:r w:rsidR="00000331" w:rsidRPr="00A106F8">
          <w:rPr>
            <w:rStyle w:val="af0"/>
          </w:rPr>
          <w:t>Таблица 48 Перечень функций структурных подсистем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_Toc481489550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68</w:t>
        </w:r>
        <w:r w:rsidR="00000331">
          <w:rPr>
            <w:webHidden/>
          </w:rPr>
          <w:fldChar w:fldCharType="end"/>
        </w:r>
      </w:hyperlink>
    </w:p>
    <w:p w14:paraId="62BA112C" w14:textId="694B7FF4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51" w:history="1">
        <w:r w:rsidR="00000331" w:rsidRPr="00A106F8">
          <w:rPr>
            <w:rStyle w:val="af0"/>
          </w:rPr>
          <w:t>Таблица 49 Перечень функций функциональных подсистем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_Toc481489551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1731A785" w14:textId="00E10916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52" w:history="1">
        <w:r w:rsidR="00000331" w:rsidRPr="00A106F8">
          <w:rPr>
            <w:rStyle w:val="af0"/>
          </w:rPr>
          <w:t>Таблица 50 Задачи, решаемые в рамках создания 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_Toc481489552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66F44752" w14:textId="42971B70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53" w:history="1">
        <w:r w:rsidR="00000331" w:rsidRPr="00A106F8">
          <w:rPr>
            <w:rStyle w:val="af0"/>
          </w:rPr>
          <w:t>Таблица 51 Содержание и результаты работ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_Toc481489553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446102DC" w14:textId="4C4C9736" w:rsidR="00000331" w:rsidRDefault="00000000">
      <w:pPr>
        <w:pStyle w:val="af5"/>
        <w:rPr>
          <w:rFonts w:asciiTheme="minorHAnsi" w:eastAsiaTheme="minorEastAsia" w:hAnsiTheme="minorHAnsi" w:cstheme="minorBidi"/>
          <w:b w:val="0"/>
          <w:sz w:val="22"/>
          <w:szCs w:val="22"/>
          <w:lang w:eastAsia="ru-RU"/>
        </w:rPr>
      </w:pPr>
      <w:hyperlink w:anchor="_Toc481489554" w:history="1">
        <w:r w:rsidR="00000331" w:rsidRPr="00A106F8">
          <w:rPr>
            <w:rStyle w:val="af0"/>
          </w:rPr>
          <w:t>Таблица 52 Требования к документированию Подсистемы</w:t>
        </w:r>
        <w:r w:rsidR="00000331">
          <w:rPr>
            <w:webHidden/>
          </w:rPr>
          <w:tab/>
        </w:r>
        <w:r w:rsidR="00000331">
          <w:rPr>
            <w:webHidden/>
          </w:rPr>
          <w:fldChar w:fldCharType="begin"/>
        </w:r>
        <w:r w:rsidR="00000331">
          <w:rPr>
            <w:webHidden/>
          </w:rPr>
          <w:instrText xml:space="preserve"> PAGEREF _Toc481489554 \h </w:instrText>
        </w:r>
        <w:r w:rsidR="00000331">
          <w:rPr>
            <w:webHidden/>
          </w:rPr>
        </w:r>
        <w:r w:rsidR="00000331">
          <w:rPr>
            <w:webHidden/>
          </w:rPr>
          <w:fldChar w:fldCharType="separate"/>
        </w:r>
        <w:r w:rsidR="00000331">
          <w:rPr>
            <w:webHidden/>
          </w:rPr>
          <w:t>69</w:t>
        </w:r>
        <w:r w:rsidR="00000331">
          <w:rPr>
            <w:webHidden/>
          </w:rPr>
          <w:fldChar w:fldCharType="end"/>
        </w:r>
      </w:hyperlink>
    </w:p>
    <w:p w14:paraId="00FA7E53" w14:textId="7002A6C3" w:rsidR="00D55F11" w:rsidRDefault="00D55F11" w:rsidP="00161E8A">
      <w:pPr>
        <w:rPr>
          <w:lang w:val="en-US"/>
        </w:rPr>
      </w:pPr>
      <w:r>
        <w:fldChar w:fldCharType="end"/>
      </w:r>
    </w:p>
    <w:p w14:paraId="24CCF1DF" w14:textId="77777777" w:rsidR="00D55F11" w:rsidRPr="004118DB" w:rsidRDefault="00D55F11" w:rsidP="00D55F11">
      <w:pPr>
        <w:rPr>
          <w:noProof/>
        </w:rPr>
        <w:sectPr w:rsidR="00D55F11" w:rsidRPr="004118DB" w:rsidSect="005B43EC">
          <w:headerReference w:type="default" r:id="rId23"/>
          <w:pgSz w:w="11906" w:h="16838" w:code="9"/>
          <w:pgMar w:top="1134" w:right="851" w:bottom="1701" w:left="1701" w:header="714" w:footer="703" w:gutter="0"/>
          <w:cols w:space="708"/>
          <w:docGrid w:linePitch="360"/>
        </w:sectPr>
      </w:pPr>
    </w:p>
    <w:p w14:paraId="6567C8EF" w14:textId="77777777" w:rsidR="00D55F11" w:rsidRPr="00927F37" w:rsidRDefault="00D55F11" w:rsidP="00144AE9">
      <w:pPr>
        <w:pStyle w:val="1"/>
      </w:pPr>
      <w:bookmarkStart w:id="41" w:name="_Toc448756667"/>
      <w:bookmarkStart w:id="42" w:name="_Toc448757090"/>
      <w:bookmarkStart w:id="43" w:name="_Toc448756669"/>
      <w:bookmarkStart w:id="44" w:name="_Toc448757092"/>
      <w:bookmarkStart w:id="45" w:name="_Toc449117403"/>
      <w:bookmarkStart w:id="46" w:name="_Toc449117826"/>
      <w:bookmarkStart w:id="47" w:name="_Toc449118249"/>
      <w:bookmarkStart w:id="48" w:name="_Toc448756670"/>
      <w:bookmarkStart w:id="49" w:name="_Toc448757093"/>
      <w:bookmarkStart w:id="50" w:name="_Toc448756679"/>
      <w:bookmarkStart w:id="51" w:name="_Toc448757102"/>
      <w:bookmarkStart w:id="52" w:name="_Toc449117413"/>
      <w:bookmarkStart w:id="53" w:name="_Toc449117836"/>
      <w:bookmarkStart w:id="54" w:name="_Toc449118259"/>
      <w:bookmarkStart w:id="55" w:name="_Toc448756683"/>
      <w:bookmarkStart w:id="56" w:name="_Toc448757106"/>
      <w:bookmarkStart w:id="57" w:name="_Toc449117417"/>
      <w:bookmarkStart w:id="58" w:name="_Toc449117840"/>
      <w:bookmarkStart w:id="59" w:name="_Toc449118263"/>
      <w:bookmarkStart w:id="60" w:name="_Toc448756684"/>
      <w:bookmarkStart w:id="61" w:name="_Toc448757107"/>
      <w:bookmarkStart w:id="62" w:name="_Toc449117418"/>
      <w:bookmarkStart w:id="63" w:name="_Toc449117841"/>
      <w:bookmarkStart w:id="64" w:name="_Toc449118264"/>
      <w:bookmarkStart w:id="65" w:name="_Toc448756685"/>
      <w:bookmarkStart w:id="66" w:name="_Toc448757108"/>
      <w:bookmarkStart w:id="67" w:name="_Toc449117419"/>
      <w:bookmarkStart w:id="68" w:name="_Toc449117842"/>
      <w:bookmarkStart w:id="69" w:name="_Toc449118265"/>
      <w:bookmarkStart w:id="70" w:name="_Toc448756687"/>
      <w:bookmarkStart w:id="71" w:name="_Toc448757110"/>
      <w:bookmarkStart w:id="72" w:name="_Toc449117421"/>
      <w:bookmarkStart w:id="73" w:name="_Toc449117844"/>
      <w:bookmarkStart w:id="74" w:name="_Toc449118267"/>
      <w:bookmarkStart w:id="75" w:name="_Toc448756689"/>
      <w:bookmarkStart w:id="76" w:name="_Toc448757112"/>
      <w:bookmarkStart w:id="77" w:name="_Toc449117423"/>
      <w:bookmarkStart w:id="78" w:name="_Toc449117846"/>
      <w:bookmarkStart w:id="79" w:name="_Toc449118269"/>
      <w:bookmarkStart w:id="80" w:name="_Toc448756691"/>
      <w:bookmarkStart w:id="81" w:name="_Toc448757114"/>
      <w:bookmarkStart w:id="82" w:name="_Toc449117425"/>
      <w:bookmarkStart w:id="83" w:name="_Toc449117848"/>
      <w:bookmarkStart w:id="84" w:name="_Toc449118271"/>
      <w:bookmarkStart w:id="85" w:name="_Toc448756695"/>
      <w:bookmarkStart w:id="86" w:name="_Toc448757118"/>
      <w:bookmarkStart w:id="87" w:name="_Toc449117429"/>
      <w:bookmarkStart w:id="88" w:name="_Toc449117852"/>
      <w:bookmarkStart w:id="89" w:name="_Toc449118275"/>
      <w:bookmarkStart w:id="90" w:name="_Toc448756699"/>
      <w:bookmarkStart w:id="91" w:name="_Toc448757122"/>
      <w:bookmarkStart w:id="92" w:name="_Toc449117433"/>
      <w:bookmarkStart w:id="93" w:name="_Toc449117856"/>
      <w:bookmarkStart w:id="94" w:name="_Toc449118279"/>
      <w:bookmarkStart w:id="95" w:name="_Toc448756700"/>
      <w:bookmarkStart w:id="96" w:name="_Toc448757123"/>
      <w:bookmarkStart w:id="97" w:name="_Toc449117434"/>
      <w:bookmarkStart w:id="98" w:name="_Toc449117857"/>
      <w:bookmarkStart w:id="99" w:name="_Toc449118280"/>
      <w:bookmarkStart w:id="100" w:name="_Toc448756701"/>
      <w:bookmarkStart w:id="101" w:name="_Toc448757124"/>
      <w:bookmarkStart w:id="102" w:name="_Toc449117435"/>
      <w:bookmarkStart w:id="103" w:name="_Toc449117858"/>
      <w:bookmarkStart w:id="104" w:name="_Toc449118281"/>
      <w:bookmarkStart w:id="105" w:name="_Toc448756703"/>
      <w:bookmarkStart w:id="106" w:name="_Toc448757126"/>
      <w:bookmarkStart w:id="107" w:name="_Toc449117437"/>
      <w:bookmarkStart w:id="108" w:name="_Toc449117860"/>
      <w:bookmarkStart w:id="109" w:name="_Toc449118283"/>
      <w:bookmarkStart w:id="110" w:name="_Toc448756704"/>
      <w:bookmarkStart w:id="111" w:name="_Toc448757127"/>
      <w:bookmarkStart w:id="112" w:name="_Toc449117438"/>
      <w:bookmarkStart w:id="113" w:name="_Toc449117861"/>
      <w:bookmarkStart w:id="114" w:name="_Toc449118284"/>
      <w:bookmarkStart w:id="115" w:name="_Toc448756705"/>
      <w:bookmarkStart w:id="116" w:name="_Toc448757128"/>
      <w:bookmarkStart w:id="117" w:name="_Toc449117439"/>
      <w:bookmarkStart w:id="118" w:name="_Toc449117862"/>
      <w:bookmarkStart w:id="119" w:name="_Toc449118285"/>
      <w:bookmarkStart w:id="120" w:name="_Toc448756707"/>
      <w:bookmarkStart w:id="121" w:name="_Toc448757130"/>
      <w:bookmarkStart w:id="122" w:name="_Toc449117441"/>
      <w:bookmarkStart w:id="123" w:name="_Toc449117864"/>
      <w:bookmarkStart w:id="124" w:name="_Toc449118287"/>
      <w:bookmarkStart w:id="125" w:name="_Toc448756711"/>
      <w:bookmarkStart w:id="126" w:name="_Toc448757134"/>
      <w:bookmarkStart w:id="127" w:name="_Toc449117445"/>
      <w:bookmarkStart w:id="128" w:name="_Toc449117868"/>
      <w:bookmarkStart w:id="129" w:name="_Toc449118291"/>
      <w:bookmarkStart w:id="130" w:name="_Toc448756712"/>
      <w:bookmarkStart w:id="131" w:name="_Toc448757135"/>
      <w:bookmarkStart w:id="132" w:name="_Toc449117446"/>
      <w:bookmarkStart w:id="133" w:name="_Toc449117869"/>
      <w:bookmarkStart w:id="134" w:name="_Toc449118292"/>
      <w:bookmarkStart w:id="135" w:name="_Toc448756715"/>
      <w:bookmarkStart w:id="136" w:name="_Toc448757138"/>
      <w:bookmarkStart w:id="137" w:name="_Toc449117449"/>
      <w:bookmarkStart w:id="138" w:name="_Toc449117872"/>
      <w:bookmarkStart w:id="139" w:name="_Toc449118295"/>
      <w:bookmarkStart w:id="140" w:name="_Toc448756718"/>
      <w:bookmarkStart w:id="141" w:name="_Toc448757141"/>
      <w:bookmarkStart w:id="142" w:name="_Toc449117452"/>
      <w:bookmarkStart w:id="143" w:name="_Toc449117875"/>
      <w:bookmarkStart w:id="144" w:name="_Toc449118298"/>
      <w:bookmarkStart w:id="145" w:name="_Toc448756719"/>
      <w:bookmarkStart w:id="146" w:name="_Toc448757142"/>
      <w:bookmarkStart w:id="147" w:name="_Toc449117453"/>
      <w:bookmarkStart w:id="148" w:name="_Toc449117876"/>
      <w:bookmarkStart w:id="149" w:name="_Toc449118299"/>
      <w:bookmarkStart w:id="150" w:name="_Toc448756723"/>
      <w:bookmarkStart w:id="151" w:name="_Toc448757146"/>
      <w:bookmarkStart w:id="152" w:name="_Toc449117457"/>
      <w:bookmarkStart w:id="153" w:name="_Toc449117880"/>
      <w:bookmarkStart w:id="154" w:name="_Toc449118303"/>
      <w:bookmarkStart w:id="155" w:name="_Toc448756725"/>
      <w:bookmarkStart w:id="156" w:name="_Toc448757148"/>
      <w:bookmarkStart w:id="157" w:name="_Toc449117459"/>
      <w:bookmarkStart w:id="158" w:name="_Toc449117882"/>
      <w:bookmarkStart w:id="159" w:name="_Toc449118305"/>
      <w:bookmarkStart w:id="160" w:name="_Toc448756731"/>
      <w:bookmarkStart w:id="161" w:name="_Toc448757154"/>
      <w:bookmarkStart w:id="162" w:name="_Toc448756733"/>
      <w:bookmarkStart w:id="163" w:name="_Toc448757156"/>
      <w:bookmarkStart w:id="164" w:name="_Toc449117467"/>
      <w:bookmarkStart w:id="165" w:name="_Toc449117890"/>
      <w:bookmarkStart w:id="166" w:name="_Toc449118313"/>
      <w:bookmarkStart w:id="167" w:name="_Toc448756737"/>
      <w:bookmarkStart w:id="168" w:name="_Toc448757160"/>
      <w:bookmarkStart w:id="169" w:name="_Toc449117471"/>
      <w:bookmarkStart w:id="170" w:name="_Toc449117894"/>
      <w:bookmarkStart w:id="171" w:name="_Toc449118317"/>
      <w:bookmarkStart w:id="172" w:name="_Toc448756741"/>
      <w:bookmarkStart w:id="173" w:name="_Toc448757164"/>
      <w:bookmarkStart w:id="174" w:name="_Toc449117475"/>
      <w:bookmarkStart w:id="175" w:name="_Toc449117898"/>
      <w:bookmarkStart w:id="176" w:name="_Toc449118321"/>
      <w:bookmarkStart w:id="177" w:name="_Toc448756742"/>
      <w:bookmarkStart w:id="178" w:name="_Toc448757165"/>
      <w:bookmarkStart w:id="179" w:name="_Toc449117476"/>
      <w:bookmarkStart w:id="180" w:name="_Toc449117899"/>
      <w:bookmarkStart w:id="181" w:name="_Toc449118322"/>
      <w:bookmarkStart w:id="182" w:name="_Toc448756743"/>
      <w:bookmarkStart w:id="183" w:name="_Toc448757166"/>
      <w:bookmarkStart w:id="184" w:name="_Toc449117477"/>
      <w:bookmarkStart w:id="185" w:name="_Toc449117900"/>
      <w:bookmarkStart w:id="186" w:name="_Toc449118323"/>
      <w:bookmarkStart w:id="187" w:name="_Toc448756745"/>
      <w:bookmarkStart w:id="188" w:name="_Toc448757168"/>
      <w:bookmarkStart w:id="189" w:name="_Toc449117479"/>
      <w:bookmarkStart w:id="190" w:name="_Toc449117902"/>
      <w:bookmarkStart w:id="191" w:name="_Toc449118325"/>
      <w:bookmarkStart w:id="192" w:name="_Toc448756749"/>
      <w:bookmarkStart w:id="193" w:name="_Toc448757172"/>
      <w:bookmarkStart w:id="194" w:name="_Toc449117483"/>
      <w:bookmarkStart w:id="195" w:name="_Toc449117906"/>
      <w:bookmarkStart w:id="196" w:name="_Toc449118329"/>
      <w:bookmarkStart w:id="197" w:name="_Toc448756753"/>
      <w:bookmarkStart w:id="198" w:name="_Toc448757176"/>
      <w:bookmarkStart w:id="199" w:name="_Toc449117487"/>
      <w:bookmarkStart w:id="200" w:name="_Toc449117910"/>
      <w:bookmarkStart w:id="201" w:name="_Toc449118333"/>
      <w:bookmarkStart w:id="202" w:name="_Toc448756757"/>
      <w:bookmarkStart w:id="203" w:name="_Toc448757180"/>
      <w:bookmarkStart w:id="204" w:name="_Toc449117491"/>
      <w:bookmarkStart w:id="205" w:name="_Toc449117914"/>
      <w:bookmarkStart w:id="206" w:name="_Toc449118337"/>
      <w:bookmarkStart w:id="207" w:name="_Toc448756758"/>
      <w:bookmarkStart w:id="208" w:name="_Toc448757181"/>
      <w:bookmarkStart w:id="209" w:name="_Toc449117492"/>
      <w:bookmarkStart w:id="210" w:name="_Toc449117915"/>
      <w:bookmarkStart w:id="211" w:name="_Toc449118338"/>
      <w:bookmarkStart w:id="212" w:name="_Toc448756759"/>
      <w:bookmarkStart w:id="213" w:name="_Toc448757182"/>
      <w:bookmarkStart w:id="214" w:name="_Toc449117493"/>
      <w:bookmarkStart w:id="215" w:name="_Toc449117916"/>
      <w:bookmarkStart w:id="216" w:name="_Toc449118339"/>
      <w:bookmarkStart w:id="217" w:name="_Toc448756761"/>
      <w:bookmarkStart w:id="218" w:name="_Toc448757184"/>
      <w:bookmarkStart w:id="219" w:name="_Toc449117495"/>
      <w:bookmarkStart w:id="220" w:name="_Toc449117918"/>
      <w:bookmarkStart w:id="221" w:name="_Toc449118341"/>
      <w:bookmarkStart w:id="222" w:name="_Toc448756765"/>
      <w:bookmarkStart w:id="223" w:name="_Toc448757188"/>
      <w:bookmarkStart w:id="224" w:name="_Toc449117499"/>
      <w:bookmarkStart w:id="225" w:name="_Toc449117922"/>
      <w:bookmarkStart w:id="226" w:name="_Toc449118345"/>
      <w:bookmarkStart w:id="227" w:name="_Toc448756766"/>
      <w:bookmarkStart w:id="228" w:name="_Toc448757189"/>
      <w:bookmarkStart w:id="229" w:name="_Toc448756770"/>
      <w:bookmarkStart w:id="230" w:name="_Toc448757193"/>
      <w:bookmarkStart w:id="231" w:name="_Toc449117504"/>
      <w:bookmarkStart w:id="232" w:name="_Toc449117927"/>
      <w:bookmarkStart w:id="233" w:name="_Toc449118350"/>
      <w:bookmarkStart w:id="234" w:name="_Toc448756772"/>
      <w:bookmarkStart w:id="235" w:name="_Toc448757195"/>
      <w:bookmarkStart w:id="236" w:name="_Toc449117506"/>
      <w:bookmarkStart w:id="237" w:name="_Toc449117929"/>
      <w:bookmarkStart w:id="238" w:name="_Toc449118352"/>
      <w:bookmarkStart w:id="239" w:name="_Toc448756776"/>
      <w:bookmarkStart w:id="240" w:name="_Toc448757199"/>
      <w:bookmarkStart w:id="241" w:name="_Toc449117510"/>
      <w:bookmarkStart w:id="242" w:name="_Toc449117933"/>
      <w:bookmarkStart w:id="243" w:name="_Toc449118356"/>
      <w:bookmarkStart w:id="244" w:name="_Toc448756777"/>
      <w:bookmarkStart w:id="245" w:name="_Toc448757200"/>
      <w:bookmarkStart w:id="246" w:name="_Toc449117511"/>
      <w:bookmarkStart w:id="247" w:name="_Toc449117934"/>
      <w:bookmarkStart w:id="248" w:name="_Toc449118357"/>
      <w:bookmarkStart w:id="249" w:name="_Toc448756780"/>
      <w:bookmarkStart w:id="250" w:name="_Toc448757203"/>
      <w:bookmarkStart w:id="251" w:name="_Toc449117514"/>
      <w:bookmarkStart w:id="252" w:name="_Toc449117937"/>
      <w:bookmarkStart w:id="253" w:name="_Toc449118360"/>
      <w:bookmarkStart w:id="254" w:name="_Toc448756784"/>
      <w:bookmarkStart w:id="255" w:name="_Toc448757207"/>
      <w:bookmarkStart w:id="256" w:name="_Toc449117518"/>
      <w:bookmarkStart w:id="257" w:name="_Toc449117941"/>
      <w:bookmarkStart w:id="258" w:name="_Toc449118364"/>
      <w:bookmarkStart w:id="259" w:name="_Toc448756788"/>
      <w:bookmarkStart w:id="260" w:name="_Toc448757211"/>
      <w:bookmarkStart w:id="261" w:name="_Toc449117522"/>
      <w:bookmarkStart w:id="262" w:name="_Toc449117945"/>
      <w:bookmarkStart w:id="263" w:name="_Toc449118368"/>
      <w:bookmarkStart w:id="264" w:name="_Toc448756792"/>
      <w:bookmarkStart w:id="265" w:name="_Toc448757215"/>
      <w:bookmarkStart w:id="266" w:name="_Toc449117526"/>
      <w:bookmarkStart w:id="267" w:name="_Toc449117949"/>
      <w:bookmarkStart w:id="268" w:name="_Toc449118372"/>
      <w:bookmarkStart w:id="269" w:name="_Toc448756797"/>
      <w:bookmarkStart w:id="270" w:name="_Toc448757220"/>
      <w:bookmarkStart w:id="271" w:name="_Toc449117531"/>
      <w:bookmarkStart w:id="272" w:name="_Toc449117954"/>
      <w:bookmarkStart w:id="273" w:name="_Toc449118377"/>
      <w:bookmarkStart w:id="274" w:name="_Toc448756801"/>
      <w:bookmarkStart w:id="275" w:name="_Toc448757224"/>
      <w:bookmarkStart w:id="276" w:name="_Toc449117535"/>
      <w:bookmarkStart w:id="277" w:name="_Toc449117958"/>
      <w:bookmarkStart w:id="278" w:name="_Toc449118381"/>
      <w:bookmarkStart w:id="279" w:name="_Toc448756805"/>
      <w:bookmarkStart w:id="280" w:name="_Toc448757228"/>
      <w:bookmarkStart w:id="281" w:name="_Toc449117539"/>
      <w:bookmarkStart w:id="282" w:name="_Toc449117962"/>
      <w:bookmarkStart w:id="283" w:name="_Toc449118385"/>
      <w:bookmarkStart w:id="284" w:name="_Toc448756809"/>
      <w:bookmarkStart w:id="285" w:name="_Toc448757232"/>
      <w:bookmarkStart w:id="286" w:name="_Toc449117543"/>
      <w:bookmarkStart w:id="287" w:name="_Toc449117966"/>
      <w:bookmarkStart w:id="288" w:name="_Toc449118389"/>
      <w:bookmarkStart w:id="289" w:name="_Toc448756810"/>
      <w:bookmarkStart w:id="290" w:name="_Toc448757233"/>
      <w:bookmarkStart w:id="291" w:name="_Toc449117544"/>
      <w:bookmarkStart w:id="292" w:name="_Toc449117967"/>
      <w:bookmarkStart w:id="293" w:name="_Toc449118390"/>
      <w:bookmarkStart w:id="294" w:name="_Toc448756811"/>
      <w:bookmarkStart w:id="295" w:name="_Toc448757234"/>
      <w:bookmarkStart w:id="296" w:name="_Toc449117545"/>
      <w:bookmarkStart w:id="297" w:name="_Toc449117968"/>
      <w:bookmarkStart w:id="298" w:name="_Toc449118391"/>
      <w:bookmarkStart w:id="299" w:name="_Toc448756813"/>
      <w:bookmarkStart w:id="300" w:name="_Toc448757236"/>
      <w:bookmarkStart w:id="301" w:name="_Toc449117547"/>
      <w:bookmarkStart w:id="302" w:name="_Toc449117970"/>
      <w:bookmarkStart w:id="303" w:name="_Toc449118393"/>
      <w:bookmarkStart w:id="304" w:name="_Toc448756817"/>
      <w:bookmarkStart w:id="305" w:name="_Toc448757240"/>
      <w:bookmarkStart w:id="306" w:name="_Toc449117551"/>
      <w:bookmarkStart w:id="307" w:name="_Toc449117974"/>
      <w:bookmarkStart w:id="308" w:name="_Toc449118397"/>
      <w:bookmarkStart w:id="309" w:name="_Toc448756821"/>
      <w:bookmarkStart w:id="310" w:name="_Toc448757244"/>
      <w:bookmarkStart w:id="311" w:name="_Toc449117555"/>
      <w:bookmarkStart w:id="312" w:name="_Toc449117978"/>
      <w:bookmarkStart w:id="313" w:name="_Toc449118401"/>
      <w:bookmarkStart w:id="314" w:name="_Toc448756825"/>
      <w:bookmarkStart w:id="315" w:name="_Toc448757248"/>
      <w:bookmarkStart w:id="316" w:name="_Toc449117559"/>
      <w:bookmarkStart w:id="317" w:name="_Toc449117982"/>
      <w:bookmarkStart w:id="318" w:name="_Toc449118405"/>
      <w:bookmarkStart w:id="319" w:name="_Toc448756827"/>
      <w:bookmarkStart w:id="320" w:name="_Toc448757250"/>
      <w:bookmarkStart w:id="321" w:name="_Toc449117561"/>
      <w:bookmarkStart w:id="322" w:name="_Toc449117984"/>
      <w:bookmarkStart w:id="323" w:name="_Toc449118407"/>
      <w:bookmarkStart w:id="324" w:name="_Toc448756829"/>
      <w:bookmarkStart w:id="325" w:name="_Toc448757252"/>
      <w:bookmarkStart w:id="326" w:name="_Toc449117563"/>
      <w:bookmarkStart w:id="327" w:name="_Toc449117986"/>
      <w:bookmarkStart w:id="328" w:name="_Toc449118409"/>
      <w:bookmarkStart w:id="329" w:name="_Toc448756830"/>
      <w:bookmarkStart w:id="330" w:name="_Toc448757253"/>
      <w:bookmarkStart w:id="331" w:name="_Toc449117564"/>
      <w:bookmarkStart w:id="332" w:name="_Toc449117987"/>
      <w:bookmarkStart w:id="333" w:name="_Toc449118410"/>
      <w:bookmarkStart w:id="334" w:name="_Toc448756831"/>
      <w:bookmarkStart w:id="335" w:name="_Toc448757254"/>
      <w:bookmarkStart w:id="336" w:name="_Toc449117565"/>
      <w:bookmarkStart w:id="337" w:name="_Toc449117988"/>
      <w:bookmarkStart w:id="338" w:name="_Toc449118411"/>
      <w:bookmarkStart w:id="339" w:name="_Toc448756833"/>
      <w:bookmarkStart w:id="340" w:name="_Toc448757256"/>
      <w:bookmarkStart w:id="341" w:name="_Toc449117567"/>
      <w:bookmarkStart w:id="342" w:name="_Toc449117990"/>
      <w:bookmarkStart w:id="343" w:name="_Toc449118413"/>
      <w:bookmarkStart w:id="344" w:name="_Toc448756837"/>
      <w:bookmarkStart w:id="345" w:name="_Toc448757260"/>
      <w:bookmarkStart w:id="346" w:name="_Toc449117571"/>
      <w:bookmarkStart w:id="347" w:name="_Toc449117994"/>
      <w:bookmarkStart w:id="348" w:name="_Toc449118417"/>
      <w:bookmarkStart w:id="349" w:name="_Toc448756838"/>
      <w:bookmarkStart w:id="350" w:name="_Toc448757261"/>
      <w:bookmarkStart w:id="351" w:name="_Toc449117572"/>
      <w:bookmarkStart w:id="352" w:name="_Toc449117995"/>
      <w:bookmarkStart w:id="353" w:name="_Toc449118418"/>
      <w:bookmarkStart w:id="354" w:name="_Toc448756839"/>
      <w:bookmarkStart w:id="355" w:name="_Toc448757262"/>
      <w:bookmarkStart w:id="356" w:name="_Toc449117573"/>
      <w:bookmarkStart w:id="357" w:name="_Toc449117996"/>
      <w:bookmarkStart w:id="358" w:name="_Toc449118419"/>
      <w:bookmarkStart w:id="359" w:name="_Toc448756841"/>
      <w:bookmarkStart w:id="360" w:name="_Toc448757264"/>
      <w:bookmarkStart w:id="361" w:name="_Toc449117575"/>
      <w:bookmarkStart w:id="362" w:name="_Toc449117998"/>
      <w:bookmarkStart w:id="363" w:name="_Toc449118421"/>
      <w:bookmarkStart w:id="364" w:name="_Toc448756842"/>
      <w:bookmarkStart w:id="365" w:name="_Toc448757265"/>
      <w:bookmarkStart w:id="366" w:name="_Toc449117576"/>
      <w:bookmarkStart w:id="367" w:name="_Toc449117999"/>
      <w:bookmarkStart w:id="368" w:name="_Toc449118422"/>
      <w:bookmarkStart w:id="369" w:name="_Toc448756843"/>
      <w:bookmarkStart w:id="370" w:name="_Toc448757266"/>
      <w:bookmarkStart w:id="371" w:name="_Toc449117577"/>
      <w:bookmarkStart w:id="372" w:name="_Toc449118000"/>
      <w:bookmarkStart w:id="373" w:name="_Toc449118423"/>
      <w:bookmarkStart w:id="374" w:name="_Toc448756845"/>
      <w:bookmarkStart w:id="375" w:name="_Toc448757268"/>
      <w:bookmarkStart w:id="376" w:name="_Toc449117579"/>
      <w:bookmarkStart w:id="377" w:name="_Toc449118002"/>
      <w:bookmarkStart w:id="378" w:name="_Toc449118425"/>
      <w:bookmarkStart w:id="379" w:name="_Toc448756846"/>
      <w:bookmarkStart w:id="380" w:name="_Toc448757269"/>
      <w:bookmarkStart w:id="381" w:name="_Toc449117580"/>
      <w:bookmarkStart w:id="382" w:name="_Toc449118003"/>
      <w:bookmarkStart w:id="383" w:name="_Toc449118426"/>
      <w:bookmarkStart w:id="384" w:name="_Toc448756847"/>
      <w:bookmarkStart w:id="385" w:name="_Toc448757270"/>
      <w:bookmarkStart w:id="386" w:name="_Toc449117581"/>
      <w:bookmarkStart w:id="387" w:name="_Toc449118004"/>
      <w:bookmarkStart w:id="388" w:name="_Toc449118427"/>
      <w:bookmarkStart w:id="389" w:name="_Toc448756849"/>
      <w:bookmarkStart w:id="390" w:name="_Toc448757272"/>
      <w:bookmarkStart w:id="391" w:name="_Toc449117583"/>
      <w:bookmarkStart w:id="392" w:name="_Toc449118006"/>
      <w:bookmarkStart w:id="393" w:name="_Toc449118429"/>
      <w:bookmarkStart w:id="394" w:name="_Toc448756850"/>
      <w:bookmarkStart w:id="395" w:name="_Toc448757273"/>
      <w:bookmarkStart w:id="396" w:name="_Toc449117584"/>
      <w:bookmarkStart w:id="397" w:name="_Toc449118007"/>
      <w:bookmarkStart w:id="398" w:name="_Toc449118430"/>
      <w:bookmarkStart w:id="399" w:name="_Toc448756851"/>
      <w:bookmarkStart w:id="400" w:name="_Toc448757274"/>
      <w:bookmarkStart w:id="401" w:name="_Toc449117585"/>
      <w:bookmarkStart w:id="402" w:name="_Toc449118008"/>
      <w:bookmarkStart w:id="403" w:name="_Toc449118431"/>
      <w:bookmarkStart w:id="404" w:name="_Toc448756854"/>
      <w:bookmarkStart w:id="405" w:name="_Toc448757277"/>
      <w:bookmarkStart w:id="406" w:name="_Toc449117588"/>
      <w:bookmarkStart w:id="407" w:name="_Toc449118011"/>
      <w:bookmarkStart w:id="408" w:name="_Toc449118434"/>
      <w:bookmarkStart w:id="409" w:name="_Toc448756855"/>
      <w:bookmarkStart w:id="410" w:name="_Toc448757278"/>
      <w:bookmarkStart w:id="411" w:name="_Toc449117589"/>
      <w:bookmarkStart w:id="412" w:name="_Toc449118012"/>
      <w:bookmarkStart w:id="413" w:name="_Toc449118435"/>
      <w:bookmarkStart w:id="414" w:name="_Toc448756864"/>
      <w:bookmarkStart w:id="415" w:name="_Toc448757287"/>
      <w:bookmarkStart w:id="416" w:name="_Toc449117598"/>
      <w:bookmarkStart w:id="417" w:name="_Toc449118021"/>
      <w:bookmarkStart w:id="418" w:name="_Toc449118444"/>
      <w:bookmarkStart w:id="419" w:name="_Toc448756868"/>
      <w:bookmarkStart w:id="420" w:name="_Toc448757291"/>
      <w:bookmarkStart w:id="421" w:name="_Toc449117602"/>
      <w:bookmarkStart w:id="422" w:name="_Toc449118025"/>
      <w:bookmarkStart w:id="423" w:name="_Toc449118448"/>
      <w:bookmarkStart w:id="424" w:name="_Toc448756869"/>
      <w:bookmarkStart w:id="425" w:name="_Toc448757292"/>
      <w:bookmarkStart w:id="426" w:name="_Toc449117603"/>
      <w:bookmarkStart w:id="427" w:name="_Toc449118026"/>
      <w:bookmarkStart w:id="428" w:name="_Toc449118449"/>
      <w:bookmarkStart w:id="429" w:name="_Toc448756870"/>
      <w:bookmarkStart w:id="430" w:name="_Toc448757293"/>
      <w:bookmarkStart w:id="431" w:name="_Toc449117604"/>
      <w:bookmarkStart w:id="432" w:name="_Toc449118027"/>
      <w:bookmarkStart w:id="433" w:name="_Toc449118450"/>
      <w:bookmarkStart w:id="434" w:name="_Toc448756872"/>
      <w:bookmarkStart w:id="435" w:name="_Toc448757295"/>
      <w:bookmarkStart w:id="436" w:name="_Toc449117606"/>
      <w:bookmarkStart w:id="437" w:name="_Toc449118029"/>
      <w:bookmarkStart w:id="438" w:name="_Toc449118452"/>
      <w:bookmarkStart w:id="439" w:name="_Toc448756876"/>
      <w:bookmarkStart w:id="440" w:name="_Toc448757299"/>
      <w:bookmarkStart w:id="441" w:name="_Toc449117610"/>
      <w:bookmarkStart w:id="442" w:name="_Toc449118033"/>
      <w:bookmarkStart w:id="443" w:name="_Toc449118456"/>
      <w:bookmarkStart w:id="444" w:name="_Toc448756880"/>
      <w:bookmarkStart w:id="445" w:name="_Toc448757303"/>
      <w:bookmarkStart w:id="446" w:name="_Toc449117614"/>
      <w:bookmarkStart w:id="447" w:name="_Toc449118037"/>
      <w:bookmarkStart w:id="448" w:name="_Toc449118460"/>
      <w:bookmarkStart w:id="449" w:name="_Toc448756884"/>
      <w:bookmarkStart w:id="450" w:name="_Toc448757307"/>
      <w:bookmarkStart w:id="451" w:name="_Toc449117618"/>
      <w:bookmarkStart w:id="452" w:name="_Toc449118041"/>
      <w:bookmarkStart w:id="453" w:name="_Toc449118464"/>
      <w:bookmarkStart w:id="454" w:name="_Toc448756885"/>
      <w:bookmarkStart w:id="455" w:name="_Toc448757308"/>
      <w:bookmarkStart w:id="456" w:name="_Toc449117619"/>
      <w:bookmarkStart w:id="457" w:name="_Toc449118042"/>
      <w:bookmarkStart w:id="458" w:name="_Toc449118465"/>
      <w:bookmarkStart w:id="459" w:name="_Toc448756886"/>
      <w:bookmarkStart w:id="460" w:name="_Toc448757309"/>
      <w:bookmarkStart w:id="461" w:name="_Toc449117620"/>
      <w:bookmarkStart w:id="462" w:name="_Toc449118043"/>
      <w:bookmarkStart w:id="463" w:name="_Toc449118466"/>
      <w:bookmarkStart w:id="464" w:name="_Toc448756888"/>
      <w:bookmarkStart w:id="465" w:name="_Toc448757311"/>
      <w:bookmarkStart w:id="466" w:name="_Toc449117622"/>
      <w:bookmarkStart w:id="467" w:name="_Toc449118045"/>
      <w:bookmarkStart w:id="468" w:name="_Toc449118468"/>
      <w:bookmarkStart w:id="469" w:name="_Toc448756892"/>
      <w:bookmarkStart w:id="470" w:name="_Toc448757315"/>
      <w:bookmarkStart w:id="471" w:name="_Toc449117626"/>
      <w:bookmarkStart w:id="472" w:name="_Toc449118049"/>
      <w:bookmarkStart w:id="473" w:name="_Toc449118472"/>
      <w:bookmarkStart w:id="474" w:name="_Toc448756896"/>
      <w:bookmarkStart w:id="475" w:name="_Toc448757319"/>
      <w:bookmarkStart w:id="476" w:name="_Toc449117630"/>
      <w:bookmarkStart w:id="477" w:name="_Toc449118053"/>
      <w:bookmarkStart w:id="478" w:name="_Toc449118476"/>
      <w:bookmarkStart w:id="479" w:name="_Toc448756897"/>
      <w:bookmarkStart w:id="480" w:name="_Toc448757320"/>
      <w:bookmarkStart w:id="481" w:name="_Toc449117631"/>
      <w:bookmarkStart w:id="482" w:name="_Toc449118054"/>
      <w:bookmarkStart w:id="483" w:name="_Toc449118477"/>
      <w:bookmarkStart w:id="484" w:name="_Toc448756898"/>
      <w:bookmarkStart w:id="485" w:name="_Toc448757321"/>
      <w:bookmarkStart w:id="486" w:name="_Toc449117632"/>
      <w:bookmarkStart w:id="487" w:name="_Toc449118055"/>
      <w:bookmarkStart w:id="488" w:name="_Toc449118478"/>
      <w:bookmarkStart w:id="489" w:name="_Toc448756900"/>
      <w:bookmarkStart w:id="490" w:name="_Toc448757323"/>
      <w:bookmarkStart w:id="491" w:name="_Toc449117634"/>
      <w:bookmarkStart w:id="492" w:name="_Toc449118057"/>
      <w:bookmarkStart w:id="493" w:name="_Toc449118480"/>
      <w:bookmarkStart w:id="494" w:name="_Toc448756904"/>
      <w:bookmarkStart w:id="495" w:name="_Toc448757327"/>
      <w:bookmarkStart w:id="496" w:name="_Toc449117638"/>
      <w:bookmarkStart w:id="497" w:name="_Toc449118061"/>
      <w:bookmarkStart w:id="498" w:name="_Toc449118484"/>
      <w:bookmarkStart w:id="499" w:name="_Toc448756908"/>
      <w:bookmarkStart w:id="500" w:name="_Toc448757331"/>
      <w:bookmarkStart w:id="501" w:name="_Toc449117642"/>
      <w:bookmarkStart w:id="502" w:name="_Toc449118065"/>
      <w:bookmarkStart w:id="503" w:name="_Toc449118488"/>
      <w:bookmarkStart w:id="504" w:name="_Toc448756909"/>
      <w:bookmarkStart w:id="505" w:name="_Toc448757332"/>
      <w:bookmarkStart w:id="506" w:name="_Toc449117643"/>
      <w:bookmarkStart w:id="507" w:name="_Toc449118066"/>
      <w:bookmarkStart w:id="508" w:name="_Toc449118489"/>
      <w:bookmarkStart w:id="509" w:name="_Toc448756910"/>
      <w:bookmarkStart w:id="510" w:name="_Toc448757333"/>
      <w:bookmarkStart w:id="511" w:name="_Toc449117644"/>
      <w:bookmarkStart w:id="512" w:name="_Toc449118067"/>
      <w:bookmarkStart w:id="513" w:name="_Toc449118490"/>
      <w:bookmarkStart w:id="514" w:name="_Toc448756912"/>
      <w:bookmarkStart w:id="515" w:name="_Toc448757335"/>
      <w:bookmarkStart w:id="516" w:name="_Toc449117646"/>
      <w:bookmarkStart w:id="517" w:name="_Toc449118069"/>
      <w:bookmarkStart w:id="518" w:name="_Toc449118492"/>
      <w:bookmarkStart w:id="519" w:name="_Toc448756916"/>
      <w:bookmarkStart w:id="520" w:name="_Toc448757339"/>
      <w:bookmarkStart w:id="521" w:name="_Toc449117650"/>
      <w:bookmarkStart w:id="522" w:name="_Toc449118073"/>
      <w:bookmarkStart w:id="523" w:name="_Toc449118496"/>
      <w:bookmarkStart w:id="524" w:name="_Toc448756920"/>
      <w:bookmarkStart w:id="525" w:name="_Toc448757343"/>
      <w:bookmarkStart w:id="526" w:name="_Toc449117654"/>
      <w:bookmarkStart w:id="527" w:name="_Toc449118077"/>
      <w:bookmarkStart w:id="528" w:name="_Toc449118500"/>
      <w:bookmarkStart w:id="529" w:name="_Toc448756924"/>
      <w:bookmarkStart w:id="530" w:name="_Toc448757347"/>
      <w:bookmarkStart w:id="531" w:name="_Toc449117658"/>
      <w:bookmarkStart w:id="532" w:name="_Toc449118081"/>
      <w:bookmarkStart w:id="533" w:name="_Toc449118504"/>
      <w:bookmarkStart w:id="534" w:name="_Toc448756928"/>
      <w:bookmarkStart w:id="535" w:name="_Toc448757351"/>
      <w:bookmarkStart w:id="536" w:name="_Toc449117662"/>
      <w:bookmarkStart w:id="537" w:name="_Toc449118085"/>
      <w:bookmarkStart w:id="538" w:name="_Toc449118508"/>
      <w:bookmarkStart w:id="539" w:name="_Toc448756932"/>
      <w:bookmarkStart w:id="540" w:name="_Toc448757355"/>
      <w:bookmarkStart w:id="541" w:name="_Toc449117666"/>
      <w:bookmarkStart w:id="542" w:name="_Toc449118089"/>
      <w:bookmarkStart w:id="543" w:name="_Toc449118512"/>
      <w:bookmarkStart w:id="544" w:name="_Toc448756933"/>
      <w:bookmarkStart w:id="545" w:name="_Toc448757356"/>
      <w:bookmarkStart w:id="546" w:name="_Toc449117667"/>
      <w:bookmarkStart w:id="547" w:name="_Toc449118090"/>
      <w:bookmarkStart w:id="548" w:name="_Toc449118513"/>
      <w:bookmarkStart w:id="549" w:name="_Toc448756934"/>
      <w:bookmarkStart w:id="550" w:name="_Toc448757357"/>
      <w:bookmarkStart w:id="551" w:name="_Toc449117668"/>
      <w:bookmarkStart w:id="552" w:name="_Toc449118091"/>
      <w:bookmarkStart w:id="553" w:name="_Toc449118514"/>
      <w:bookmarkStart w:id="554" w:name="_Toc448756936"/>
      <w:bookmarkStart w:id="555" w:name="_Toc448757359"/>
      <w:bookmarkStart w:id="556" w:name="_Toc449117670"/>
      <w:bookmarkStart w:id="557" w:name="_Toc449118093"/>
      <w:bookmarkStart w:id="558" w:name="_Toc449118516"/>
      <w:bookmarkStart w:id="559" w:name="_Toc448756940"/>
      <w:bookmarkStart w:id="560" w:name="_Toc448757363"/>
      <w:bookmarkStart w:id="561" w:name="_Toc449117674"/>
      <w:bookmarkStart w:id="562" w:name="_Toc449118097"/>
      <w:bookmarkStart w:id="563" w:name="_Toc449118520"/>
      <w:bookmarkStart w:id="564" w:name="_Toc448756944"/>
      <w:bookmarkStart w:id="565" w:name="_Toc448757367"/>
      <w:bookmarkStart w:id="566" w:name="_Toc449117678"/>
      <w:bookmarkStart w:id="567" w:name="_Toc449118101"/>
      <w:bookmarkStart w:id="568" w:name="_Toc449118524"/>
      <w:bookmarkStart w:id="569" w:name="_Toc448756948"/>
      <w:bookmarkStart w:id="570" w:name="_Toc448757371"/>
      <w:bookmarkStart w:id="571" w:name="_Toc449117682"/>
      <w:bookmarkStart w:id="572" w:name="_Toc449118105"/>
      <w:bookmarkStart w:id="573" w:name="_Toc449118528"/>
      <w:bookmarkStart w:id="574" w:name="_Toc448756949"/>
      <w:bookmarkStart w:id="575" w:name="_Toc448757372"/>
      <w:bookmarkStart w:id="576" w:name="_Toc449117683"/>
      <w:bookmarkStart w:id="577" w:name="_Toc449118106"/>
      <w:bookmarkStart w:id="578" w:name="_Toc449118529"/>
      <w:bookmarkStart w:id="579" w:name="_Toc448756952"/>
      <w:bookmarkStart w:id="580" w:name="_Toc448757375"/>
      <w:bookmarkStart w:id="581" w:name="_Toc449117686"/>
      <w:bookmarkStart w:id="582" w:name="_Toc449118109"/>
      <w:bookmarkStart w:id="583" w:name="_Toc449118532"/>
      <w:bookmarkStart w:id="584" w:name="_Toc448756956"/>
      <w:bookmarkStart w:id="585" w:name="_Toc448757379"/>
      <w:bookmarkStart w:id="586" w:name="_Toc449117690"/>
      <w:bookmarkStart w:id="587" w:name="_Toc449118113"/>
      <w:bookmarkStart w:id="588" w:name="_Toc449118536"/>
      <w:bookmarkStart w:id="589" w:name="_Toc448756960"/>
      <w:bookmarkStart w:id="590" w:name="_Toc448757383"/>
      <w:bookmarkStart w:id="591" w:name="_Toc449117694"/>
      <w:bookmarkStart w:id="592" w:name="_Toc449118117"/>
      <w:bookmarkStart w:id="593" w:name="_Toc449118540"/>
      <w:bookmarkStart w:id="594" w:name="_Toc448756964"/>
      <w:bookmarkStart w:id="595" w:name="_Toc448757387"/>
      <w:bookmarkStart w:id="596" w:name="_Toc449117698"/>
      <w:bookmarkStart w:id="597" w:name="_Toc449118121"/>
      <w:bookmarkStart w:id="598" w:name="_Toc449118544"/>
      <w:bookmarkStart w:id="599" w:name="_Toc448756968"/>
      <w:bookmarkStart w:id="600" w:name="_Toc448757391"/>
      <w:bookmarkStart w:id="601" w:name="_Toc449117702"/>
      <w:bookmarkStart w:id="602" w:name="_Toc449118125"/>
      <w:bookmarkStart w:id="603" w:name="_Toc449118548"/>
      <w:bookmarkStart w:id="604" w:name="_Toc448756973"/>
      <w:bookmarkStart w:id="605" w:name="_Toc448757396"/>
      <w:bookmarkStart w:id="606" w:name="_Toc449117707"/>
      <w:bookmarkStart w:id="607" w:name="_Toc449118130"/>
      <w:bookmarkStart w:id="608" w:name="_Toc449118553"/>
      <w:bookmarkStart w:id="609" w:name="_Toc448756977"/>
      <w:bookmarkStart w:id="610" w:name="_Toc448757400"/>
      <w:bookmarkStart w:id="611" w:name="_Toc449117711"/>
      <w:bookmarkStart w:id="612" w:name="_Toc449118134"/>
      <w:bookmarkStart w:id="613" w:name="_Toc449118557"/>
      <w:bookmarkStart w:id="614" w:name="_Toc448756981"/>
      <w:bookmarkStart w:id="615" w:name="_Toc448757404"/>
      <w:bookmarkStart w:id="616" w:name="_Toc449117715"/>
      <w:bookmarkStart w:id="617" w:name="_Toc449118138"/>
      <w:bookmarkStart w:id="618" w:name="_Toc449118561"/>
      <w:bookmarkStart w:id="619" w:name="_Toc448756985"/>
      <w:bookmarkStart w:id="620" w:name="_Toc448757408"/>
      <w:bookmarkStart w:id="621" w:name="_Toc449117719"/>
      <w:bookmarkStart w:id="622" w:name="_Toc449118142"/>
      <w:bookmarkStart w:id="623" w:name="_Toc449118565"/>
      <w:bookmarkStart w:id="624" w:name="_Toc448756989"/>
      <w:bookmarkStart w:id="625" w:name="_Toc448757412"/>
      <w:bookmarkStart w:id="626" w:name="_Toc449117723"/>
      <w:bookmarkStart w:id="627" w:name="_Toc449118146"/>
      <w:bookmarkStart w:id="628" w:name="_Toc449118569"/>
      <w:bookmarkStart w:id="629" w:name="_Toc448756990"/>
      <w:bookmarkStart w:id="630" w:name="_Toc448757413"/>
      <w:bookmarkStart w:id="631" w:name="_Toc449117724"/>
      <w:bookmarkStart w:id="632" w:name="_Toc449118147"/>
      <w:bookmarkStart w:id="633" w:name="_Toc449118570"/>
      <w:bookmarkStart w:id="634" w:name="_Toc448756991"/>
      <w:bookmarkStart w:id="635" w:name="_Toc448757414"/>
      <w:bookmarkStart w:id="636" w:name="_Toc449117725"/>
      <w:bookmarkStart w:id="637" w:name="_Toc449118148"/>
      <w:bookmarkStart w:id="638" w:name="_Toc449118571"/>
      <w:bookmarkStart w:id="639" w:name="_Toc448756993"/>
      <w:bookmarkStart w:id="640" w:name="_Toc448757416"/>
      <w:bookmarkStart w:id="641" w:name="_Toc449117727"/>
      <w:bookmarkStart w:id="642" w:name="_Toc449118150"/>
      <w:bookmarkStart w:id="643" w:name="_Toc449118573"/>
      <w:bookmarkStart w:id="644" w:name="_Toc448756994"/>
      <w:bookmarkStart w:id="645" w:name="_Toc448757417"/>
      <w:bookmarkStart w:id="646" w:name="_Toc449117728"/>
      <w:bookmarkStart w:id="647" w:name="_Toc449118151"/>
      <w:bookmarkStart w:id="648" w:name="_Toc449118574"/>
      <w:bookmarkStart w:id="649" w:name="_Toc448756995"/>
      <w:bookmarkStart w:id="650" w:name="_Toc448757418"/>
      <w:bookmarkStart w:id="651" w:name="_Toc449117729"/>
      <w:bookmarkStart w:id="652" w:name="_Toc449118152"/>
      <w:bookmarkStart w:id="653" w:name="_Toc449118575"/>
      <w:bookmarkStart w:id="654" w:name="_Toc448756997"/>
      <w:bookmarkStart w:id="655" w:name="_Toc448757420"/>
      <w:bookmarkStart w:id="656" w:name="_Toc449117731"/>
      <w:bookmarkStart w:id="657" w:name="_Toc449118154"/>
      <w:bookmarkStart w:id="658" w:name="_Toc449118577"/>
      <w:bookmarkStart w:id="659" w:name="_Toc448756998"/>
      <w:bookmarkStart w:id="660" w:name="_Toc448757421"/>
      <w:bookmarkStart w:id="661" w:name="_Toc449117732"/>
      <w:bookmarkStart w:id="662" w:name="_Toc449118155"/>
      <w:bookmarkStart w:id="663" w:name="_Toc449118578"/>
      <w:bookmarkStart w:id="664" w:name="_Toc448756999"/>
      <w:bookmarkStart w:id="665" w:name="_Toc448757422"/>
      <w:bookmarkStart w:id="666" w:name="_Toc449117733"/>
      <w:bookmarkStart w:id="667" w:name="_Toc449118156"/>
      <w:bookmarkStart w:id="668" w:name="_Toc449118579"/>
      <w:bookmarkStart w:id="669" w:name="_Toc448757001"/>
      <w:bookmarkStart w:id="670" w:name="_Toc448757424"/>
      <w:bookmarkStart w:id="671" w:name="_Toc449117735"/>
      <w:bookmarkStart w:id="672" w:name="_Toc449118158"/>
      <w:bookmarkStart w:id="673" w:name="_Toc449118581"/>
      <w:bookmarkStart w:id="674" w:name="_Toc448757002"/>
      <w:bookmarkStart w:id="675" w:name="_Toc448757425"/>
      <w:bookmarkStart w:id="676" w:name="_Toc449117736"/>
      <w:bookmarkStart w:id="677" w:name="_Toc449118159"/>
      <w:bookmarkStart w:id="678" w:name="_Toc449118582"/>
      <w:bookmarkStart w:id="679" w:name="_Toc448757003"/>
      <w:bookmarkStart w:id="680" w:name="_Toc448757426"/>
      <w:bookmarkStart w:id="681" w:name="_Toc449117737"/>
      <w:bookmarkStart w:id="682" w:name="_Toc449118160"/>
      <w:bookmarkStart w:id="683" w:name="_Toc449118583"/>
      <w:bookmarkStart w:id="684" w:name="_Toc448757005"/>
      <w:bookmarkStart w:id="685" w:name="_Toc448757428"/>
      <w:bookmarkStart w:id="686" w:name="_Toc449117739"/>
      <w:bookmarkStart w:id="687" w:name="_Toc449118162"/>
      <w:bookmarkStart w:id="688" w:name="_Toc449118585"/>
      <w:bookmarkStart w:id="689" w:name="_Toc448757009"/>
      <w:bookmarkStart w:id="690" w:name="_Toc448757432"/>
      <w:bookmarkStart w:id="691" w:name="_Toc449117743"/>
      <w:bookmarkStart w:id="692" w:name="_Toc449118166"/>
      <w:bookmarkStart w:id="693" w:name="_Toc449118589"/>
      <w:bookmarkStart w:id="694" w:name="_Toc448757010"/>
      <w:bookmarkStart w:id="695" w:name="_Toc448757433"/>
      <w:bookmarkStart w:id="696" w:name="_Toc449117744"/>
      <w:bookmarkStart w:id="697" w:name="_Toc449118167"/>
      <w:bookmarkStart w:id="698" w:name="_Toc449118590"/>
      <w:bookmarkStart w:id="699" w:name="_Toc448757013"/>
      <w:bookmarkStart w:id="700" w:name="_Toc448757436"/>
      <w:bookmarkStart w:id="701" w:name="_Toc449117747"/>
      <w:bookmarkStart w:id="702" w:name="_Toc449118170"/>
      <w:bookmarkStart w:id="703" w:name="_Toc449118593"/>
      <w:bookmarkStart w:id="704" w:name="_Toc448757014"/>
      <w:bookmarkStart w:id="705" w:name="_Toc448757437"/>
      <w:bookmarkStart w:id="706" w:name="_Toc449117748"/>
      <w:bookmarkStart w:id="707" w:name="_Toc449118171"/>
      <w:bookmarkStart w:id="708" w:name="_Toc449118594"/>
      <w:bookmarkStart w:id="709" w:name="_Toc448757015"/>
      <w:bookmarkStart w:id="710" w:name="_Toc448757438"/>
      <w:bookmarkStart w:id="711" w:name="_Toc449117749"/>
      <w:bookmarkStart w:id="712" w:name="_Toc449118172"/>
      <w:bookmarkStart w:id="713" w:name="_Toc449118595"/>
      <w:bookmarkStart w:id="714" w:name="_Toc448757017"/>
      <w:bookmarkStart w:id="715" w:name="_Toc448757440"/>
      <w:bookmarkStart w:id="716" w:name="_Toc449117751"/>
      <w:bookmarkStart w:id="717" w:name="_Toc449118174"/>
      <w:bookmarkStart w:id="718" w:name="_Toc449118597"/>
      <w:bookmarkStart w:id="719" w:name="_Toc448757018"/>
      <w:bookmarkStart w:id="720" w:name="_Toc448757441"/>
      <w:bookmarkStart w:id="721" w:name="_Toc449117752"/>
      <w:bookmarkStart w:id="722" w:name="_Toc449118175"/>
      <w:bookmarkStart w:id="723" w:name="_Toc449118598"/>
      <w:bookmarkStart w:id="724" w:name="_Toc448757021"/>
      <w:bookmarkStart w:id="725" w:name="_Toc448757444"/>
      <w:bookmarkStart w:id="726" w:name="_Toc449117755"/>
      <w:bookmarkStart w:id="727" w:name="_Toc449118178"/>
      <w:bookmarkStart w:id="728" w:name="_Toc449118601"/>
      <w:bookmarkStart w:id="729" w:name="_Toc448757022"/>
      <w:bookmarkStart w:id="730" w:name="_Toc448757445"/>
      <w:bookmarkStart w:id="731" w:name="_Toc449117756"/>
      <w:bookmarkStart w:id="732" w:name="_Toc449118179"/>
      <w:bookmarkStart w:id="733" w:name="_Toc449118602"/>
      <w:bookmarkStart w:id="734" w:name="_Toc448757025"/>
      <w:bookmarkStart w:id="735" w:name="_Toc448757448"/>
      <w:bookmarkStart w:id="736" w:name="_Toc449117759"/>
      <w:bookmarkStart w:id="737" w:name="_Toc449118182"/>
      <w:bookmarkStart w:id="738" w:name="_Toc449118605"/>
      <w:bookmarkStart w:id="739" w:name="_Toc448757026"/>
      <w:bookmarkStart w:id="740" w:name="_Toc448757449"/>
      <w:bookmarkStart w:id="741" w:name="_Toc449117760"/>
      <w:bookmarkStart w:id="742" w:name="_Toc449118183"/>
      <w:bookmarkStart w:id="743" w:name="_Toc449118606"/>
      <w:bookmarkStart w:id="744" w:name="_Toc448757027"/>
      <w:bookmarkStart w:id="745" w:name="_Toc448757450"/>
      <w:bookmarkStart w:id="746" w:name="_Toc449117761"/>
      <w:bookmarkStart w:id="747" w:name="_Toc449118184"/>
      <w:bookmarkStart w:id="748" w:name="_Toc449118607"/>
      <w:bookmarkStart w:id="749" w:name="_Toc448757029"/>
      <w:bookmarkStart w:id="750" w:name="_Toc448757452"/>
      <w:bookmarkStart w:id="751" w:name="_Toc449117763"/>
      <w:bookmarkStart w:id="752" w:name="_Toc449118186"/>
      <w:bookmarkStart w:id="753" w:name="_Toc449118609"/>
      <w:bookmarkStart w:id="754" w:name="_Toc448757030"/>
      <w:bookmarkStart w:id="755" w:name="_Toc448757453"/>
      <w:bookmarkStart w:id="756" w:name="_Toc449117764"/>
      <w:bookmarkStart w:id="757" w:name="_Toc449118187"/>
      <w:bookmarkStart w:id="758" w:name="_Toc449118610"/>
      <w:bookmarkStart w:id="759" w:name="_Toc448757031"/>
      <w:bookmarkStart w:id="760" w:name="_Toc448757454"/>
      <w:bookmarkStart w:id="761" w:name="_Toc449117765"/>
      <w:bookmarkStart w:id="762" w:name="_Toc449118188"/>
      <w:bookmarkStart w:id="763" w:name="_Toc449118611"/>
      <w:bookmarkStart w:id="764" w:name="_Toc448757033"/>
      <w:bookmarkStart w:id="765" w:name="_Toc448757456"/>
      <w:bookmarkStart w:id="766" w:name="_Toc449117767"/>
      <w:bookmarkStart w:id="767" w:name="_Toc449118190"/>
      <w:bookmarkStart w:id="768" w:name="_Toc449118613"/>
      <w:bookmarkStart w:id="769" w:name="_Toc448757037"/>
      <w:bookmarkStart w:id="770" w:name="_Toc448757460"/>
      <w:bookmarkStart w:id="771" w:name="_Toc449117771"/>
      <w:bookmarkStart w:id="772" w:name="_Toc449118194"/>
      <w:bookmarkStart w:id="773" w:name="_Toc449118617"/>
      <w:bookmarkStart w:id="774" w:name="_Toc448757038"/>
      <w:bookmarkStart w:id="775" w:name="_Toc448757461"/>
      <w:bookmarkStart w:id="776" w:name="_Toc449117772"/>
      <w:bookmarkStart w:id="777" w:name="_Toc449118195"/>
      <w:bookmarkStart w:id="778" w:name="_Toc449118618"/>
      <w:bookmarkStart w:id="779" w:name="_Toc448757041"/>
      <w:bookmarkStart w:id="780" w:name="_Toc448757464"/>
      <w:bookmarkStart w:id="781" w:name="_Toc449117775"/>
      <w:bookmarkStart w:id="782" w:name="_Toc449118198"/>
      <w:bookmarkStart w:id="783" w:name="_Toc449118621"/>
      <w:bookmarkStart w:id="784" w:name="_Toc447141638"/>
      <w:bookmarkStart w:id="785" w:name="_Toc479788722"/>
      <w:bookmarkStart w:id="786" w:name="_Toc481488919"/>
      <w:bookmarkStart w:id="787" w:name="_Toc481489555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r w:rsidRPr="00927F37">
        <w:lastRenderedPageBreak/>
        <w:t xml:space="preserve">Общие сведения об </w:t>
      </w:r>
      <w:bookmarkEnd w:id="784"/>
      <w:r w:rsidR="008D1673" w:rsidRPr="00927F37">
        <w:t>ИС</w:t>
      </w:r>
      <w:bookmarkEnd w:id="785"/>
      <w:bookmarkEnd w:id="786"/>
      <w:bookmarkEnd w:id="787"/>
    </w:p>
    <w:p w14:paraId="599464C2" w14:textId="77777777" w:rsidR="00E96207" w:rsidRDefault="00E75469" w:rsidP="00E75469">
      <w:pPr>
        <w:pStyle w:val="2"/>
      </w:pPr>
      <w:bookmarkStart w:id="788" w:name="_Toc447141639"/>
      <w:bookmarkStart w:id="789" w:name="_Toc479788723"/>
      <w:bookmarkStart w:id="790" w:name="_Toc481488920"/>
      <w:bookmarkStart w:id="791" w:name="_Toc481489556"/>
      <w:r>
        <w:t xml:space="preserve">Наименование </w:t>
      </w:r>
      <w:r w:rsidR="008D1673">
        <w:t>ИС</w:t>
      </w:r>
      <w:bookmarkEnd w:id="40"/>
      <w:bookmarkEnd w:id="788"/>
      <w:bookmarkEnd w:id="789"/>
      <w:bookmarkEnd w:id="790"/>
      <w:bookmarkEnd w:id="791"/>
    </w:p>
    <w:p w14:paraId="2CEA463D" w14:textId="0EE297D2" w:rsidR="00B84121" w:rsidRPr="009C375C" w:rsidRDefault="00A71A8F" w:rsidP="0072296B">
      <w:r w:rsidRPr="009C375C">
        <w:rPr>
          <w:b/>
        </w:rPr>
        <w:t xml:space="preserve">Полное наименование </w:t>
      </w:r>
      <w:r w:rsidR="009C375C">
        <w:rPr>
          <w:b/>
        </w:rPr>
        <w:t>системы</w:t>
      </w:r>
      <w:r w:rsidR="009C375C" w:rsidRPr="009C375C">
        <w:rPr>
          <w:b/>
        </w:rPr>
        <w:t>:</w:t>
      </w:r>
      <w:r w:rsidRPr="009C375C">
        <w:t xml:space="preserve"> </w:t>
      </w:r>
      <w:fldSimple w:instr=" DOCPROPERTY  Система  \* MERGEFORMAT ">
        <w:r w:rsidR="005A0256" w:rsidRPr="005A0256">
          <w:rPr>
            <w:bCs/>
          </w:rPr>
          <w:t>Портал спутниковых геоинформационных данных и сервисов</w:t>
        </w:r>
        <w:r w:rsidR="005A0256">
          <w:t xml:space="preserve"> морской отрасли</w:t>
        </w:r>
      </w:fldSimple>
      <w:r w:rsidR="00B84121" w:rsidRPr="009C375C">
        <w:t>.</w:t>
      </w:r>
    </w:p>
    <w:p w14:paraId="32954AE2" w14:textId="50800E4B" w:rsidR="00B84121" w:rsidRDefault="00A71A8F" w:rsidP="00A71A8F">
      <w:r w:rsidRPr="009C375C">
        <w:rPr>
          <w:b/>
        </w:rPr>
        <w:t xml:space="preserve">Условное обозначение </w:t>
      </w:r>
      <w:r w:rsidR="009C375C">
        <w:rPr>
          <w:b/>
        </w:rPr>
        <w:t>системы</w:t>
      </w:r>
      <w:r w:rsidRPr="009C375C">
        <w:rPr>
          <w:b/>
        </w:rPr>
        <w:t>:</w:t>
      </w:r>
      <w:r w:rsidR="00471ABC" w:rsidRPr="00C51EC7">
        <w:rPr>
          <w:b/>
        </w:rPr>
        <w:t xml:space="preserve"> </w:t>
      </w:r>
      <w:r w:rsidR="008C6329">
        <w:t>Система</w:t>
      </w:r>
      <w:r w:rsidR="00B84121" w:rsidRPr="009335A0">
        <w:t>.</w:t>
      </w:r>
    </w:p>
    <w:p w14:paraId="1E872EBE" w14:textId="2A9C8325" w:rsidR="008458CE" w:rsidRPr="009C375C" w:rsidRDefault="008458CE" w:rsidP="008458CE">
      <w:r w:rsidRPr="009C375C">
        <w:rPr>
          <w:b/>
        </w:rPr>
        <w:t xml:space="preserve">Полное наименование </w:t>
      </w:r>
      <w:r>
        <w:rPr>
          <w:b/>
        </w:rPr>
        <w:t>подсистемы</w:t>
      </w:r>
      <w:r w:rsidRPr="009C375C">
        <w:rPr>
          <w:b/>
        </w:rPr>
        <w:t>:</w:t>
      </w:r>
      <w:r w:rsidRPr="009C375C">
        <w:t xml:space="preserve"> </w:t>
      </w:r>
      <w:fldSimple w:instr=" DOCPROPERTY  Подсистема  \* MERGEFORMAT ">
        <w:r w:rsidR="005A0256" w:rsidRPr="005A0256">
          <w:rPr>
            <w:bCs/>
          </w:rPr>
          <w:t>Мобильное приложение Портала спутниковых геоинформационных данных</w:t>
        </w:r>
        <w:r w:rsidR="005A0256">
          <w:t xml:space="preserve"> и сервисов</w:t>
        </w:r>
        <w:r w:rsidR="005A0256" w:rsidRPr="005A0256">
          <w:rPr>
            <w:bCs/>
          </w:rPr>
          <w:t xml:space="preserve"> морской отрасли</w:t>
        </w:r>
      </w:fldSimple>
      <w:r w:rsidRPr="009C375C">
        <w:t>.</w:t>
      </w:r>
    </w:p>
    <w:p w14:paraId="4318EDF7" w14:textId="67AF26BC" w:rsidR="008458CE" w:rsidRDefault="008458CE" w:rsidP="008458CE">
      <w:r w:rsidRPr="009C375C">
        <w:rPr>
          <w:b/>
        </w:rPr>
        <w:t xml:space="preserve">Условное обозначение </w:t>
      </w:r>
      <w:r>
        <w:rPr>
          <w:b/>
        </w:rPr>
        <w:t>подсистемы</w:t>
      </w:r>
      <w:r w:rsidRPr="009C375C">
        <w:rPr>
          <w:b/>
        </w:rPr>
        <w:t xml:space="preserve">: </w:t>
      </w:r>
      <w:r w:rsidRPr="009335A0">
        <w:t>Решение</w:t>
      </w:r>
      <w:r>
        <w:t xml:space="preserve">, </w:t>
      </w:r>
      <w:fldSimple w:instr=" DOCPROPERTY  Подсистема_кратк  \* MERGEFORMAT ">
        <w:r w:rsidR="005A0256" w:rsidRPr="005A0256">
          <w:rPr>
            <w:bCs/>
          </w:rPr>
          <w:t>Подсистема</w:t>
        </w:r>
      </w:fldSimple>
      <w:r w:rsidRPr="009335A0">
        <w:t>.</w:t>
      </w:r>
    </w:p>
    <w:p w14:paraId="246686D6" w14:textId="3A7CD2D6" w:rsidR="00E75469" w:rsidRDefault="00E75469" w:rsidP="00E75469">
      <w:pPr>
        <w:pStyle w:val="2"/>
      </w:pPr>
      <w:bookmarkStart w:id="792" w:name="_Toc445321086"/>
      <w:bookmarkStart w:id="793" w:name="_Ref445322388"/>
      <w:bookmarkStart w:id="794" w:name="_Toc447141642"/>
      <w:bookmarkStart w:id="795" w:name="_Toc479788724"/>
      <w:bookmarkStart w:id="796" w:name="_Toc481488921"/>
      <w:bookmarkStart w:id="797" w:name="_Toc481489557"/>
      <w:r w:rsidRPr="00E16F0F">
        <w:t>Наименования орга</w:t>
      </w:r>
      <w:r w:rsidR="00E16F0F">
        <w:t xml:space="preserve">низации-заказчика и организаций — </w:t>
      </w:r>
      <w:r w:rsidRPr="00E75469">
        <w:t>участников работ</w:t>
      </w:r>
      <w:bookmarkEnd w:id="792"/>
      <w:bookmarkEnd w:id="793"/>
      <w:bookmarkEnd w:id="794"/>
      <w:bookmarkEnd w:id="795"/>
      <w:bookmarkEnd w:id="796"/>
      <w:bookmarkEnd w:id="797"/>
    </w:p>
    <w:p w14:paraId="0C4F8534" w14:textId="253E888C" w:rsidR="000B6E27" w:rsidRPr="00053089" w:rsidRDefault="0072296B" w:rsidP="00E16F0F">
      <w:r w:rsidRPr="00A71A8F">
        <w:t>Заказчиком</w:t>
      </w:r>
      <w:r w:rsidRPr="00D53A60">
        <w:t xml:space="preserve"> работ является </w:t>
      </w:r>
      <w:fldSimple w:instr=" DOCPROPERTY  Заказчик  \* MERGEFORMAT ">
        <w:r w:rsidR="005A0256">
          <w:t>ООО Инженерно-технологический центр «СКАНЭКС»</w:t>
        </w:r>
      </w:fldSimple>
      <w:r>
        <w:t>.</w:t>
      </w:r>
    </w:p>
    <w:p w14:paraId="1911A19B" w14:textId="77777777" w:rsidR="000B6E27" w:rsidRDefault="00346B04" w:rsidP="00E16F0F">
      <w:r>
        <w:t>Исполнителем</w:t>
      </w:r>
      <w:r w:rsidR="00906086">
        <w:t xml:space="preserve"> </w:t>
      </w:r>
      <w:r w:rsidR="0072296B">
        <w:t xml:space="preserve">является </w:t>
      </w:r>
      <w:r w:rsidR="00865DB0">
        <w:t>_________</w:t>
      </w:r>
      <w:r w:rsidR="0072296B">
        <w:t>.</w:t>
      </w:r>
    </w:p>
    <w:p w14:paraId="03757966" w14:textId="77777777" w:rsidR="003E0291" w:rsidRPr="003E0291" w:rsidRDefault="003E0291" w:rsidP="003E0291">
      <w:pPr>
        <w:pStyle w:val="2"/>
      </w:pPr>
      <w:bookmarkStart w:id="798" w:name="_Toc479788725"/>
      <w:bookmarkStart w:id="799" w:name="_Toc481488922"/>
      <w:bookmarkStart w:id="800" w:name="_Toc481489558"/>
      <w:r w:rsidRPr="003E0291">
        <w:t>Основание для разработки</w:t>
      </w:r>
      <w:bookmarkEnd w:id="798"/>
      <w:bookmarkEnd w:id="799"/>
      <w:bookmarkEnd w:id="800"/>
    </w:p>
    <w:p w14:paraId="4CBEEDC9" w14:textId="59A613E2" w:rsidR="0072296B" w:rsidRDefault="0072296B" w:rsidP="0072296B">
      <w:pPr>
        <w:pStyle w:val="SC3"/>
      </w:pPr>
      <w:r w:rsidRPr="002D28B0">
        <w:t xml:space="preserve">Перечень документов, на основании которых </w:t>
      </w:r>
      <w:r w:rsidR="00F26EFD" w:rsidRPr="002D28B0">
        <w:t>создаётся</w:t>
      </w:r>
      <w:r w:rsidRPr="002D28B0">
        <w:t xml:space="preserve"> </w:t>
      </w:r>
      <w:r w:rsidR="006863E4">
        <w:t>Подс</w:t>
      </w:r>
      <w:r w:rsidR="006863E4" w:rsidRPr="002D28B0">
        <w:t>истема</w:t>
      </w:r>
      <w:r>
        <w:t>:</w:t>
      </w:r>
    </w:p>
    <w:p w14:paraId="53B5068B" w14:textId="58522ED9" w:rsidR="0072296B" w:rsidRDefault="00180FF2" w:rsidP="00865DB0">
      <w:pPr>
        <w:pStyle w:val="a"/>
      </w:pPr>
      <w:r w:rsidRPr="009159F8">
        <w:t>Договор</w:t>
      </w:r>
      <w:r w:rsidR="009E3184">
        <w:t xml:space="preserve"> </w:t>
      </w:r>
      <w:r w:rsidRPr="00B902FE">
        <w:t>№</w:t>
      </w:r>
      <w:r w:rsidR="00050B24" w:rsidRPr="00903F9C">
        <w:t xml:space="preserve"> </w:t>
      </w:r>
      <w:r w:rsidR="00865DB0" w:rsidRPr="00865DB0">
        <w:t>__</w:t>
      </w:r>
      <w:r w:rsidR="00F5421F">
        <w:t>/</w:t>
      </w:r>
      <w:r w:rsidR="00865DB0" w:rsidRPr="00865DB0">
        <w:t>__</w:t>
      </w:r>
      <w:r w:rsidR="00865DB0" w:rsidRPr="00B902FE">
        <w:t xml:space="preserve"> </w:t>
      </w:r>
      <w:r w:rsidR="009474B0">
        <w:t xml:space="preserve">о </w:t>
      </w:r>
      <w:r w:rsidR="00865DB0">
        <w:t xml:space="preserve">выполнении работ по созданию </w:t>
      </w:r>
      <w:r w:rsidR="00865DB0" w:rsidRPr="00865DB0">
        <w:t>Мобильно</w:t>
      </w:r>
      <w:r w:rsidR="00865DB0">
        <w:t>го приложения</w:t>
      </w:r>
      <w:r w:rsidR="00865DB0" w:rsidRPr="00865DB0">
        <w:t xml:space="preserve"> Портала спутниковых геоинформационных данных и сервисов морской отрасли</w:t>
      </w:r>
      <w:r w:rsidRPr="00B902FE">
        <w:t xml:space="preserve"> </w:t>
      </w:r>
      <w:r w:rsidR="00F5421F">
        <w:t xml:space="preserve">от </w:t>
      </w:r>
      <w:r w:rsidR="00865DB0">
        <w:t>__</w:t>
      </w:r>
      <w:r w:rsidR="00F5421F">
        <w:t>.1</w:t>
      </w:r>
      <w:r w:rsidR="00865DB0">
        <w:t>2</w:t>
      </w:r>
      <w:r w:rsidR="00F5421F">
        <w:t>.201</w:t>
      </w:r>
      <w:r w:rsidR="00AA5079" w:rsidRPr="00AA5079">
        <w:t>7</w:t>
      </w:r>
      <w:r w:rsidR="00F5421F">
        <w:t>г.</w:t>
      </w:r>
      <w:r w:rsidRPr="00B902FE">
        <w:t xml:space="preserve"> между </w:t>
      </w:r>
      <w:fldSimple w:instr=" DOCPROPERTY  Заказчик  \* MERGEFORMAT ">
        <w:r w:rsidR="005A0256">
          <w:t>ООО Инженерно-технологический центр «СКАНЭКС»</w:t>
        </w:r>
      </w:fldSimple>
      <w:r w:rsidRPr="00B902FE">
        <w:t xml:space="preserve"> и </w:t>
      </w:r>
      <w:r w:rsidR="00865DB0">
        <w:t>_____</w:t>
      </w:r>
      <w:r w:rsidR="00B902FE">
        <w:t>.</w:t>
      </w:r>
    </w:p>
    <w:p w14:paraId="738FEB36" w14:textId="5355AE4D" w:rsidR="006863E4" w:rsidRDefault="006863E4" w:rsidP="006863E4">
      <w:pPr>
        <w:pStyle w:val="a"/>
      </w:pPr>
      <w:r>
        <w:t xml:space="preserve">Договор </w:t>
      </w:r>
      <w:r w:rsidRPr="00B902FE">
        <w:t>№</w:t>
      </w:r>
      <w:r w:rsidRPr="00903F9C">
        <w:t xml:space="preserve"> </w:t>
      </w:r>
      <w:r>
        <w:t>2/16гр</w:t>
      </w:r>
      <w:r w:rsidRPr="00B902FE">
        <w:t xml:space="preserve"> </w:t>
      </w:r>
      <w:r>
        <w:t>о предоставлении гранта на проведение научно-исследовательских и опытно-конструкторских работ</w:t>
      </w:r>
      <w:r w:rsidRPr="00B902FE">
        <w:t xml:space="preserve"> </w:t>
      </w:r>
      <w:r>
        <w:t>от 20.10.2016г.</w:t>
      </w:r>
      <w:r w:rsidRPr="00B902FE">
        <w:t xml:space="preserve"> между </w:t>
      </w:r>
      <w:fldSimple w:instr=" DOCPROPERTY  Партнером  \* MERGEFORMAT ">
        <w:r w:rsidR="00F07635">
          <w:t>Фондом поддержки проектов Национальной технологической инициативы</w:t>
        </w:r>
      </w:fldSimple>
      <w:r w:rsidRPr="00B902FE">
        <w:t xml:space="preserve"> и </w:t>
      </w:r>
      <w:fldSimple w:instr=" DOCPROPERTY  Разработчик  \* MERGEFORMAT ">
        <w:r w:rsidR="00F07635">
          <w:t>ООО Инженерно-технологический центр «СКАНЭКС»</w:t>
        </w:r>
      </w:fldSimple>
      <w:r>
        <w:t>.</w:t>
      </w:r>
    </w:p>
    <w:p w14:paraId="7DC2DE9E" w14:textId="190C9AB7" w:rsidR="00745E3C" w:rsidRDefault="00745E3C" w:rsidP="00745E3C">
      <w:pPr>
        <w:pStyle w:val="SC3"/>
      </w:pPr>
      <w:r>
        <w:t xml:space="preserve">При создании </w:t>
      </w:r>
      <w:r w:rsidR="006863E4">
        <w:t>Подсистемы</w:t>
      </w:r>
      <w:r>
        <w:t xml:space="preserve"> необходимо учитывать требования следующих нормативных правовых и методических документов:</w:t>
      </w:r>
    </w:p>
    <w:p w14:paraId="37E3551A" w14:textId="4268520D" w:rsidR="00745E3C" w:rsidRDefault="00745E3C" w:rsidP="00745E3C">
      <w:pPr>
        <w:pStyle w:val="a"/>
      </w:pPr>
      <w:r>
        <w:t>Федеральный закон от 27 июля 2006 г. № 149-ФЗ «Об информации, информационных технологиях и о защите информации»;</w:t>
      </w:r>
    </w:p>
    <w:p w14:paraId="27448A1B" w14:textId="79B2932B" w:rsidR="00745E3C" w:rsidRDefault="00745E3C" w:rsidP="00745E3C">
      <w:pPr>
        <w:pStyle w:val="a"/>
      </w:pPr>
      <w:r>
        <w:t>Федеральный закон от 27.07.2006 г. № 152-ФЗ «О персональных данных»;</w:t>
      </w:r>
    </w:p>
    <w:p w14:paraId="0B73087A" w14:textId="64E166D8" w:rsidR="00745E3C" w:rsidRDefault="00745E3C" w:rsidP="00745E3C">
      <w:pPr>
        <w:pStyle w:val="a"/>
      </w:pPr>
      <w:r>
        <w:t>Постановление Правительства РФ от 1 ноября 2012 г. N 1119 «Об утверждении требований к защите персональных данных при их обработке в информационных системах персональных данных»;</w:t>
      </w:r>
    </w:p>
    <w:p w14:paraId="277F8413" w14:textId="174FEEF3" w:rsidR="00745E3C" w:rsidRDefault="00745E3C" w:rsidP="00745E3C">
      <w:pPr>
        <w:pStyle w:val="a"/>
      </w:pPr>
      <w:r>
        <w:t>«Методика определения актуальных угроз безопасности персональных данных при их обработке в информационных системах персональных данных» утверждена заместителем директора ФСТЭК России 14 февраля 2008 г.;</w:t>
      </w:r>
    </w:p>
    <w:p w14:paraId="61FA985A" w14:textId="29F4F735" w:rsidR="00745E3C" w:rsidRDefault="00745E3C" w:rsidP="00745E3C">
      <w:pPr>
        <w:pStyle w:val="a"/>
      </w:pPr>
      <w:r>
        <w:t>«Базовая модель угроз безопасности персональных данных при их обработке в информационных системах персональных данных», утверждена заместителем директора ФСТЭК России 15 февраля 2008 г.;</w:t>
      </w:r>
    </w:p>
    <w:p w14:paraId="65B3B186" w14:textId="7C458A83" w:rsidR="00745E3C" w:rsidRDefault="00745E3C" w:rsidP="00745E3C">
      <w:pPr>
        <w:pStyle w:val="a"/>
      </w:pPr>
      <w:r>
        <w:lastRenderedPageBreak/>
        <w:t xml:space="preserve">Приказ ФСБ России от 10 июля 2014 г. N 378 «Об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 с использованием средств криптографической защиты информации, необходимых для выполнения установленных Правительством Российской Федерации требований к защите персональных данных для каждого из уровней </w:t>
      </w:r>
      <w:r w:rsidR="008458CE">
        <w:t>защищённости</w:t>
      </w:r>
      <w:r>
        <w:t>»;</w:t>
      </w:r>
    </w:p>
    <w:p w14:paraId="39AE530C" w14:textId="69483C0F" w:rsidR="00745E3C" w:rsidRDefault="00745E3C" w:rsidP="00745E3C">
      <w:pPr>
        <w:pStyle w:val="a"/>
      </w:pPr>
      <w:r>
        <w:t>ГОСТ 34.602-89 «Информационная технология. Комплекс стандартов на автоматизированные системы. Техническое задание на создание автоматизированной системы»;</w:t>
      </w:r>
    </w:p>
    <w:p w14:paraId="6FB4C661" w14:textId="708F0B11" w:rsidR="00745E3C" w:rsidRDefault="00745E3C" w:rsidP="00745E3C">
      <w:pPr>
        <w:pStyle w:val="a"/>
      </w:pPr>
      <w:r>
        <w:t>ГОСТ 34.201-89 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систем»;</w:t>
      </w:r>
    </w:p>
    <w:p w14:paraId="052B5AF9" w14:textId="6EB89CD4" w:rsidR="00745E3C" w:rsidRDefault="00745E3C" w:rsidP="00745E3C">
      <w:pPr>
        <w:pStyle w:val="a"/>
      </w:pPr>
      <w:r>
        <w:t>ГОСТ 34.601-90 «Информационная технология. Комплекс стандартов на автоматизированные системы. Автоматизированные системы. Стадии создания»;</w:t>
      </w:r>
    </w:p>
    <w:p w14:paraId="6B4DACF0" w14:textId="3B0641ED" w:rsidR="00745E3C" w:rsidRDefault="00745E3C" w:rsidP="00745E3C">
      <w:pPr>
        <w:pStyle w:val="a"/>
      </w:pPr>
      <w:r>
        <w:t>ГОСТ Р 50739-95 «Защита от несанкционированного доступа к информации. Общие технические требования»;</w:t>
      </w:r>
    </w:p>
    <w:p w14:paraId="1DF07305" w14:textId="1C85513C" w:rsidR="00745E3C" w:rsidRDefault="00745E3C" w:rsidP="00745E3C">
      <w:pPr>
        <w:pStyle w:val="a"/>
      </w:pPr>
      <w:r>
        <w:t>ГОСТ Р 50922-2006 «Защита информации. Основные термины и определения»;</w:t>
      </w:r>
    </w:p>
    <w:p w14:paraId="31F03648" w14:textId="12DFD15B" w:rsidR="00745E3C" w:rsidRDefault="00745E3C" w:rsidP="00745E3C">
      <w:pPr>
        <w:pStyle w:val="a"/>
      </w:pPr>
      <w:r>
        <w:t xml:space="preserve">ГОСТ Р 51583 «Защита информации. Порядок создания автоматизированных систем в </w:t>
      </w:r>
      <w:r w:rsidR="008458CE">
        <w:t>защищённом</w:t>
      </w:r>
      <w:r>
        <w:t xml:space="preserve"> исполнении. Общие положения»;</w:t>
      </w:r>
    </w:p>
    <w:p w14:paraId="22A115AD" w14:textId="27621A38" w:rsidR="00745E3C" w:rsidRDefault="00745E3C" w:rsidP="00745E3C">
      <w:pPr>
        <w:pStyle w:val="a"/>
      </w:pPr>
      <w:r>
        <w:t xml:space="preserve">ГОСТ Р 51624 «Защита информации. Автоматизированные системы в </w:t>
      </w:r>
      <w:r w:rsidR="008458CE">
        <w:t>защищённом</w:t>
      </w:r>
      <w:r>
        <w:t xml:space="preserve"> исполнении. Общие требования»;</w:t>
      </w:r>
    </w:p>
    <w:p w14:paraId="0543005D" w14:textId="344C87D3" w:rsidR="00D14841" w:rsidRDefault="00745E3C" w:rsidP="00745E3C">
      <w:pPr>
        <w:pStyle w:val="a"/>
      </w:pPr>
      <w:r>
        <w:t>РД 50-34.698-90 «Методические указания. Информационная технология. Комплекс стандартов и руководящих документов на автоматизированные системы. Автоматизированные системы. Требования к содержанию документов».</w:t>
      </w:r>
    </w:p>
    <w:p w14:paraId="4739EDB5" w14:textId="065FEC26" w:rsidR="00745E3C" w:rsidRDefault="00745E3C" w:rsidP="00745E3C">
      <w:pPr>
        <w:pStyle w:val="a"/>
      </w:pPr>
      <w:r w:rsidRPr="00745E3C">
        <w:t>Конвенция ООН по морскому праву 1982 года</w:t>
      </w:r>
      <w:r>
        <w:t xml:space="preserve"> (</w:t>
      </w:r>
      <w:r w:rsidRPr="00745E3C">
        <w:t>вступила в силу 16 ноября 1994 года</w:t>
      </w:r>
      <w:r>
        <w:t>)</w:t>
      </w:r>
      <w:r w:rsidRPr="00745E3C">
        <w:t>;</w:t>
      </w:r>
    </w:p>
    <w:p w14:paraId="75115B68" w14:textId="5EE24628" w:rsidR="00745E3C" w:rsidRPr="009D384B" w:rsidRDefault="00745E3C" w:rsidP="009D384B">
      <w:pPr>
        <w:pStyle w:val="a"/>
      </w:pPr>
      <w:r>
        <w:t>КОНВЕНЦИЯ ОБ ОТКРЫТОМ МОРЕ</w:t>
      </w:r>
      <w:r w:rsidR="009D384B">
        <w:t xml:space="preserve"> (Заключена в г. Женева 29.04.1958)</w:t>
      </w:r>
      <w:r w:rsidR="009D384B" w:rsidRPr="009D384B">
        <w:t>;</w:t>
      </w:r>
    </w:p>
    <w:p w14:paraId="37735720" w14:textId="0EACEFE7" w:rsidR="009D384B" w:rsidRDefault="009D384B" w:rsidP="009D384B">
      <w:pPr>
        <w:pStyle w:val="a"/>
      </w:pPr>
      <w:r w:rsidRPr="009D384B">
        <w:t>Международная конвенция по охране человеческой жизни на море 1974 года;</w:t>
      </w:r>
    </w:p>
    <w:p w14:paraId="766A8F5E" w14:textId="5A73D726" w:rsidR="009D384B" w:rsidRDefault="009D384B" w:rsidP="009D384B">
      <w:pPr>
        <w:pStyle w:val="a"/>
      </w:pPr>
      <w:r w:rsidRPr="009D384B">
        <w:t xml:space="preserve">Международная конвенция о подготовке и </w:t>
      </w:r>
      <w:proofErr w:type="spellStart"/>
      <w:r w:rsidRPr="009D384B">
        <w:t>дипломировании</w:t>
      </w:r>
      <w:proofErr w:type="spellEnd"/>
      <w:r w:rsidRPr="009D384B">
        <w:t xml:space="preserve"> моряков и несению вахты 1978 года;</w:t>
      </w:r>
    </w:p>
    <w:p w14:paraId="5D5915FC" w14:textId="1D6B76F0" w:rsidR="009D384B" w:rsidRDefault="009D384B" w:rsidP="009D384B">
      <w:pPr>
        <w:pStyle w:val="a"/>
      </w:pPr>
      <w:r w:rsidRPr="009D384B">
        <w:t>Конвенция о международных правилах предупреждения столкновений судов в море 1972 года;</w:t>
      </w:r>
    </w:p>
    <w:p w14:paraId="62C8EA1F" w14:textId="4BC4D7E0" w:rsidR="00E75469" w:rsidRPr="00E75469" w:rsidRDefault="00E75469" w:rsidP="00CE2AC5">
      <w:pPr>
        <w:pStyle w:val="2"/>
      </w:pPr>
      <w:bookmarkStart w:id="801" w:name="_Toc477448450"/>
      <w:bookmarkStart w:id="802" w:name="_Toc477536964"/>
      <w:bookmarkStart w:id="803" w:name="_Toc479788726"/>
      <w:bookmarkStart w:id="804" w:name="_Toc481488923"/>
      <w:bookmarkStart w:id="805" w:name="_Toc481489559"/>
      <w:bookmarkStart w:id="806" w:name="_Toc445321087"/>
      <w:bookmarkStart w:id="807" w:name="_Toc447141643"/>
      <w:bookmarkEnd w:id="801"/>
      <w:bookmarkEnd w:id="802"/>
      <w:r w:rsidRPr="00E75469">
        <w:t xml:space="preserve">Плановые сроки начала и окончания работ по </w:t>
      </w:r>
      <w:fldSimple w:instr=" DOCPROPERTY  &quot;Тип проекта_дат&quot;  \* MERGEFORMAT ">
        <w:r w:rsidR="005A0256">
          <w:t>созданию</w:t>
        </w:r>
      </w:fldSimple>
      <w:r w:rsidR="00C97B91">
        <w:t xml:space="preserve"> </w:t>
      </w:r>
      <w:r w:rsidR="006863E4">
        <w:rPr>
          <w:lang w:eastAsia="ru-RU"/>
        </w:rPr>
        <w:t>Подсистем</w:t>
      </w:r>
      <w:r w:rsidRPr="00E75469">
        <w:t>ы</w:t>
      </w:r>
      <w:bookmarkEnd w:id="803"/>
      <w:bookmarkEnd w:id="804"/>
      <w:bookmarkEnd w:id="805"/>
      <w:bookmarkEnd w:id="806"/>
      <w:bookmarkEnd w:id="807"/>
    </w:p>
    <w:p w14:paraId="50CA891E" w14:textId="0EB58947" w:rsidR="009C375C" w:rsidRDefault="000C3757" w:rsidP="000C3757">
      <w:r w:rsidRPr="00D53A60">
        <w:t>Планируемая дата начала работ</w:t>
      </w:r>
      <w:r>
        <w:t>:</w:t>
      </w:r>
      <w:r w:rsidRPr="00D53A60">
        <w:t xml:space="preserve"> </w:t>
      </w:r>
      <w:r w:rsidR="008C6329">
        <w:t>__</w:t>
      </w:r>
      <w:r w:rsidR="009C375C" w:rsidRPr="009C375C">
        <w:t>.</w:t>
      </w:r>
      <w:r w:rsidR="008C6329">
        <w:t>__</w:t>
      </w:r>
      <w:r w:rsidR="009C375C" w:rsidRPr="009C375C">
        <w:t>.201</w:t>
      </w:r>
      <w:r w:rsidR="00AA5079" w:rsidRPr="00AA5079">
        <w:t>7</w:t>
      </w:r>
      <w:r>
        <w:t>.</w:t>
      </w:r>
    </w:p>
    <w:p w14:paraId="04FB2649" w14:textId="0F7FCE1C" w:rsidR="000C3757" w:rsidRDefault="000C3757" w:rsidP="000C3757">
      <w:r w:rsidRPr="00D53A60">
        <w:t>Планируемая дата окончания работ</w:t>
      </w:r>
      <w:r>
        <w:t>:</w:t>
      </w:r>
      <w:r w:rsidRPr="00D53A60">
        <w:t xml:space="preserve"> </w:t>
      </w:r>
      <w:r w:rsidR="008C6329">
        <w:t>__</w:t>
      </w:r>
      <w:r w:rsidR="009C375C" w:rsidRPr="009C375C">
        <w:t>.</w:t>
      </w:r>
      <w:r w:rsidR="008C6329">
        <w:t>__</w:t>
      </w:r>
      <w:r w:rsidR="009C375C" w:rsidRPr="009C375C">
        <w:t>.201</w:t>
      </w:r>
      <w:r w:rsidR="00865DB0">
        <w:t>7</w:t>
      </w:r>
      <w:r w:rsidRPr="00D53A60">
        <w:t>.</w:t>
      </w:r>
    </w:p>
    <w:p w14:paraId="31F85E97" w14:textId="77777777" w:rsidR="00E75469" w:rsidRPr="00E75469" w:rsidRDefault="00E75469" w:rsidP="00E75469">
      <w:pPr>
        <w:pStyle w:val="2"/>
      </w:pPr>
      <w:bookmarkStart w:id="808" w:name="_Toc445321088"/>
      <w:bookmarkStart w:id="809" w:name="_Toc447141644"/>
      <w:bookmarkStart w:id="810" w:name="_Toc479788727"/>
      <w:bookmarkStart w:id="811" w:name="_Toc481488924"/>
      <w:bookmarkStart w:id="812" w:name="_Toc481489560"/>
      <w:r w:rsidRPr="00E75469">
        <w:lastRenderedPageBreak/>
        <w:t>Источники и порядок финансирования работ</w:t>
      </w:r>
      <w:bookmarkEnd w:id="808"/>
      <w:bookmarkEnd w:id="809"/>
      <w:bookmarkEnd w:id="810"/>
      <w:bookmarkEnd w:id="811"/>
      <w:bookmarkEnd w:id="812"/>
    </w:p>
    <w:p w14:paraId="205196CE" w14:textId="05F7AE6A" w:rsidR="009474B0" w:rsidRDefault="009474B0" w:rsidP="00053089">
      <w:pPr>
        <w:pStyle w:val="SC3"/>
      </w:pPr>
      <w:r>
        <w:t xml:space="preserve">Работы по разработке </w:t>
      </w:r>
      <w:fldSimple w:instr=" DOCPROPERTY  Подсистема_кратк_род  \* MERGEFORMAT ">
        <w:r w:rsidR="005A0256" w:rsidRPr="005A0256">
          <w:rPr>
            <w:bCs/>
          </w:rPr>
          <w:t>Подсистемы</w:t>
        </w:r>
      </w:fldSimple>
      <w:r w:rsidR="008458CE">
        <w:rPr>
          <w:bCs/>
        </w:rPr>
        <w:t xml:space="preserve"> </w:t>
      </w:r>
      <w:r>
        <w:t>финансируются из</w:t>
      </w:r>
      <w:r w:rsidR="00053089">
        <w:t xml:space="preserve"> следующих источников</w:t>
      </w:r>
      <w:r>
        <w:t>:</w:t>
      </w:r>
    </w:p>
    <w:p w14:paraId="75132F67" w14:textId="77777777" w:rsidR="009474B0" w:rsidRDefault="009474B0" w:rsidP="00053089">
      <w:pPr>
        <w:pStyle w:val="a"/>
      </w:pPr>
      <w:r>
        <w:t>Средств</w:t>
      </w:r>
      <w:r w:rsidR="00053089">
        <w:t>а</w:t>
      </w:r>
      <w:r>
        <w:t xml:space="preserve"> субсидии из федерального бюджета на реализацию проектов Национальной технологической инициативы, предоставляемой организации, </w:t>
      </w:r>
      <w:r w:rsidR="00741B56">
        <w:t>наделённой</w:t>
      </w:r>
      <w:r>
        <w:t xml:space="preserve"> функциями проектного офиса Национальной технологической инициативы, направляемые указанной организацией в форме взноса в Фонд поддержки проектов Национальной технологической инициативы для финансового обеспечения реализации проекта Национальной технологической инициативы, участником которого является Фонд поддержки проектов Национальной технологической инициативы;</w:t>
      </w:r>
    </w:p>
    <w:p w14:paraId="7C0E8910" w14:textId="77777777" w:rsidR="009474B0" w:rsidRDefault="009474B0" w:rsidP="00053089">
      <w:pPr>
        <w:pStyle w:val="a"/>
      </w:pPr>
      <w:r>
        <w:t>Собственны</w:t>
      </w:r>
      <w:r w:rsidR="00053089">
        <w:t>е</w:t>
      </w:r>
      <w:r>
        <w:t xml:space="preserve"> средств</w:t>
      </w:r>
      <w:r w:rsidR="00053089">
        <w:t>а</w:t>
      </w:r>
      <w:r>
        <w:t xml:space="preserve"> </w:t>
      </w:r>
      <w:r w:rsidR="00865DB0">
        <w:t>заказчика</w:t>
      </w:r>
      <w:r>
        <w:t>, источником образования которых являются внебюджетные средства.</w:t>
      </w:r>
    </w:p>
    <w:p w14:paraId="54AD1463" w14:textId="0C8A8723" w:rsidR="00053089" w:rsidRDefault="00053089" w:rsidP="00053089">
      <w:bookmarkStart w:id="813" w:name="_Toc445321089"/>
      <w:bookmarkStart w:id="814" w:name="_Toc447141645"/>
      <w:r w:rsidRPr="00766CE7">
        <w:t>Объем и порядок финансирования определяется</w:t>
      </w:r>
      <w:r>
        <w:t xml:space="preserve"> договором </w:t>
      </w:r>
      <w:r w:rsidRPr="00B902FE">
        <w:t>№</w:t>
      </w:r>
      <w:r w:rsidRPr="00903F9C">
        <w:t xml:space="preserve"> </w:t>
      </w:r>
      <w:r w:rsidR="00F5421F">
        <w:t>2/16гр</w:t>
      </w:r>
      <w:r w:rsidRPr="00B902FE">
        <w:t xml:space="preserve"> </w:t>
      </w:r>
      <w:r>
        <w:t>о предоставлении гранта на проведение научно-исследовательских и опытно-конструкторских работ</w:t>
      </w:r>
      <w:r w:rsidRPr="00B902FE">
        <w:t xml:space="preserve"> </w:t>
      </w:r>
      <w:r w:rsidR="00F5421F">
        <w:t>от 20.10.2016г.</w:t>
      </w:r>
      <w:r w:rsidRPr="00B902FE">
        <w:t xml:space="preserve"> между </w:t>
      </w:r>
      <w:fldSimple w:instr=" DOCPROPERTY  Партнером  \* MERGEFORMAT ">
        <w:r w:rsidR="00F07635">
          <w:t>Фондом поддержки проектов Национальной технологической инициативы</w:t>
        </w:r>
      </w:fldSimple>
      <w:r w:rsidRPr="00B902FE">
        <w:t xml:space="preserve"> и </w:t>
      </w:r>
      <w:fldSimple w:instr=" DOCPROPERTY  Разработчик  \* MERGEFORMAT ">
        <w:r w:rsidR="00F07635">
          <w:t>ООО Инженерно-технологический центр «СКАНЭКС»</w:t>
        </w:r>
      </w:fldSimple>
      <w:r>
        <w:t>.</w:t>
      </w:r>
    </w:p>
    <w:p w14:paraId="0EF3F142" w14:textId="170AA9F1" w:rsidR="00E75469" w:rsidRPr="00E75469" w:rsidRDefault="00E75469" w:rsidP="00CE2AC5">
      <w:pPr>
        <w:pStyle w:val="2"/>
      </w:pPr>
      <w:bookmarkStart w:id="815" w:name="_Toc479788728"/>
      <w:bookmarkStart w:id="816" w:name="_Toc481488925"/>
      <w:bookmarkStart w:id="817" w:name="_Toc481489561"/>
      <w:r w:rsidRPr="00E75469">
        <w:t xml:space="preserve">Порядок оформления и предъявления заказчику результатов </w:t>
      </w:r>
      <w:bookmarkEnd w:id="813"/>
      <w:r w:rsidR="00E25F9E" w:rsidRPr="00E75469">
        <w:t xml:space="preserve">работ по </w:t>
      </w:r>
      <w:fldSimple w:instr=" DOCPROPERTY  &quot;Тип проекта_дат&quot;  \* MERGEFORMAT ">
        <w:r w:rsidR="005A0256">
          <w:t>созданию</w:t>
        </w:r>
      </w:fldSimple>
      <w:r w:rsidR="00E25F9E">
        <w:t xml:space="preserve"> </w:t>
      </w:r>
      <w:r w:rsidR="006863E4">
        <w:t>ПОдс</w:t>
      </w:r>
      <w:r w:rsidR="00E25F9E" w:rsidRPr="00E75469">
        <w:t>истемы</w:t>
      </w:r>
      <w:bookmarkEnd w:id="814"/>
      <w:bookmarkEnd w:id="815"/>
      <w:bookmarkEnd w:id="816"/>
      <w:bookmarkEnd w:id="817"/>
    </w:p>
    <w:p w14:paraId="465D9E63" w14:textId="65EFFBC9" w:rsidR="006863E4" w:rsidRDefault="006863E4" w:rsidP="006863E4">
      <w:bookmarkStart w:id="818" w:name="_Toc445321090"/>
      <w:r>
        <w:t xml:space="preserve">Результатом работы по </w:t>
      </w:r>
      <w:r w:rsidRPr="00053089">
        <w:t xml:space="preserve">разработке </w:t>
      </w:r>
      <w:fldSimple w:instr=" DOCPROPERTY  Подсистема_кратк_род  \* MERGEFORMAT ">
        <w:r w:rsidR="00F07635" w:rsidRPr="00F07635">
          <w:rPr>
            <w:bCs/>
          </w:rPr>
          <w:t>Подсистемы</w:t>
        </w:r>
      </w:fldSimple>
      <w:r>
        <w:rPr>
          <w:bCs/>
        </w:rPr>
        <w:t xml:space="preserve"> является </w:t>
      </w:r>
      <w:fldSimple w:instr=" DOCPROPERTY  Подсистема  \* MERGEFORMAT ">
        <w:r w:rsidR="00F07635" w:rsidRPr="00F07635">
          <w:rPr>
            <w:bCs/>
          </w:rPr>
          <w:t>Мобильное приложение Портала спутниковых геоинформационных данных</w:t>
        </w:r>
        <w:r w:rsidR="00F07635">
          <w:t xml:space="preserve"> и сервисов</w:t>
        </w:r>
        <w:r w:rsidR="00F07635" w:rsidRPr="00F07635">
          <w:rPr>
            <w:bCs/>
          </w:rPr>
          <w:t xml:space="preserve"> морской отрасли</w:t>
        </w:r>
      </w:fldSimple>
      <w:r w:rsidRPr="009C375C">
        <w:t>.</w:t>
      </w:r>
    </w:p>
    <w:p w14:paraId="3F7B3BE8" w14:textId="71181AAF" w:rsidR="00053089" w:rsidRPr="00053089" w:rsidRDefault="00053089" w:rsidP="00053089">
      <w:r w:rsidRPr="00053089">
        <w:t xml:space="preserve">Результаты работ по разработке </w:t>
      </w:r>
      <w:fldSimple w:instr=" DOCPROPERTY  Подсистема_кратк_род  \* MERGEFORMAT ">
        <w:r w:rsidR="005A0256" w:rsidRPr="005A0256">
          <w:rPr>
            <w:bCs/>
          </w:rPr>
          <w:t>Подсистемы</w:t>
        </w:r>
      </w:fldSimple>
      <w:r w:rsidR="00832209">
        <w:rPr>
          <w:bCs/>
        </w:rPr>
        <w:t xml:space="preserve"> </w:t>
      </w:r>
      <w:r w:rsidRPr="00053089">
        <w:t xml:space="preserve">предъявляются </w:t>
      </w:r>
      <w:r w:rsidR="007E4636">
        <w:t>Исполнителем</w:t>
      </w:r>
      <w:r w:rsidRPr="00053089">
        <w:t xml:space="preserve"> и принимаются Заказчиком</w:t>
      </w:r>
      <w:r w:rsidR="00471ABC" w:rsidRPr="00471ABC">
        <w:t xml:space="preserve"> </w:t>
      </w:r>
      <w:r w:rsidRPr="00053089">
        <w:t>в соответствии с календарным планом.</w:t>
      </w:r>
    </w:p>
    <w:p w14:paraId="75B5FF55" w14:textId="49100F69" w:rsidR="00053089" w:rsidRPr="00053089" w:rsidRDefault="00303C6E" w:rsidP="00053089">
      <w:r>
        <w:t>Подсистема</w:t>
      </w:r>
      <w:r w:rsidRPr="00053089">
        <w:t xml:space="preserve"> </w:t>
      </w:r>
      <w:r w:rsidR="00053089" w:rsidRPr="00053089">
        <w:t xml:space="preserve">считается </w:t>
      </w:r>
      <w:r w:rsidR="006863E4" w:rsidRPr="00053089">
        <w:t>удовлетворяющ</w:t>
      </w:r>
      <w:r w:rsidR="006863E4">
        <w:t>ей</w:t>
      </w:r>
      <w:r w:rsidR="00053089" w:rsidRPr="00053089">
        <w:t xml:space="preserve"> требованиям данного ТЗ, если </w:t>
      </w:r>
      <w:r w:rsidR="00471ABC" w:rsidRPr="00053089">
        <w:t>он</w:t>
      </w:r>
      <w:r w:rsidR="00471ABC">
        <w:t>а</w:t>
      </w:r>
      <w:r w:rsidR="00471ABC" w:rsidRPr="00053089">
        <w:t xml:space="preserve"> </w:t>
      </w:r>
      <w:r w:rsidR="00053089" w:rsidRPr="00053089">
        <w:t xml:space="preserve">успешно </w:t>
      </w:r>
      <w:r w:rsidR="00471ABC" w:rsidRPr="00053089">
        <w:t>прошл</w:t>
      </w:r>
      <w:r w:rsidR="00471ABC">
        <w:t>а</w:t>
      </w:r>
      <w:r w:rsidR="00471ABC" w:rsidRPr="00053089">
        <w:t xml:space="preserve"> </w:t>
      </w:r>
      <w:r w:rsidR="00053089" w:rsidRPr="00053089">
        <w:t>испытания в соответствии с Программой и Методикой Испытаний.</w:t>
      </w:r>
    </w:p>
    <w:p w14:paraId="621147BA" w14:textId="77777777" w:rsidR="00053089" w:rsidRPr="00053089" w:rsidRDefault="00053089" w:rsidP="00053089">
      <w:r w:rsidRPr="00053089">
        <w:t>Правила и процедуры сдачи-</w:t>
      </w:r>
      <w:r w:rsidR="00741B56" w:rsidRPr="00053089">
        <w:t>приёмки</w:t>
      </w:r>
      <w:r w:rsidRPr="00053089">
        <w:t xml:space="preserve"> работ регулирую</w:t>
      </w:r>
      <w:r>
        <w:t xml:space="preserve">тся соответствующими разделами </w:t>
      </w:r>
      <w:r w:rsidRPr="00053089">
        <w:t>договора.</w:t>
      </w:r>
    </w:p>
    <w:p w14:paraId="4BF9A17B" w14:textId="77777777" w:rsidR="00053089" w:rsidRPr="00053089" w:rsidRDefault="00053089" w:rsidP="00053089">
      <w:r w:rsidRPr="00053089">
        <w:t>Ввод в эксплуатацию осуществляется в соответствии с ГОСТ 34.601-90 и ГОСТ 34.603-92.</w:t>
      </w:r>
    </w:p>
    <w:p w14:paraId="42B4CFA3" w14:textId="082C168D" w:rsidR="00053089" w:rsidRPr="00053089" w:rsidRDefault="00053089" w:rsidP="00053089">
      <w:r w:rsidRPr="00053089">
        <w:t xml:space="preserve">Результатом работ является </w:t>
      </w:r>
      <w:r w:rsidR="006863E4">
        <w:t>Подс</w:t>
      </w:r>
      <w:r>
        <w:t xml:space="preserve">истема, </w:t>
      </w:r>
      <w:r w:rsidRPr="00053089">
        <w:t>прошедш</w:t>
      </w:r>
      <w:r>
        <w:t>ая</w:t>
      </w:r>
      <w:r w:rsidRPr="00053089">
        <w:t xml:space="preserve"> </w:t>
      </w:r>
      <w:r>
        <w:t xml:space="preserve">комплекс </w:t>
      </w:r>
      <w:r w:rsidR="00741B56">
        <w:t>приёмо</w:t>
      </w:r>
      <w:r>
        <w:t>-сдаточных испытаний</w:t>
      </w:r>
      <w:r w:rsidRPr="00053089">
        <w:t>.</w:t>
      </w:r>
    </w:p>
    <w:p w14:paraId="2D8E85E5" w14:textId="77777777" w:rsidR="00E8317A" w:rsidRDefault="00E8317A" w:rsidP="00457627">
      <w:r>
        <w:br w:type="page"/>
      </w:r>
    </w:p>
    <w:p w14:paraId="4FB36853" w14:textId="77777777" w:rsidR="009C7CBA" w:rsidRPr="001F7B53" w:rsidRDefault="009C7CBA" w:rsidP="009C7CBA">
      <w:pPr>
        <w:pStyle w:val="2"/>
      </w:pPr>
      <w:bookmarkStart w:id="819" w:name="_Toc479788729"/>
      <w:bookmarkStart w:id="820" w:name="_Toc481488926"/>
      <w:bookmarkStart w:id="821" w:name="_Toc481489562"/>
      <w:r w:rsidRPr="001F7B53">
        <w:lastRenderedPageBreak/>
        <w:t>Определения, обозначения, сокращения</w:t>
      </w:r>
      <w:bookmarkEnd w:id="819"/>
      <w:bookmarkEnd w:id="820"/>
      <w:bookmarkEnd w:id="821"/>
    </w:p>
    <w:p w14:paraId="30B61298" w14:textId="77777777" w:rsidR="009C7CBA" w:rsidRPr="00830947" w:rsidRDefault="009C7CBA" w:rsidP="009C7CBA">
      <w:pPr>
        <w:pStyle w:val="3"/>
      </w:pPr>
      <w:r w:rsidRPr="00830947">
        <w:t>Термины и определения</w:t>
      </w:r>
    </w:p>
    <w:p w14:paraId="53F40DE9" w14:textId="77777777" w:rsidR="009C7CBA" w:rsidRPr="00742021" w:rsidRDefault="009C7CBA" w:rsidP="009C7CBA">
      <w:pPr>
        <w:pStyle w:val="SC3"/>
      </w:pPr>
      <w:r>
        <w:t xml:space="preserve">В таблице </w:t>
      </w:r>
      <w:r w:rsidR="005F02E2">
        <w:t>1</w:t>
      </w:r>
      <w:r w:rsidRPr="00D613D3">
        <w:t xml:space="preserve"> </w:t>
      </w:r>
      <w:r>
        <w:t>приведён перечень терминов, используемых в настоящем документе, и соответствующих определений.</w:t>
      </w:r>
    </w:p>
    <w:p w14:paraId="54C6826E" w14:textId="49A37964" w:rsidR="009C7CBA" w:rsidRDefault="009F4A7A" w:rsidP="00A3472B">
      <w:pPr>
        <w:pStyle w:val="af"/>
      </w:pPr>
      <w:bookmarkStart w:id="822" w:name="_Toc479788749"/>
      <w:bookmarkStart w:id="823" w:name="_Toc481488946"/>
      <w:bookmarkStart w:id="824" w:name="_Toc481489503"/>
      <w:r w:rsidRPr="00A3472B">
        <w:t>Таблица</w:t>
      </w:r>
      <w:r>
        <w:t xml:space="preserve"> </w:t>
      </w:r>
      <w:fldSimple w:instr=" SEQ Таблица \* ARABIC ">
        <w:bookmarkStart w:id="825" w:name="_Ref448854443"/>
        <w:r w:rsidR="005A0256">
          <w:rPr>
            <w:noProof/>
          </w:rPr>
          <w:t>1</w:t>
        </w:r>
        <w:bookmarkEnd w:id="825"/>
      </w:fldSimple>
      <w:r w:rsidR="009C7CBA">
        <w:br/>
        <w:t>Перечень терминов и определений</w:t>
      </w:r>
      <w:bookmarkEnd w:id="822"/>
      <w:bookmarkEnd w:id="823"/>
      <w:bookmarkEnd w:id="824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493"/>
        <w:gridCol w:w="112"/>
        <w:gridCol w:w="2436"/>
        <w:gridCol w:w="177"/>
        <w:gridCol w:w="6352"/>
      </w:tblGrid>
      <w:tr w:rsidR="00C62189" w:rsidRPr="00C62189" w14:paraId="75D52B48" w14:textId="77777777" w:rsidTr="003D23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</w:trPr>
        <w:tc>
          <w:tcPr>
            <w:tcW w:w="590" w:type="dxa"/>
            <w:gridSpan w:val="2"/>
            <w:hideMark/>
          </w:tcPr>
          <w:p w14:paraId="5E86872F" w14:textId="77777777" w:rsidR="00C62189" w:rsidRPr="009C5EC7" w:rsidRDefault="00C62189" w:rsidP="009C5EC7">
            <w:pPr>
              <w:pStyle w:val="SC8"/>
            </w:pPr>
            <w:r w:rsidRPr="009C5EC7">
              <w:t>№</w:t>
            </w:r>
          </w:p>
        </w:tc>
        <w:tc>
          <w:tcPr>
            <w:tcW w:w="2551" w:type="dxa"/>
            <w:gridSpan w:val="2"/>
            <w:hideMark/>
          </w:tcPr>
          <w:p w14:paraId="69FCEC04" w14:textId="77777777" w:rsidR="00C62189" w:rsidRPr="009C5EC7" w:rsidRDefault="00C62189" w:rsidP="009C5EC7">
            <w:pPr>
              <w:pStyle w:val="SC8"/>
            </w:pPr>
            <w:r w:rsidRPr="009C5EC7">
              <w:t>Используемый термин</w:t>
            </w:r>
          </w:p>
        </w:tc>
        <w:tc>
          <w:tcPr>
            <w:tcW w:w="6200" w:type="dxa"/>
            <w:hideMark/>
          </w:tcPr>
          <w:p w14:paraId="26F73C68" w14:textId="77777777" w:rsidR="00C62189" w:rsidRPr="009C5EC7" w:rsidRDefault="00C62189" w:rsidP="009C5EC7">
            <w:pPr>
              <w:pStyle w:val="SC8"/>
            </w:pPr>
            <w:r w:rsidRPr="009C5EC7">
              <w:t>Определение</w:t>
            </w:r>
          </w:p>
        </w:tc>
      </w:tr>
      <w:tr w:rsidR="00C62189" w:rsidRPr="00C62189" w14:paraId="24CF8E38" w14:textId="77777777" w:rsidTr="003D23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590" w:type="dxa"/>
            <w:gridSpan w:val="2"/>
            <w:hideMark/>
          </w:tcPr>
          <w:p w14:paraId="0DEA70A1" w14:textId="77777777" w:rsidR="00C62189" w:rsidRPr="009C5EC7" w:rsidRDefault="00C62189" w:rsidP="009C5EC7">
            <w:pPr>
              <w:pStyle w:val="SC8"/>
            </w:pPr>
            <w:r w:rsidRPr="009C5EC7">
              <w:t>1</w:t>
            </w:r>
          </w:p>
        </w:tc>
        <w:tc>
          <w:tcPr>
            <w:tcW w:w="2551" w:type="dxa"/>
            <w:gridSpan w:val="2"/>
            <w:hideMark/>
          </w:tcPr>
          <w:p w14:paraId="75EF938C" w14:textId="77777777" w:rsidR="00C62189" w:rsidRPr="009C5EC7" w:rsidRDefault="00C62189" w:rsidP="009C5EC7">
            <w:pPr>
              <w:pStyle w:val="SC8"/>
            </w:pPr>
            <w:r w:rsidRPr="009C5EC7">
              <w:t>2</w:t>
            </w:r>
          </w:p>
        </w:tc>
        <w:tc>
          <w:tcPr>
            <w:tcW w:w="6200" w:type="dxa"/>
            <w:hideMark/>
          </w:tcPr>
          <w:p w14:paraId="02FC5182" w14:textId="77777777" w:rsidR="00C62189" w:rsidRPr="009C5EC7" w:rsidRDefault="00C62189" w:rsidP="009C5EC7">
            <w:pPr>
              <w:pStyle w:val="SC8"/>
            </w:pPr>
            <w:r w:rsidRPr="009C5EC7">
              <w:t>3</w:t>
            </w:r>
          </w:p>
        </w:tc>
      </w:tr>
      <w:tr w:rsidR="00C62189" w:rsidRPr="00C62189" w14:paraId="7B5166A9" w14:textId="77777777" w:rsidTr="003D2363">
        <w:trPr>
          <w:trHeight w:val="780"/>
        </w:trPr>
        <w:tc>
          <w:tcPr>
            <w:tcW w:w="590" w:type="dxa"/>
            <w:gridSpan w:val="2"/>
          </w:tcPr>
          <w:p w14:paraId="498FB158" w14:textId="4E44F6EF" w:rsidR="00C62189" w:rsidRPr="00C62189" w:rsidRDefault="00C62189" w:rsidP="003D2363">
            <w:pPr>
              <w:pStyle w:val="SC"/>
              <w:numPr>
                <w:ilvl w:val="0"/>
                <w:numId w:val="106"/>
              </w:numPr>
              <w:rPr>
                <w:lang w:eastAsia="ru-RU"/>
              </w:rPr>
            </w:pPr>
          </w:p>
        </w:tc>
        <w:tc>
          <w:tcPr>
            <w:tcW w:w="2551" w:type="dxa"/>
            <w:gridSpan w:val="2"/>
            <w:hideMark/>
          </w:tcPr>
          <w:p w14:paraId="289353E3" w14:textId="77777777" w:rsidR="00C62189" w:rsidRPr="003D2363" w:rsidRDefault="00C62189" w:rsidP="00353F23">
            <w:pPr>
              <w:pStyle w:val="SC7"/>
            </w:pPr>
            <w:r w:rsidRPr="003D2363">
              <w:t>Автоообновление</w:t>
            </w:r>
          </w:p>
        </w:tc>
        <w:tc>
          <w:tcPr>
            <w:tcW w:w="6200" w:type="dxa"/>
            <w:hideMark/>
          </w:tcPr>
          <w:p w14:paraId="3705F9EA" w14:textId="5D0DBA61" w:rsidR="00C62189" w:rsidRPr="003D2363" w:rsidRDefault="00C62189" w:rsidP="00353F23">
            <w:pPr>
              <w:pStyle w:val="SC7"/>
            </w:pPr>
            <w:r w:rsidRPr="003D2363">
              <w:t>Процесс фоновой загрузки фрагментов карт</w:t>
            </w:r>
            <w:r w:rsidR="006863E4">
              <w:rPr>
                <w:lang w:eastAsia="ru-RU"/>
              </w:rPr>
              <w:t xml:space="preserve">, </w:t>
            </w:r>
            <w:r w:rsidR="006863E4">
              <w:rPr>
                <w:lang w:val="en-US" w:eastAsia="ru-RU"/>
              </w:rPr>
              <w:t>POI</w:t>
            </w:r>
            <w:r w:rsidRPr="003D2363">
              <w:t xml:space="preserve"> и метеоусловий, используемых для работы в офлайн режиме. Процесс фоновой загрузки осуществляется во время работы Пользователя с Мобильным приложением, при работе в </w:t>
            </w:r>
            <w:r w:rsidR="009C5EC7" w:rsidRPr="003D2363">
              <w:t>онлайн</w:t>
            </w:r>
            <w:r w:rsidRPr="003D2363">
              <w:t xml:space="preserve"> режиме.</w:t>
            </w:r>
          </w:p>
        </w:tc>
      </w:tr>
      <w:tr w:rsidR="00C62189" w:rsidRPr="00C62189" w14:paraId="1469B633" w14:textId="77777777" w:rsidTr="003D2363">
        <w:trPr>
          <w:trHeight w:val="780"/>
        </w:trPr>
        <w:tc>
          <w:tcPr>
            <w:tcW w:w="590" w:type="dxa"/>
            <w:gridSpan w:val="2"/>
          </w:tcPr>
          <w:p w14:paraId="7CDC6DBB" w14:textId="0E6A790C" w:rsidR="00C62189" w:rsidRPr="00C62189" w:rsidRDefault="00C62189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  <w:hideMark/>
          </w:tcPr>
          <w:p w14:paraId="2F6AA761" w14:textId="77777777" w:rsidR="00C62189" w:rsidRPr="003D2363" w:rsidRDefault="00C62189" w:rsidP="00353F23">
            <w:pPr>
              <w:pStyle w:val="SC7"/>
            </w:pPr>
            <w:r w:rsidRPr="003D2363">
              <w:t>Авторизация</w:t>
            </w:r>
          </w:p>
        </w:tc>
        <w:tc>
          <w:tcPr>
            <w:tcW w:w="6200" w:type="dxa"/>
            <w:hideMark/>
          </w:tcPr>
          <w:p w14:paraId="29A4053D" w14:textId="77777777" w:rsidR="00C62189" w:rsidRPr="003D2363" w:rsidRDefault="00C62189" w:rsidP="00353F23">
            <w:pPr>
              <w:pStyle w:val="SC7"/>
            </w:pPr>
            <w:r w:rsidRPr="003D2363">
              <w:t>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</w:t>
            </w:r>
          </w:p>
        </w:tc>
      </w:tr>
      <w:tr w:rsidR="00C62189" w:rsidRPr="00C62189" w14:paraId="2B08D690" w14:textId="77777777" w:rsidTr="003D2363">
        <w:trPr>
          <w:trHeight w:val="525"/>
        </w:trPr>
        <w:tc>
          <w:tcPr>
            <w:tcW w:w="590" w:type="dxa"/>
            <w:gridSpan w:val="2"/>
          </w:tcPr>
          <w:p w14:paraId="367F8F7B" w14:textId="28719FBC" w:rsidR="00C62189" w:rsidRPr="00C62189" w:rsidRDefault="00C62189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  <w:hideMark/>
          </w:tcPr>
          <w:p w14:paraId="56B02A10" w14:textId="77777777" w:rsidR="00C62189" w:rsidRPr="003D2363" w:rsidRDefault="00C62189" w:rsidP="00353F23">
            <w:pPr>
              <w:pStyle w:val="SC7"/>
            </w:pPr>
            <w:r w:rsidRPr="003D2363">
              <w:t>Аутентификация</w:t>
            </w:r>
          </w:p>
        </w:tc>
        <w:tc>
          <w:tcPr>
            <w:tcW w:w="6200" w:type="dxa"/>
            <w:hideMark/>
          </w:tcPr>
          <w:p w14:paraId="3F4A937C" w14:textId="77777777" w:rsidR="00C62189" w:rsidRPr="003D2363" w:rsidRDefault="00C62189" w:rsidP="00353F23">
            <w:pPr>
              <w:pStyle w:val="SC7"/>
            </w:pPr>
            <w:r w:rsidRPr="003D2363">
              <w:t>Проверка принадлежности субъекту доступа предъявленного им идентификатора (подтверждение подлинности)</w:t>
            </w:r>
          </w:p>
        </w:tc>
      </w:tr>
      <w:tr w:rsidR="00C62189" w:rsidRPr="00C62189" w14:paraId="0220D459" w14:textId="77777777" w:rsidTr="003D2363">
        <w:trPr>
          <w:trHeight w:val="525"/>
        </w:trPr>
        <w:tc>
          <w:tcPr>
            <w:tcW w:w="590" w:type="dxa"/>
            <w:gridSpan w:val="2"/>
          </w:tcPr>
          <w:p w14:paraId="0D1C15FA" w14:textId="1010EEF1" w:rsidR="00C62189" w:rsidRPr="00C62189" w:rsidRDefault="00C62189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  <w:hideMark/>
          </w:tcPr>
          <w:p w14:paraId="0983CC20" w14:textId="60FD9AB8" w:rsidR="00C62189" w:rsidRPr="003D2363" w:rsidRDefault="00C62189" w:rsidP="00353F23">
            <w:pPr>
              <w:pStyle w:val="SC7"/>
            </w:pPr>
            <w:r w:rsidRPr="003D2363">
              <w:t>Веб-</w:t>
            </w:r>
            <w:r w:rsidR="00F42EE3" w:rsidRPr="003D2363">
              <w:t>сервис</w:t>
            </w:r>
          </w:p>
        </w:tc>
        <w:tc>
          <w:tcPr>
            <w:tcW w:w="6200" w:type="dxa"/>
            <w:hideMark/>
          </w:tcPr>
          <w:p w14:paraId="203A92DC" w14:textId="1E69C5D0" w:rsidR="00C62189" w:rsidRPr="003D2363" w:rsidRDefault="00C62189" w:rsidP="00353F23">
            <w:pPr>
              <w:pStyle w:val="SC7"/>
            </w:pPr>
            <w:r w:rsidRPr="003D2363">
              <w:t xml:space="preserve">Интерфейс взаимодействия </w:t>
            </w:r>
            <w:r w:rsidR="00F42EE3" w:rsidRPr="003D2363">
              <w:t xml:space="preserve">Мобильного приложения </w:t>
            </w:r>
            <w:r w:rsidRPr="003D2363">
              <w:t xml:space="preserve">с </w:t>
            </w:r>
            <w:r w:rsidR="00F42EE3" w:rsidRPr="003D2363">
              <w:t xml:space="preserve">другими компонентами </w:t>
            </w:r>
            <w:r w:rsidR="006863E4">
              <w:rPr>
                <w:lang w:eastAsia="ru-RU"/>
              </w:rPr>
              <w:t>Подс</w:t>
            </w:r>
            <w:r w:rsidR="00F42EE3">
              <w:rPr>
                <w:lang w:eastAsia="ru-RU"/>
              </w:rPr>
              <w:t>истемы</w:t>
            </w:r>
            <w:r w:rsidR="00D14841" w:rsidRPr="003D2363">
              <w:t xml:space="preserve"> через сеть Интернет</w:t>
            </w:r>
          </w:p>
        </w:tc>
      </w:tr>
      <w:tr w:rsidR="00C62189" w:rsidRPr="00C62189" w14:paraId="2AB25CAA" w14:textId="77777777" w:rsidTr="003D2363">
        <w:trPr>
          <w:trHeight w:val="525"/>
        </w:trPr>
        <w:tc>
          <w:tcPr>
            <w:tcW w:w="590" w:type="dxa"/>
            <w:gridSpan w:val="2"/>
          </w:tcPr>
          <w:p w14:paraId="407F0651" w14:textId="0A324325" w:rsidR="00C62189" w:rsidRPr="00C62189" w:rsidRDefault="00C62189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  <w:hideMark/>
          </w:tcPr>
          <w:p w14:paraId="64221CCE" w14:textId="77777777" w:rsidR="00C62189" w:rsidRPr="003D2363" w:rsidRDefault="00C62189" w:rsidP="00353F23">
            <w:pPr>
              <w:pStyle w:val="SC7"/>
            </w:pPr>
            <w:r w:rsidRPr="003D2363">
              <w:t>Идентификация</w:t>
            </w:r>
          </w:p>
        </w:tc>
        <w:tc>
          <w:tcPr>
            <w:tcW w:w="6200" w:type="dxa"/>
            <w:hideMark/>
          </w:tcPr>
          <w:p w14:paraId="0BB7F157" w14:textId="77777777" w:rsidR="00C62189" w:rsidRPr="003D2363" w:rsidRDefault="00C62189" w:rsidP="00353F23">
            <w:pPr>
              <w:pStyle w:val="SC7"/>
            </w:pPr>
            <w:r w:rsidRPr="003D2363">
              <w:t>Установление и признание тождественности, отождествление объектов по характерным индивидуальным признакам, их опознание</w:t>
            </w:r>
          </w:p>
        </w:tc>
      </w:tr>
      <w:tr w:rsidR="00FD1ABB" w:rsidRPr="00C62189" w14:paraId="5C083EE8" w14:textId="77777777" w:rsidTr="003D2363">
        <w:trPr>
          <w:trHeight w:val="525"/>
        </w:trPr>
        <w:tc>
          <w:tcPr>
            <w:tcW w:w="590" w:type="dxa"/>
            <w:gridSpan w:val="2"/>
          </w:tcPr>
          <w:p w14:paraId="466C8B32" w14:textId="32747CC0" w:rsidR="00FD1ABB" w:rsidRPr="00C62189" w:rsidRDefault="00FD1ABB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4D24D368" w14:textId="43622CE3" w:rsidR="00FD1ABB" w:rsidRPr="003D2363" w:rsidRDefault="00FD1ABB" w:rsidP="00353F23">
            <w:pPr>
              <w:pStyle w:val="SC7"/>
            </w:pPr>
            <w:r w:rsidRPr="003D2363">
              <w:t>Информационный сервис обеспечения планирования маршрута плавания</w:t>
            </w:r>
          </w:p>
        </w:tc>
        <w:tc>
          <w:tcPr>
            <w:tcW w:w="6200" w:type="dxa"/>
          </w:tcPr>
          <w:p w14:paraId="18CF193F" w14:textId="79E529E7" w:rsidR="00FD1ABB" w:rsidRPr="003D2363" w:rsidRDefault="00E823AE" w:rsidP="00353F23">
            <w:pPr>
              <w:pStyle w:val="SC7"/>
            </w:pPr>
            <w:r w:rsidRPr="003D2363">
              <w:t>Информация, предоставляемая Пользователю Решением, влияющая на процесс планирования Маршрута плавания</w:t>
            </w:r>
          </w:p>
        </w:tc>
      </w:tr>
      <w:tr w:rsidR="003B6C1A" w:rsidRPr="00C62189" w14:paraId="7AA04107" w14:textId="77777777" w:rsidTr="003D2363">
        <w:trPr>
          <w:trHeight w:val="525"/>
        </w:trPr>
        <w:tc>
          <w:tcPr>
            <w:tcW w:w="590" w:type="dxa"/>
            <w:gridSpan w:val="2"/>
          </w:tcPr>
          <w:p w14:paraId="63605963" w14:textId="4DE6D37B" w:rsidR="003B6C1A" w:rsidRDefault="003B6C1A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02520CC0" w14:textId="70EB901E" w:rsidR="003B6C1A" w:rsidRPr="003D2363" w:rsidRDefault="003B6C1A" w:rsidP="00353F23">
            <w:pPr>
              <w:pStyle w:val="SC7"/>
            </w:pPr>
            <w:r w:rsidRPr="003D2363">
              <w:t>Карта</w:t>
            </w:r>
          </w:p>
        </w:tc>
        <w:tc>
          <w:tcPr>
            <w:tcW w:w="6200" w:type="dxa"/>
          </w:tcPr>
          <w:p w14:paraId="20BFD6CD" w14:textId="3818BE87" w:rsidR="003B6C1A" w:rsidRPr="003D2363" w:rsidRDefault="003B6C1A" w:rsidP="00353F23">
            <w:pPr>
              <w:pStyle w:val="SC7"/>
            </w:pPr>
            <w:r w:rsidRPr="003D2363">
              <w:t>Визуальное изображение части земной поверхности</w:t>
            </w:r>
          </w:p>
        </w:tc>
      </w:tr>
      <w:tr w:rsidR="003B6C1A" w:rsidRPr="00C62189" w14:paraId="6A1A3983" w14:textId="77777777" w:rsidTr="003D2363">
        <w:trPr>
          <w:trHeight w:val="525"/>
        </w:trPr>
        <w:tc>
          <w:tcPr>
            <w:tcW w:w="590" w:type="dxa"/>
            <w:gridSpan w:val="2"/>
          </w:tcPr>
          <w:p w14:paraId="376E77CC" w14:textId="175211B2" w:rsidR="003B6C1A" w:rsidRDefault="003B6C1A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23F6AE98" w14:textId="0B1D4B08" w:rsidR="003B6C1A" w:rsidRPr="003D2363" w:rsidRDefault="003B6C1A" w:rsidP="00353F23">
            <w:pPr>
              <w:pStyle w:val="SC7"/>
            </w:pPr>
            <w:r w:rsidRPr="003D2363">
              <w:t>Карта Бофорта</w:t>
            </w:r>
          </w:p>
        </w:tc>
        <w:tc>
          <w:tcPr>
            <w:tcW w:w="6200" w:type="dxa"/>
          </w:tcPr>
          <w:p w14:paraId="4994BCC2" w14:textId="1B201CAC" w:rsidR="003B6C1A" w:rsidRPr="003D2363" w:rsidRDefault="003B6C1A" w:rsidP="00353F23">
            <w:pPr>
              <w:pStyle w:val="SC7"/>
            </w:pPr>
            <w:r w:rsidRPr="003D2363">
              <w:t xml:space="preserve">Визуальное изображение </w:t>
            </w:r>
            <w:r w:rsidR="00DC1D20" w:rsidRPr="003D2363">
              <w:t xml:space="preserve">прогнозируемой </w:t>
            </w:r>
            <w:r w:rsidRPr="003D2363">
              <w:t>силы ветра в соответствии со шкалой Бофорта поверх Карты</w:t>
            </w:r>
          </w:p>
        </w:tc>
      </w:tr>
      <w:tr w:rsidR="003B6C1A" w:rsidRPr="00C62189" w14:paraId="5D045CF4" w14:textId="77777777" w:rsidTr="003D2363">
        <w:trPr>
          <w:trHeight w:val="525"/>
        </w:trPr>
        <w:tc>
          <w:tcPr>
            <w:tcW w:w="590" w:type="dxa"/>
            <w:gridSpan w:val="2"/>
          </w:tcPr>
          <w:p w14:paraId="0F74015A" w14:textId="7CDD11D6" w:rsidR="003B6C1A" w:rsidRDefault="003B6C1A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70649BEE" w14:textId="08F46FA0" w:rsidR="003B6C1A" w:rsidRPr="003D2363" w:rsidRDefault="003B6C1A" w:rsidP="00353F23">
            <w:pPr>
              <w:pStyle w:val="SC7"/>
            </w:pPr>
            <w:r w:rsidRPr="003D2363">
              <w:t>Карта ветров с указанием направления и силы ветра</w:t>
            </w:r>
          </w:p>
        </w:tc>
        <w:tc>
          <w:tcPr>
            <w:tcW w:w="6200" w:type="dxa"/>
          </w:tcPr>
          <w:p w14:paraId="5EBEE92D" w14:textId="39F8AB81" w:rsidR="003B6C1A" w:rsidRPr="003D2363" w:rsidRDefault="003B6C1A" w:rsidP="00353F23">
            <w:pPr>
              <w:pStyle w:val="SC7"/>
            </w:pPr>
            <w:r w:rsidRPr="003D2363">
              <w:t xml:space="preserve">Визуальное изображение </w:t>
            </w:r>
            <w:r w:rsidR="00DC1D20" w:rsidRPr="003D2363">
              <w:t xml:space="preserve">прогнозируемого </w:t>
            </w:r>
            <w:r w:rsidRPr="003D2363">
              <w:t>направления и силы ветра поверх Карты</w:t>
            </w:r>
          </w:p>
        </w:tc>
      </w:tr>
      <w:tr w:rsidR="003B6C1A" w:rsidRPr="00C62189" w14:paraId="6AE7F84B" w14:textId="77777777" w:rsidTr="003D2363">
        <w:trPr>
          <w:trHeight w:val="525"/>
        </w:trPr>
        <w:tc>
          <w:tcPr>
            <w:tcW w:w="590" w:type="dxa"/>
            <w:gridSpan w:val="2"/>
          </w:tcPr>
          <w:p w14:paraId="7EE2C2D2" w14:textId="39574EBA" w:rsidR="003B6C1A" w:rsidRDefault="003B6C1A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5C58E71A" w14:textId="602D3321" w:rsidR="003B6C1A" w:rsidRPr="003D2363" w:rsidRDefault="003B6C1A" w:rsidP="00353F23">
            <w:pPr>
              <w:pStyle w:val="SC7"/>
            </w:pPr>
            <w:r w:rsidRPr="003D2363">
              <w:t>Карта давления</w:t>
            </w:r>
          </w:p>
        </w:tc>
        <w:tc>
          <w:tcPr>
            <w:tcW w:w="6200" w:type="dxa"/>
          </w:tcPr>
          <w:p w14:paraId="59A6B12D" w14:textId="13D85679" w:rsidR="003B6C1A" w:rsidRPr="003D2363" w:rsidRDefault="003B6C1A" w:rsidP="00353F23">
            <w:pPr>
              <w:pStyle w:val="SC7"/>
            </w:pPr>
            <w:r w:rsidRPr="003D2363">
              <w:t xml:space="preserve">Визуальное изображение </w:t>
            </w:r>
            <w:r w:rsidR="00DC1D20" w:rsidRPr="003D2363">
              <w:t xml:space="preserve">прогнозируемой </w:t>
            </w:r>
            <w:r w:rsidRPr="003D2363">
              <w:t xml:space="preserve">величины атмосферного давления </w:t>
            </w:r>
            <w:r w:rsidR="00DC1D20" w:rsidRPr="003D2363">
              <w:t>поверх Карты</w:t>
            </w:r>
          </w:p>
        </w:tc>
      </w:tr>
      <w:tr w:rsidR="00DC1D20" w:rsidRPr="00C62189" w14:paraId="4DD5E652" w14:textId="77777777" w:rsidTr="003D2363">
        <w:trPr>
          <w:trHeight w:val="525"/>
        </w:trPr>
        <w:tc>
          <w:tcPr>
            <w:tcW w:w="590" w:type="dxa"/>
            <w:gridSpan w:val="2"/>
          </w:tcPr>
          <w:p w14:paraId="31774EFE" w14:textId="229CE7D1" w:rsidR="00DC1D20" w:rsidRDefault="00DC1D20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491E2909" w14:textId="21F1A5B7" w:rsidR="00DC1D20" w:rsidRPr="003D2363" w:rsidRDefault="00DC1D20" w:rsidP="00353F23">
            <w:pPr>
              <w:pStyle w:val="SC7"/>
            </w:pPr>
            <w:r w:rsidRPr="003D2363">
              <w:t>Карта осадков</w:t>
            </w:r>
          </w:p>
        </w:tc>
        <w:tc>
          <w:tcPr>
            <w:tcW w:w="6200" w:type="dxa"/>
          </w:tcPr>
          <w:p w14:paraId="2519120B" w14:textId="6D7A14EE" w:rsidR="00DC1D20" w:rsidRPr="003D2363" w:rsidRDefault="00DC1D20" w:rsidP="00353F23">
            <w:pPr>
              <w:pStyle w:val="SC7"/>
            </w:pPr>
            <w:r w:rsidRPr="003D2363">
              <w:t>Визуальное изображение прогнозируемого количества осадков поверх Карты</w:t>
            </w:r>
          </w:p>
        </w:tc>
      </w:tr>
      <w:tr w:rsidR="00B86AE3" w:rsidRPr="00C62189" w14:paraId="1A851AEA" w14:textId="77777777" w:rsidTr="003D2363">
        <w:trPr>
          <w:trHeight w:val="525"/>
        </w:trPr>
        <w:tc>
          <w:tcPr>
            <w:tcW w:w="590" w:type="dxa"/>
            <w:gridSpan w:val="2"/>
          </w:tcPr>
          <w:p w14:paraId="0AE20C9E" w14:textId="101B86F0" w:rsidR="00B86AE3" w:rsidRDefault="00B86AE3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1D0AB623" w14:textId="25BFCDCB" w:rsidR="00B86AE3" w:rsidRPr="003D2363" w:rsidRDefault="00B86AE3" w:rsidP="00353F23">
            <w:pPr>
              <w:pStyle w:val="SC7"/>
            </w:pPr>
            <w:r w:rsidRPr="003D2363">
              <w:t>Локальное хранилище</w:t>
            </w:r>
          </w:p>
        </w:tc>
        <w:tc>
          <w:tcPr>
            <w:tcW w:w="6200" w:type="dxa"/>
          </w:tcPr>
          <w:p w14:paraId="3EFA11AE" w14:textId="390CCED2" w:rsidR="00B86AE3" w:rsidRPr="003D2363" w:rsidRDefault="00B86AE3" w:rsidP="00353F23">
            <w:pPr>
              <w:pStyle w:val="SC7"/>
            </w:pPr>
            <w:r w:rsidRPr="003D2363">
              <w:t>Хранилище данных на Мобильном устройстве, используемое Мобильным приложение для хранения данных</w:t>
            </w:r>
          </w:p>
        </w:tc>
      </w:tr>
      <w:tr w:rsidR="00FD1ABB" w:rsidRPr="00C62189" w14:paraId="7ECCBCF3" w14:textId="77777777" w:rsidTr="003D2363">
        <w:trPr>
          <w:trHeight w:val="525"/>
        </w:trPr>
        <w:tc>
          <w:tcPr>
            <w:tcW w:w="590" w:type="dxa"/>
            <w:gridSpan w:val="2"/>
          </w:tcPr>
          <w:p w14:paraId="22DEB32E" w14:textId="24C23C93" w:rsidR="00FD1ABB" w:rsidRPr="00C62189" w:rsidRDefault="00FD1ABB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548CBDC2" w14:textId="4863E127" w:rsidR="00FD1ABB" w:rsidRPr="003D2363" w:rsidRDefault="00FD1ABB" w:rsidP="00353F23">
            <w:pPr>
              <w:pStyle w:val="SC7"/>
            </w:pPr>
            <w:r w:rsidRPr="003D2363">
              <w:t>Маршрут</w:t>
            </w:r>
            <w:r w:rsidR="00356E83" w:rsidRPr="003D2363">
              <w:t xml:space="preserve"> плавания</w:t>
            </w:r>
          </w:p>
        </w:tc>
        <w:tc>
          <w:tcPr>
            <w:tcW w:w="6200" w:type="dxa"/>
          </w:tcPr>
          <w:p w14:paraId="36589158" w14:textId="1F16E454" w:rsidR="00FD1ABB" w:rsidRPr="003D2363" w:rsidRDefault="00356E83" w:rsidP="00353F23">
            <w:pPr>
              <w:pStyle w:val="SC7"/>
            </w:pPr>
            <w:r w:rsidRPr="003D2363">
              <w:t xml:space="preserve">Путь следования </w:t>
            </w:r>
            <w:r w:rsidR="002307DE" w:rsidRPr="003D2363">
              <w:t>объекта</w:t>
            </w:r>
            <w:r w:rsidRPr="003D2363">
              <w:t xml:space="preserve"> по воде</w:t>
            </w:r>
          </w:p>
        </w:tc>
      </w:tr>
      <w:tr w:rsidR="009C2176" w:rsidRPr="00C62189" w14:paraId="71CB6509" w14:textId="77777777" w:rsidTr="003D2363">
        <w:trPr>
          <w:trHeight w:val="525"/>
        </w:trPr>
        <w:tc>
          <w:tcPr>
            <w:tcW w:w="590" w:type="dxa"/>
            <w:gridSpan w:val="2"/>
          </w:tcPr>
          <w:p w14:paraId="33753140" w14:textId="369D9137" w:rsidR="009C2176" w:rsidRDefault="009C2176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31EF3938" w14:textId="55FA7CB5" w:rsidR="009C2176" w:rsidRPr="003D2363" w:rsidRDefault="009C2176" w:rsidP="00353F23">
            <w:pPr>
              <w:pStyle w:val="SC7"/>
            </w:pPr>
            <w:r w:rsidRPr="003D2363">
              <w:t>Медиа галерея</w:t>
            </w:r>
          </w:p>
        </w:tc>
        <w:tc>
          <w:tcPr>
            <w:tcW w:w="6200" w:type="dxa"/>
          </w:tcPr>
          <w:p w14:paraId="4172F26F" w14:textId="781A56B8" w:rsidR="009C2176" w:rsidRPr="003D2363" w:rsidRDefault="009C2176" w:rsidP="00353F23">
            <w:pPr>
              <w:pStyle w:val="SC7"/>
            </w:pPr>
            <w:r w:rsidRPr="003D2363">
              <w:t>Набор изображений (картинок, фотографий)</w:t>
            </w:r>
          </w:p>
        </w:tc>
      </w:tr>
      <w:tr w:rsidR="00B86AE3" w:rsidRPr="00C62189" w14:paraId="0954D701" w14:textId="77777777" w:rsidTr="003D2363">
        <w:trPr>
          <w:trHeight w:val="525"/>
        </w:trPr>
        <w:tc>
          <w:tcPr>
            <w:tcW w:w="590" w:type="dxa"/>
            <w:gridSpan w:val="2"/>
          </w:tcPr>
          <w:p w14:paraId="19AE403C" w14:textId="52362A15" w:rsidR="00B86AE3" w:rsidRDefault="00B86AE3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4CE3019B" w14:textId="0179F630" w:rsidR="00B86AE3" w:rsidRPr="003D2363" w:rsidRDefault="00B86AE3" w:rsidP="00353F23">
            <w:pPr>
              <w:pStyle w:val="SC7"/>
            </w:pPr>
            <w:r w:rsidRPr="003D2363">
              <w:t>Метеоданные</w:t>
            </w:r>
          </w:p>
        </w:tc>
        <w:tc>
          <w:tcPr>
            <w:tcW w:w="6200" w:type="dxa"/>
          </w:tcPr>
          <w:p w14:paraId="3BC17FE9" w14:textId="31B8DFDB" w:rsidR="00B86AE3" w:rsidRPr="003D2363" w:rsidRDefault="00B86AE3" w:rsidP="00353F23">
            <w:pPr>
              <w:pStyle w:val="SC7"/>
            </w:pPr>
            <w:r w:rsidRPr="003D2363">
              <w:t>Гидрологические и метеорологические данные</w:t>
            </w:r>
          </w:p>
        </w:tc>
      </w:tr>
      <w:tr w:rsidR="00C62189" w:rsidRPr="00C62189" w14:paraId="68A1E05A" w14:textId="77777777" w:rsidTr="003D2363">
        <w:trPr>
          <w:trHeight w:val="1035"/>
        </w:trPr>
        <w:tc>
          <w:tcPr>
            <w:tcW w:w="590" w:type="dxa"/>
            <w:gridSpan w:val="2"/>
          </w:tcPr>
          <w:p w14:paraId="1799B93B" w14:textId="1538BC53" w:rsidR="00C62189" w:rsidRPr="00C62189" w:rsidRDefault="00C62189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  <w:hideMark/>
          </w:tcPr>
          <w:p w14:paraId="7F63CD3E" w14:textId="77777777" w:rsidR="00C62189" w:rsidRPr="003D2363" w:rsidRDefault="00C62189" w:rsidP="00353F23">
            <w:pPr>
              <w:pStyle w:val="SC7"/>
            </w:pPr>
            <w:r w:rsidRPr="003D2363">
              <w:t>Мобильное приложение</w:t>
            </w:r>
          </w:p>
        </w:tc>
        <w:tc>
          <w:tcPr>
            <w:tcW w:w="6200" w:type="dxa"/>
            <w:hideMark/>
          </w:tcPr>
          <w:p w14:paraId="32C5C84C" w14:textId="72B414FF" w:rsidR="00C62189" w:rsidRPr="003D2363" w:rsidRDefault="00C62189" w:rsidP="00353F23">
            <w:pPr>
              <w:pStyle w:val="SC7"/>
            </w:pPr>
            <w:r w:rsidRPr="003D2363">
              <w:t>Приложение, разрабатываемое в рамках данного ТЗ</w:t>
            </w:r>
            <w:r w:rsidR="00F63638" w:rsidRPr="003D2363">
              <w:t xml:space="preserve"> </w:t>
            </w:r>
            <w:r w:rsidRPr="003D2363">
              <w:t>под мобильную операционную систему</w:t>
            </w:r>
            <w:r w:rsidR="00F63638" w:rsidRPr="003D2363">
              <w:t xml:space="preserve"> </w:t>
            </w:r>
            <w:r w:rsidR="00F63638" w:rsidRPr="003D2363">
              <w:rPr>
                <w:lang w:val="en-US"/>
              </w:rPr>
              <w:t>iOS</w:t>
            </w:r>
            <w:r w:rsidR="00F63638" w:rsidRPr="003D2363">
              <w:t xml:space="preserve"> и </w:t>
            </w:r>
            <w:r w:rsidR="00F63638" w:rsidRPr="003D2363">
              <w:rPr>
                <w:lang w:val="en-US"/>
              </w:rPr>
              <w:t>Android</w:t>
            </w:r>
            <w:r w:rsidRPr="003D2363">
              <w:t xml:space="preserve"> с использованием среды и языка программирования. </w:t>
            </w:r>
            <w:r w:rsidRPr="003D2363">
              <w:rPr>
                <w:lang w:val="en-US"/>
              </w:rPr>
              <w:t>iOS</w:t>
            </w:r>
            <w:r w:rsidRPr="003D2363">
              <w:t xml:space="preserve"> - </w:t>
            </w:r>
            <w:r w:rsidRPr="003D2363">
              <w:rPr>
                <w:lang w:val="en-US"/>
              </w:rPr>
              <w:t>xCode</w:t>
            </w:r>
            <w:r w:rsidRPr="003D2363">
              <w:t xml:space="preserve"> (</w:t>
            </w:r>
            <w:r w:rsidRPr="003D2363">
              <w:rPr>
                <w:lang w:val="en-US"/>
              </w:rPr>
              <w:t>objective</w:t>
            </w:r>
            <w:r w:rsidRPr="003D2363">
              <w:t xml:space="preserve"> </w:t>
            </w:r>
            <w:r w:rsidRPr="003D2363">
              <w:rPr>
                <w:lang w:val="en-US"/>
              </w:rPr>
              <w:t>C</w:t>
            </w:r>
            <w:r w:rsidRPr="003D2363">
              <w:t xml:space="preserve">). </w:t>
            </w:r>
            <w:r w:rsidRPr="003D2363">
              <w:rPr>
                <w:lang w:val="en-US"/>
              </w:rPr>
              <w:t>Android</w:t>
            </w:r>
            <w:r w:rsidRPr="003D2363">
              <w:t xml:space="preserve"> - </w:t>
            </w:r>
            <w:r w:rsidRPr="003D2363">
              <w:rPr>
                <w:lang w:val="en-US"/>
              </w:rPr>
              <w:t>Android</w:t>
            </w:r>
            <w:r w:rsidRPr="003D2363">
              <w:t xml:space="preserve"> </w:t>
            </w:r>
            <w:r w:rsidRPr="003D2363">
              <w:rPr>
                <w:lang w:val="en-US"/>
              </w:rPr>
              <w:t>Studio</w:t>
            </w:r>
            <w:r w:rsidRPr="003D2363">
              <w:t xml:space="preserve"> (</w:t>
            </w:r>
            <w:r w:rsidRPr="003D2363">
              <w:rPr>
                <w:lang w:val="en-US"/>
              </w:rPr>
              <w:t>Java</w:t>
            </w:r>
            <w:r w:rsidRPr="003D2363">
              <w:t>)</w:t>
            </w:r>
          </w:p>
        </w:tc>
      </w:tr>
      <w:tr w:rsidR="00112255" w:rsidRPr="00C62189" w14:paraId="2D1198C6" w14:textId="77777777" w:rsidTr="003D2363">
        <w:trPr>
          <w:trHeight w:val="1035"/>
        </w:trPr>
        <w:tc>
          <w:tcPr>
            <w:tcW w:w="590" w:type="dxa"/>
            <w:gridSpan w:val="2"/>
          </w:tcPr>
          <w:p w14:paraId="1B9AC205" w14:textId="2D724185" w:rsidR="00112255" w:rsidRPr="00C62189" w:rsidRDefault="00112255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1B120546" w14:textId="171EB6F4" w:rsidR="00112255" w:rsidRPr="003D2363" w:rsidRDefault="00112255" w:rsidP="00353F23">
            <w:pPr>
              <w:pStyle w:val="SC7"/>
            </w:pPr>
            <w:r w:rsidRPr="003D2363">
              <w:t>Мобильное устройство</w:t>
            </w:r>
          </w:p>
        </w:tc>
        <w:tc>
          <w:tcPr>
            <w:tcW w:w="6200" w:type="dxa"/>
          </w:tcPr>
          <w:p w14:paraId="1D60FE89" w14:textId="78A5F3E8" w:rsidR="00112255" w:rsidRPr="003D2363" w:rsidRDefault="00112255" w:rsidP="00353F23">
            <w:pPr>
              <w:pStyle w:val="SC7"/>
            </w:pPr>
            <w:r w:rsidRPr="003D2363">
              <w:t xml:space="preserve">Мобильный компьютер с сенсорным экраном диагональю от 4 до 12 дюймов, работающий на базе операционной системы </w:t>
            </w:r>
            <w:r w:rsidRPr="003D2363">
              <w:rPr>
                <w:lang w:val="en-US"/>
              </w:rPr>
              <w:t>Android</w:t>
            </w:r>
            <w:r w:rsidRPr="003D2363">
              <w:t xml:space="preserve"> или </w:t>
            </w:r>
            <w:r w:rsidRPr="003D2363">
              <w:rPr>
                <w:lang w:val="en-US"/>
              </w:rPr>
              <w:t>iOS</w:t>
            </w:r>
            <w:r w:rsidR="00CF7179" w:rsidRPr="003D2363">
              <w:t>, оборудованный системой позиционирования ГЛОНАСС и/или GPS</w:t>
            </w:r>
            <w:r w:rsidR="004335D6" w:rsidRPr="003D2363">
              <w:t>. Более детальные требования представлены в разделах 4.3.4. и 4.3.5</w:t>
            </w:r>
          </w:p>
        </w:tc>
      </w:tr>
      <w:tr w:rsidR="00C62189" w:rsidRPr="00C62189" w14:paraId="1CF8B17F" w14:textId="77777777" w:rsidTr="003D2363">
        <w:trPr>
          <w:trHeight w:val="315"/>
        </w:trPr>
        <w:tc>
          <w:tcPr>
            <w:tcW w:w="590" w:type="dxa"/>
            <w:gridSpan w:val="2"/>
          </w:tcPr>
          <w:p w14:paraId="2528C73F" w14:textId="14296314" w:rsidR="00C62189" w:rsidRPr="00C62189" w:rsidRDefault="00C62189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  <w:hideMark/>
          </w:tcPr>
          <w:p w14:paraId="28707A9A" w14:textId="5AD684F1" w:rsidR="00C62189" w:rsidRPr="003D2363" w:rsidRDefault="00C62189" w:rsidP="00353F23">
            <w:pPr>
              <w:pStyle w:val="SC7"/>
            </w:pPr>
            <w:r w:rsidRPr="003D2363">
              <w:t>Онлайн</w:t>
            </w:r>
            <w:r w:rsidR="003E2952">
              <w:rPr>
                <w:lang w:eastAsia="ru-RU"/>
              </w:rPr>
              <w:t>-</w:t>
            </w:r>
            <w:r w:rsidRPr="003D2363">
              <w:t>режим</w:t>
            </w:r>
          </w:p>
        </w:tc>
        <w:tc>
          <w:tcPr>
            <w:tcW w:w="6200" w:type="dxa"/>
            <w:hideMark/>
          </w:tcPr>
          <w:p w14:paraId="7E1C410E" w14:textId="227CE0D1" w:rsidR="00C62189" w:rsidRPr="003D2363" w:rsidRDefault="00C62189" w:rsidP="00353F23">
            <w:pPr>
              <w:pStyle w:val="SC7"/>
            </w:pPr>
            <w:r w:rsidRPr="003D2363">
              <w:t xml:space="preserve">Режим работы </w:t>
            </w:r>
            <w:r w:rsidR="00112255" w:rsidRPr="003D2363">
              <w:t>Мобильного п</w:t>
            </w:r>
            <w:r w:rsidRPr="003D2363">
              <w:t>риложения при наличии связи с сетью интернет</w:t>
            </w:r>
          </w:p>
        </w:tc>
      </w:tr>
      <w:tr w:rsidR="009C2176" w:rsidRPr="00C62189" w14:paraId="30F5AE0E" w14:textId="77777777" w:rsidTr="003D2363">
        <w:trPr>
          <w:trHeight w:val="315"/>
        </w:trPr>
        <w:tc>
          <w:tcPr>
            <w:tcW w:w="590" w:type="dxa"/>
            <w:gridSpan w:val="2"/>
          </w:tcPr>
          <w:p w14:paraId="0AB668BE" w14:textId="5C8293F1" w:rsidR="009C2176" w:rsidRDefault="009C2176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12DD031D" w14:textId="5D75F689" w:rsidR="009C2176" w:rsidRPr="003D2363" w:rsidRDefault="009C2176" w:rsidP="00353F23">
            <w:pPr>
              <w:pStyle w:val="SC7"/>
            </w:pPr>
            <w:r w:rsidRPr="003D2363">
              <w:t>Основной экран</w:t>
            </w:r>
          </w:p>
        </w:tc>
        <w:tc>
          <w:tcPr>
            <w:tcW w:w="6200" w:type="dxa"/>
          </w:tcPr>
          <w:p w14:paraId="43CD2AF4" w14:textId="20159C75" w:rsidR="009C2176" w:rsidRPr="003D2363" w:rsidRDefault="009C2176" w:rsidP="00353F23">
            <w:pPr>
              <w:pStyle w:val="SC7"/>
            </w:pPr>
            <w:r w:rsidRPr="003D2363">
              <w:t>Экран Мобильного приложения, который отображается после запуска Мобильного приложения</w:t>
            </w:r>
          </w:p>
        </w:tc>
      </w:tr>
      <w:tr w:rsidR="00C62189" w:rsidRPr="00C62189" w14:paraId="120F5FB4" w14:textId="77777777" w:rsidTr="003D2363">
        <w:trPr>
          <w:trHeight w:val="315"/>
        </w:trPr>
        <w:tc>
          <w:tcPr>
            <w:tcW w:w="590" w:type="dxa"/>
            <w:gridSpan w:val="2"/>
          </w:tcPr>
          <w:p w14:paraId="0BBE0EE9" w14:textId="5BA1C1E7" w:rsidR="00C62189" w:rsidRPr="00C62189" w:rsidRDefault="00C62189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  <w:hideMark/>
          </w:tcPr>
          <w:p w14:paraId="154EB5D9" w14:textId="72B6FD38" w:rsidR="00C62189" w:rsidRPr="003D2363" w:rsidRDefault="00C62189" w:rsidP="00353F23">
            <w:pPr>
              <w:pStyle w:val="SC7"/>
            </w:pPr>
            <w:r w:rsidRPr="003D2363">
              <w:t>Офлайн</w:t>
            </w:r>
            <w:r w:rsidR="003E2952">
              <w:rPr>
                <w:lang w:eastAsia="ru-RU"/>
              </w:rPr>
              <w:t>-</w:t>
            </w:r>
            <w:r w:rsidRPr="003D2363">
              <w:t>режим</w:t>
            </w:r>
          </w:p>
        </w:tc>
        <w:tc>
          <w:tcPr>
            <w:tcW w:w="6200" w:type="dxa"/>
            <w:hideMark/>
          </w:tcPr>
          <w:p w14:paraId="07A2F7F6" w14:textId="013CF22B" w:rsidR="00C62189" w:rsidRPr="003D2363" w:rsidRDefault="00C62189" w:rsidP="00353F23">
            <w:pPr>
              <w:pStyle w:val="SC7"/>
            </w:pPr>
            <w:r w:rsidRPr="003D2363">
              <w:t xml:space="preserve">Режим работы </w:t>
            </w:r>
            <w:r w:rsidR="00112255" w:rsidRPr="003D2363">
              <w:t>Мобильного п</w:t>
            </w:r>
            <w:r w:rsidRPr="003D2363">
              <w:t xml:space="preserve">риложения при </w:t>
            </w:r>
            <w:r w:rsidR="00112255" w:rsidRPr="003D2363">
              <w:t>отсутствии</w:t>
            </w:r>
            <w:r w:rsidRPr="003D2363">
              <w:t xml:space="preserve"> связи с сетью интернет</w:t>
            </w:r>
          </w:p>
        </w:tc>
      </w:tr>
      <w:tr w:rsidR="0027693A" w:rsidRPr="00C62189" w14:paraId="38F3032D" w14:textId="77777777" w:rsidTr="003D2363">
        <w:trPr>
          <w:trHeight w:val="315"/>
        </w:trPr>
        <w:tc>
          <w:tcPr>
            <w:tcW w:w="590" w:type="dxa"/>
            <w:gridSpan w:val="2"/>
          </w:tcPr>
          <w:p w14:paraId="2E91C1DC" w14:textId="523ECF33" w:rsidR="0027693A" w:rsidRPr="00C62189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551" w:type="dxa"/>
            <w:gridSpan w:val="2"/>
          </w:tcPr>
          <w:p w14:paraId="28C6DF8D" w14:textId="23FBF891" w:rsidR="0027693A" w:rsidRPr="00C62189" w:rsidRDefault="0027693A" w:rsidP="00353F23">
            <w:pPr>
              <w:pStyle w:val="SC7"/>
              <w:rPr>
                <w:rFonts w:eastAsia="Times New Roman"/>
                <w:color w:val="000000"/>
                <w:szCs w:val="20"/>
                <w:lang w:eastAsia="ru-RU"/>
              </w:rPr>
            </w:pPr>
            <w:r>
              <w:t>Платформа</w:t>
            </w:r>
          </w:p>
        </w:tc>
        <w:tc>
          <w:tcPr>
            <w:tcW w:w="6200" w:type="dxa"/>
          </w:tcPr>
          <w:p w14:paraId="023EE7C6" w14:textId="77777777" w:rsidR="0027693A" w:rsidRDefault="0027693A" w:rsidP="00353F23">
            <w:pPr>
              <w:pStyle w:val="SC7"/>
            </w:pPr>
            <w:r>
              <w:t>К</w:t>
            </w:r>
            <w:r w:rsidRPr="00295F2D">
              <w:t xml:space="preserve">оммуникационный инструмент, </w:t>
            </w:r>
            <w:r>
              <w:t>используемый для разработки</w:t>
            </w:r>
            <w:r w:rsidRPr="00295F2D">
              <w:t xml:space="preserve"> новых продуктов (услуг)</w:t>
            </w:r>
            <w:r>
              <w:t>.</w:t>
            </w:r>
          </w:p>
          <w:p w14:paraId="424E5B57" w14:textId="77777777" w:rsidR="0027693A" w:rsidRDefault="0027693A" w:rsidP="00353F23">
            <w:pPr>
              <w:pStyle w:val="SC7"/>
            </w:pPr>
            <w:r>
              <w:t>В настоящем документе используется м</w:t>
            </w:r>
            <w:r w:rsidRPr="00295F2D">
              <w:t xml:space="preserve">одель облачных вычислений, при которой потребитель получает доступ к использованию </w:t>
            </w:r>
            <w:r>
              <w:t>программного обеспечения</w:t>
            </w:r>
            <w:r w:rsidRPr="00295F2D">
              <w:t>:</w:t>
            </w:r>
          </w:p>
          <w:p w14:paraId="5312EC3A" w14:textId="77777777" w:rsidR="0027693A" w:rsidRDefault="0027693A">
            <w:pPr>
              <w:pStyle w:val="SCf3"/>
              <w:tabs>
                <w:tab w:val="num" w:pos="360"/>
              </w:tabs>
              <w:ind w:left="360"/>
            </w:pPr>
            <w:r w:rsidRPr="00295F2D">
              <w:t>операционных систем,</w:t>
            </w:r>
          </w:p>
          <w:p w14:paraId="17FD52D3" w14:textId="711D4E38" w:rsidR="0027693A" w:rsidRDefault="0027693A">
            <w:pPr>
              <w:pStyle w:val="SCf3"/>
              <w:tabs>
                <w:tab w:val="num" w:pos="360"/>
              </w:tabs>
              <w:ind w:left="360"/>
            </w:pPr>
            <w:r w:rsidRPr="00295F2D">
              <w:t>систем управления базами данных,</w:t>
            </w:r>
          </w:p>
          <w:p w14:paraId="6C5F35C0" w14:textId="77777777" w:rsidR="0027693A" w:rsidRDefault="0027693A">
            <w:pPr>
              <w:pStyle w:val="SCf3"/>
              <w:tabs>
                <w:tab w:val="num" w:pos="360"/>
              </w:tabs>
              <w:ind w:left="360"/>
            </w:pPr>
            <w:r w:rsidRPr="00295F2D">
              <w:t>связующему программному обеспечению,</w:t>
            </w:r>
          </w:p>
          <w:p w14:paraId="1B9E036F" w14:textId="77777777" w:rsidR="0027693A" w:rsidRDefault="0027693A">
            <w:pPr>
              <w:pStyle w:val="SCf3"/>
              <w:tabs>
                <w:tab w:val="num" w:pos="360"/>
              </w:tabs>
              <w:ind w:left="360"/>
            </w:pPr>
            <w:r w:rsidRPr="00295F2D">
              <w:t>средствам разработки и тестирования</w:t>
            </w:r>
            <w:r>
              <w:t>.</w:t>
            </w:r>
          </w:p>
          <w:p w14:paraId="707AFAC3" w14:textId="785439EA" w:rsidR="0027693A" w:rsidRPr="00C62189" w:rsidRDefault="0027693A" w:rsidP="00353F23">
            <w:pPr>
              <w:pStyle w:val="SC7"/>
              <w:rPr>
                <w:rFonts w:eastAsia="Times New Roman"/>
                <w:color w:val="000000"/>
                <w:szCs w:val="20"/>
                <w:lang w:eastAsia="ru-RU"/>
              </w:rPr>
            </w:pPr>
            <w:r>
              <w:t xml:space="preserve">В настоящем документе под «Платформой» следует понимать реализацию </w:t>
            </w:r>
            <w:r>
              <w:rPr>
                <w:lang w:val="en-US"/>
              </w:rPr>
              <w:t>PaaS</w:t>
            </w:r>
            <w:r w:rsidRPr="00295F2D">
              <w:t xml:space="preserve"> </w:t>
            </w:r>
            <w:r>
              <w:rPr>
                <w:lang w:val="en-US"/>
              </w:rPr>
              <w:t>OpenShift</w:t>
            </w:r>
            <w:r w:rsidRPr="00295F2D">
              <w:t xml:space="preserve"> </w:t>
            </w:r>
            <w:r>
              <w:rPr>
                <w:lang w:val="en-US"/>
              </w:rPr>
              <w:t>Origin</w:t>
            </w:r>
          </w:p>
        </w:tc>
      </w:tr>
      <w:tr w:rsidR="003E5281" w:rsidRPr="00C62189" w14:paraId="6CF68D51" w14:textId="77777777" w:rsidTr="003D2363">
        <w:trPr>
          <w:trHeight w:val="315"/>
        </w:trPr>
        <w:tc>
          <w:tcPr>
            <w:tcW w:w="481" w:type="dxa"/>
          </w:tcPr>
          <w:p w14:paraId="41D35983" w14:textId="3D2855A5" w:rsidR="003E5281" w:rsidRPr="00C62189" w:rsidRDefault="003E5281" w:rsidP="005835D1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</w:tcPr>
          <w:p w14:paraId="641DCF01" w14:textId="48A69704" w:rsidR="003E5281" w:rsidRDefault="003E5281" w:rsidP="00353F23">
            <w:pPr>
              <w:pStyle w:val="SC7"/>
            </w:pPr>
            <w:r>
              <w:t>Подсистема</w:t>
            </w:r>
          </w:p>
        </w:tc>
        <w:tc>
          <w:tcPr>
            <w:tcW w:w="6373" w:type="dxa"/>
            <w:gridSpan w:val="2"/>
          </w:tcPr>
          <w:p w14:paraId="669B4017" w14:textId="3474BDD7" w:rsidR="003E5281" w:rsidRDefault="005F31B2" w:rsidP="00353F23">
            <w:pPr>
              <w:pStyle w:val="SC7"/>
            </w:pPr>
            <w:fldSimple w:instr=" DOCPROPERTY  Подсистема  \* MERGEFORMAT ">
              <w:r w:rsidR="00F07635">
                <w:t>Мобильное приложение Портала спутниковых геоинформационных данных и сервисов морской отрасли</w:t>
              </w:r>
            </w:fldSimple>
          </w:p>
        </w:tc>
      </w:tr>
      <w:tr w:rsidR="0027693A" w:rsidRPr="00C62189" w14:paraId="215108E9" w14:textId="77777777" w:rsidTr="003D2363">
        <w:trPr>
          <w:trHeight w:val="315"/>
        </w:trPr>
        <w:tc>
          <w:tcPr>
            <w:tcW w:w="481" w:type="dxa"/>
          </w:tcPr>
          <w:p w14:paraId="6596C76F" w14:textId="79F30ADC" w:rsidR="0027693A" w:rsidRPr="00C62189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  <w:hideMark/>
          </w:tcPr>
          <w:p w14:paraId="646DEAE7" w14:textId="77777777" w:rsidR="0027693A" w:rsidRPr="003D2363" w:rsidRDefault="0027693A" w:rsidP="00353F23">
            <w:pPr>
              <w:pStyle w:val="SC7"/>
            </w:pPr>
            <w:r w:rsidRPr="003D2363">
              <w:t>Пользователь</w:t>
            </w:r>
          </w:p>
        </w:tc>
        <w:tc>
          <w:tcPr>
            <w:tcW w:w="6373" w:type="dxa"/>
            <w:gridSpan w:val="2"/>
            <w:hideMark/>
          </w:tcPr>
          <w:p w14:paraId="67D995B4" w14:textId="526E6305" w:rsidR="0027693A" w:rsidRPr="003D2363" w:rsidRDefault="0027693A" w:rsidP="00353F23">
            <w:pPr>
              <w:pStyle w:val="SC7"/>
            </w:pPr>
            <w:r w:rsidRPr="003D2363">
              <w:t>Лицо, использующее результаты функционирования Решения</w:t>
            </w:r>
          </w:p>
        </w:tc>
      </w:tr>
      <w:tr w:rsidR="0027693A" w:rsidRPr="00C62189" w14:paraId="37F7A1B6" w14:textId="77777777" w:rsidTr="003D2363">
        <w:trPr>
          <w:trHeight w:val="315"/>
        </w:trPr>
        <w:tc>
          <w:tcPr>
            <w:tcW w:w="481" w:type="dxa"/>
          </w:tcPr>
          <w:p w14:paraId="3CCFA969" w14:textId="38ECDFE4" w:rsidR="0027693A" w:rsidRPr="00C62189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  <w:hideMark/>
          </w:tcPr>
          <w:p w14:paraId="05A30806" w14:textId="77777777" w:rsidR="0027693A" w:rsidRPr="003D2363" w:rsidRDefault="0027693A" w:rsidP="00353F23">
            <w:pPr>
              <w:pStyle w:val="SC7"/>
            </w:pPr>
            <w:r w:rsidRPr="003D2363">
              <w:t>Регистрация</w:t>
            </w:r>
          </w:p>
        </w:tc>
        <w:tc>
          <w:tcPr>
            <w:tcW w:w="6373" w:type="dxa"/>
            <w:gridSpan w:val="2"/>
            <w:hideMark/>
          </w:tcPr>
          <w:p w14:paraId="5A7790B7" w14:textId="0C4EA45F" w:rsidR="0027693A" w:rsidRPr="003D2363" w:rsidRDefault="0027693A" w:rsidP="00353F23">
            <w:pPr>
              <w:pStyle w:val="SC7"/>
            </w:pPr>
            <w:r w:rsidRPr="003D2363">
              <w:t xml:space="preserve">Создание Учётной записи Пользователя в </w:t>
            </w:r>
            <w:r w:rsidR="003E5281">
              <w:rPr>
                <w:lang w:eastAsia="ru-RU"/>
              </w:rPr>
              <w:t>Подсистеме</w:t>
            </w:r>
          </w:p>
        </w:tc>
      </w:tr>
      <w:tr w:rsidR="0027693A" w:rsidRPr="00C62189" w14:paraId="6BA8D13B" w14:textId="77777777" w:rsidTr="003D2363">
        <w:trPr>
          <w:trHeight w:val="315"/>
        </w:trPr>
        <w:tc>
          <w:tcPr>
            <w:tcW w:w="481" w:type="dxa"/>
          </w:tcPr>
          <w:p w14:paraId="733A4928" w14:textId="4011F729" w:rsidR="0027693A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</w:tcPr>
          <w:p w14:paraId="1E1587EF" w14:textId="49DA9FB3" w:rsidR="0027693A" w:rsidRPr="003D2363" w:rsidRDefault="0027693A" w:rsidP="00353F23">
            <w:pPr>
              <w:pStyle w:val="SC7"/>
            </w:pPr>
            <w:r w:rsidRPr="003D2363">
              <w:t>Режим отображения</w:t>
            </w:r>
          </w:p>
        </w:tc>
        <w:tc>
          <w:tcPr>
            <w:tcW w:w="6373" w:type="dxa"/>
            <w:gridSpan w:val="2"/>
          </w:tcPr>
          <w:p w14:paraId="3B0C8DCD" w14:textId="009E8981" w:rsidR="0027693A" w:rsidRPr="003D2363" w:rsidRDefault="0027693A" w:rsidP="00353F23">
            <w:pPr>
              <w:pStyle w:val="SC7"/>
            </w:pPr>
            <w:r w:rsidRPr="003D2363">
              <w:t>Основная цветовая гамма графических элементов Мобильного приложения. Режим отображения может быть светлый – светлая цветовая гамма и тёмный – тёмная цветовая гамма</w:t>
            </w:r>
          </w:p>
        </w:tc>
      </w:tr>
      <w:tr w:rsidR="0027693A" w:rsidRPr="00C62189" w14:paraId="7E983B66" w14:textId="77777777" w:rsidTr="003D2363">
        <w:trPr>
          <w:trHeight w:val="315"/>
        </w:trPr>
        <w:tc>
          <w:tcPr>
            <w:tcW w:w="481" w:type="dxa"/>
          </w:tcPr>
          <w:p w14:paraId="373BE98E" w14:textId="2C39143A" w:rsidR="0027693A" w:rsidRPr="00C62189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</w:tcPr>
          <w:p w14:paraId="107BB605" w14:textId="312BA779" w:rsidR="0027693A" w:rsidRPr="003D2363" w:rsidRDefault="0027693A" w:rsidP="00353F23">
            <w:pPr>
              <w:pStyle w:val="SC7"/>
            </w:pPr>
            <w:r w:rsidRPr="003D2363">
              <w:t>Система</w:t>
            </w:r>
          </w:p>
        </w:tc>
        <w:tc>
          <w:tcPr>
            <w:tcW w:w="6373" w:type="dxa"/>
            <w:gridSpan w:val="2"/>
          </w:tcPr>
          <w:p w14:paraId="75029197" w14:textId="400484E3" w:rsidR="0027693A" w:rsidRPr="003D2363" w:rsidRDefault="003E5281" w:rsidP="00353F23">
            <w:pPr>
              <w:pStyle w:val="SC7"/>
            </w:pPr>
            <w:r>
              <w:rPr>
                <w:lang w:eastAsia="ru-RU"/>
              </w:rPr>
              <w:fldChar w:fldCharType="begin"/>
            </w:r>
            <w:r>
              <w:rPr>
                <w:lang w:eastAsia="ru-RU"/>
              </w:rPr>
              <w:instrText xml:space="preserve"> DOCPROPERTY  Система  \* MERGEFORMAT </w:instrText>
            </w:r>
            <w:r>
              <w:rPr>
                <w:lang w:eastAsia="ru-RU"/>
              </w:rPr>
              <w:fldChar w:fldCharType="separate"/>
            </w:r>
            <w:r w:rsidR="00F07635">
              <w:rPr>
                <w:lang w:eastAsia="ru-RU"/>
              </w:rPr>
              <w:t>Портал спутниковых геоинформационных данных и сервисов морской отрасли</w:t>
            </w:r>
            <w:r>
              <w:rPr>
                <w:lang w:eastAsia="ru-RU"/>
              </w:rPr>
              <w:fldChar w:fldCharType="end"/>
            </w:r>
          </w:p>
        </w:tc>
      </w:tr>
      <w:tr w:rsidR="0027693A" w:rsidRPr="00C62189" w14:paraId="1A3AC369" w14:textId="77777777" w:rsidTr="003D2363">
        <w:trPr>
          <w:trHeight w:val="315"/>
        </w:trPr>
        <w:tc>
          <w:tcPr>
            <w:tcW w:w="481" w:type="dxa"/>
          </w:tcPr>
          <w:p w14:paraId="6B6FD543" w14:textId="30F78F47" w:rsidR="0027693A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</w:tcPr>
          <w:p w14:paraId="3C554EFF" w14:textId="5B6763D7" w:rsidR="0027693A" w:rsidRPr="003D2363" w:rsidRDefault="0027693A" w:rsidP="00353F23">
            <w:pPr>
              <w:pStyle w:val="SC7"/>
            </w:pPr>
            <w:r w:rsidRPr="003D2363">
              <w:t>Слой</w:t>
            </w:r>
          </w:p>
        </w:tc>
        <w:tc>
          <w:tcPr>
            <w:tcW w:w="6373" w:type="dxa"/>
            <w:gridSpan w:val="2"/>
          </w:tcPr>
          <w:p w14:paraId="2FC45698" w14:textId="5D9C6245" w:rsidR="0027693A" w:rsidRPr="003D2363" w:rsidRDefault="0027693A" w:rsidP="00353F23">
            <w:pPr>
              <w:pStyle w:val="SC7"/>
            </w:pPr>
            <w:r w:rsidRPr="003D2363">
              <w:t>Визуальное изображение данных поверх изображения фрагмента карты в Мобильном приложении</w:t>
            </w:r>
          </w:p>
        </w:tc>
      </w:tr>
      <w:tr w:rsidR="0027693A" w:rsidRPr="00C62189" w14:paraId="58B86973" w14:textId="77777777" w:rsidTr="003D2363">
        <w:trPr>
          <w:trHeight w:val="315"/>
        </w:trPr>
        <w:tc>
          <w:tcPr>
            <w:tcW w:w="481" w:type="dxa"/>
          </w:tcPr>
          <w:p w14:paraId="7A7EF30E" w14:textId="410CE2A1" w:rsidR="0027693A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</w:tcPr>
          <w:p w14:paraId="733F4888" w14:textId="35B2506C" w:rsidR="0027693A" w:rsidRPr="003D2363" w:rsidRDefault="0027693A" w:rsidP="00353F23">
            <w:pPr>
              <w:pStyle w:val="SC7"/>
            </w:pPr>
            <w:r w:rsidRPr="003D2363">
              <w:t>Термальная карта</w:t>
            </w:r>
          </w:p>
        </w:tc>
        <w:tc>
          <w:tcPr>
            <w:tcW w:w="6373" w:type="dxa"/>
            <w:gridSpan w:val="2"/>
          </w:tcPr>
          <w:p w14:paraId="5DCE91B3" w14:textId="7F81D868" w:rsidR="0027693A" w:rsidRPr="003D2363" w:rsidRDefault="0027693A" w:rsidP="00353F23">
            <w:pPr>
              <w:pStyle w:val="SC7"/>
            </w:pPr>
            <w:r w:rsidRPr="003D2363">
              <w:t>Визуальное изображение прогнозируемой температуры окружающей среды поверх Карты</w:t>
            </w:r>
          </w:p>
        </w:tc>
      </w:tr>
      <w:tr w:rsidR="0027693A" w:rsidRPr="00C62189" w14:paraId="32B26790" w14:textId="77777777" w:rsidTr="003D2363">
        <w:trPr>
          <w:trHeight w:val="780"/>
        </w:trPr>
        <w:tc>
          <w:tcPr>
            <w:tcW w:w="481" w:type="dxa"/>
          </w:tcPr>
          <w:p w14:paraId="7A6A10B2" w14:textId="5A85AC49" w:rsidR="0027693A" w:rsidRPr="00C62189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  <w:hideMark/>
          </w:tcPr>
          <w:p w14:paraId="520F6DBB" w14:textId="77777777" w:rsidR="0027693A" w:rsidRPr="003D2363" w:rsidRDefault="0027693A" w:rsidP="00353F23">
            <w:pPr>
              <w:pStyle w:val="SC7"/>
            </w:pPr>
            <w:r w:rsidRPr="003D2363">
              <w:t>Учётная запись</w:t>
            </w:r>
          </w:p>
        </w:tc>
        <w:tc>
          <w:tcPr>
            <w:tcW w:w="6373" w:type="dxa"/>
            <w:gridSpan w:val="2"/>
            <w:hideMark/>
          </w:tcPr>
          <w:p w14:paraId="34F19373" w14:textId="086AD109" w:rsidR="0027693A" w:rsidRPr="003D2363" w:rsidRDefault="0027693A" w:rsidP="00353F23">
            <w:pPr>
              <w:pStyle w:val="SC7"/>
            </w:pPr>
            <w:r w:rsidRPr="003D2363">
              <w:t xml:space="preserve">Запись, характеризующаяся уникальным идентификатором Пользователя, присваиваемым Пользователю при его регистрации в </w:t>
            </w:r>
            <w:r w:rsidR="003E5281">
              <w:rPr>
                <w:lang w:eastAsia="ru-RU"/>
              </w:rPr>
              <w:t>С</w:t>
            </w:r>
            <w:r w:rsidR="003E5281" w:rsidRPr="00C62189">
              <w:rPr>
                <w:lang w:eastAsia="ru-RU"/>
              </w:rPr>
              <w:t>истеме</w:t>
            </w:r>
            <w:r w:rsidRPr="003D2363">
              <w:t>, и соответствующим ей паролем</w:t>
            </w:r>
          </w:p>
        </w:tc>
      </w:tr>
      <w:tr w:rsidR="0027693A" w:rsidRPr="00C62189" w14:paraId="600BBD4A" w14:textId="77777777" w:rsidTr="003D2363">
        <w:trPr>
          <w:trHeight w:val="780"/>
        </w:trPr>
        <w:tc>
          <w:tcPr>
            <w:tcW w:w="481" w:type="dxa"/>
          </w:tcPr>
          <w:p w14:paraId="7A120ABF" w14:textId="289A91AA" w:rsidR="0027693A" w:rsidRPr="00C62189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</w:tcPr>
          <w:p w14:paraId="21333D8C" w14:textId="75D38E33" w:rsidR="0027693A" w:rsidRPr="003D2363" w:rsidRDefault="0027693A" w:rsidP="00353F23">
            <w:pPr>
              <w:pStyle w:val="SC7"/>
            </w:pPr>
            <w:r w:rsidRPr="003D2363">
              <w:t>Чат</w:t>
            </w:r>
          </w:p>
        </w:tc>
        <w:tc>
          <w:tcPr>
            <w:tcW w:w="6373" w:type="dxa"/>
            <w:gridSpan w:val="2"/>
          </w:tcPr>
          <w:p w14:paraId="45CCE220" w14:textId="735C915C" w:rsidR="0027693A" w:rsidRPr="003D2363" w:rsidRDefault="0027693A" w:rsidP="00353F23">
            <w:pPr>
              <w:pStyle w:val="SC7"/>
            </w:pPr>
            <w:r w:rsidRPr="003D2363">
              <w:t>Раздел Мобильного приложения, предназначенный для обмена текстовыми сообщениями, изображениями между Пользователями</w:t>
            </w:r>
          </w:p>
        </w:tc>
      </w:tr>
      <w:tr w:rsidR="0027693A" w:rsidRPr="00C62189" w14:paraId="47E5FB79" w14:textId="77777777" w:rsidTr="003D2363">
        <w:trPr>
          <w:trHeight w:val="780"/>
        </w:trPr>
        <w:tc>
          <w:tcPr>
            <w:tcW w:w="481" w:type="dxa"/>
          </w:tcPr>
          <w:p w14:paraId="215F3C1B" w14:textId="332A6DB6" w:rsidR="0027693A" w:rsidRPr="00C62189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</w:tcPr>
          <w:p w14:paraId="5D91A9EE" w14:textId="67ECEA4A" w:rsidR="0027693A" w:rsidRPr="003D2363" w:rsidRDefault="0027693A" w:rsidP="00353F23">
            <w:pPr>
              <w:pStyle w:val="SC7"/>
            </w:pPr>
            <w:r w:rsidRPr="003D2363">
              <w:t>Чат POI</w:t>
            </w:r>
          </w:p>
        </w:tc>
        <w:tc>
          <w:tcPr>
            <w:tcW w:w="6373" w:type="dxa"/>
            <w:gridSpan w:val="2"/>
          </w:tcPr>
          <w:p w14:paraId="3830EC4C" w14:textId="16DEFEE0" w:rsidR="0027693A" w:rsidRPr="003D2363" w:rsidRDefault="0027693A" w:rsidP="00353F23">
            <w:pPr>
              <w:pStyle w:val="SC7"/>
            </w:pPr>
            <w:r w:rsidRPr="003D2363">
              <w:t>Раздел Мобильного приложения, связанный с POI, предназначенный для обмена текстовыми сообщениями, изображениями между Пользователями</w:t>
            </w:r>
          </w:p>
        </w:tc>
      </w:tr>
      <w:tr w:rsidR="0027693A" w:rsidRPr="00C62189" w14:paraId="2244BD9A" w14:textId="77777777" w:rsidTr="003D2363">
        <w:trPr>
          <w:trHeight w:val="780"/>
        </w:trPr>
        <w:tc>
          <w:tcPr>
            <w:tcW w:w="481" w:type="dxa"/>
          </w:tcPr>
          <w:p w14:paraId="5639B697" w14:textId="5B9F1B8F" w:rsidR="0027693A" w:rsidRPr="00C62189" w:rsidRDefault="0027693A" w:rsidP="0027693A">
            <w:pPr>
              <w:pStyle w:val="SC"/>
              <w:rPr>
                <w:lang w:eastAsia="ru-RU"/>
              </w:rPr>
            </w:pPr>
          </w:p>
        </w:tc>
        <w:tc>
          <w:tcPr>
            <w:tcW w:w="2487" w:type="dxa"/>
            <w:gridSpan w:val="2"/>
          </w:tcPr>
          <w:p w14:paraId="7F1E9D90" w14:textId="422A8421" w:rsidR="0027693A" w:rsidRPr="003D2363" w:rsidRDefault="0027693A" w:rsidP="00353F23">
            <w:pPr>
              <w:pStyle w:val="SC7"/>
            </w:pPr>
            <w:r w:rsidRPr="003D2363">
              <w:t>Шкала Бофорта</w:t>
            </w:r>
          </w:p>
        </w:tc>
        <w:tc>
          <w:tcPr>
            <w:tcW w:w="6373" w:type="dxa"/>
            <w:gridSpan w:val="2"/>
          </w:tcPr>
          <w:p w14:paraId="548F8DEE" w14:textId="0C8F8366" w:rsidR="0027693A" w:rsidRPr="003D2363" w:rsidRDefault="0027693A" w:rsidP="00353F23">
            <w:pPr>
              <w:pStyle w:val="SC7"/>
            </w:pPr>
            <w:r w:rsidRPr="003D2363">
              <w:t>Условная шкала для визуальной оценки силы (скорости) ветра в баллах по его действию на наземные предметы или по волнению на море</w:t>
            </w:r>
          </w:p>
        </w:tc>
      </w:tr>
    </w:tbl>
    <w:p w14:paraId="702BB024" w14:textId="77777777" w:rsidR="009C7CBA" w:rsidRPr="00830947" w:rsidRDefault="009C7CBA" w:rsidP="009C7CBA">
      <w:pPr>
        <w:pStyle w:val="3"/>
      </w:pPr>
      <w:r w:rsidRPr="00830947">
        <w:lastRenderedPageBreak/>
        <w:t>Обозначения и сокращения</w:t>
      </w:r>
    </w:p>
    <w:p w14:paraId="571159DA" w14:textId="77777777" w:rsidR="009C7CBA" w:rsidRPr="00742021" w:rsidRDefault="009C7CBA" w:rsidP="009C7CBA">
      <w:pPr>
        <w:pStyle w:val="SC3"/>
      </w:pPr>
      <w:r>
        <w:t xml:space="preserve">В таблице </w:t>
      </w:r>
      <w:r w:rsidR="005F02E2">
        <w:t>2</w:t>
      </w:r>
      <w:r w:rsidRPr="00144F46">
        <w:t xml:space="preserve"> </w:t>
      </w:r>
      <w:r>
        <w:t>приведён перечень обозначений и сокращений, используемых в настоящем документе.</w:t>
      </w:r>
    </w:p>
    <w:p w14:paraId="4FB0D4F0" w14:textId="6C960F7E" w:rsidR="009C7CBA" w:rsidRDefault="009F4A7A" w:rsidP="00A3472B">
      <w:pPr>
        <w:pStyle w:val="af"/>
      </w:pPr>
      <w:bookmarkStart w:id="826" w:name="_Toc479788750"/>
      <w:bookmarkStart w:id="827" w:name="_Toc481488947"/>
      <w:bookmarkStart w:id="828" w:name="_Toc481489504"/>
      <w:r>
        <w:t xml:space="preserve">Таблица </w:t>
      </w:r>
      <w:fldSimple w:instr=" SEQ Таблица \* ARABIC ">
        <w:bookmarkStart w:id="829" w:name="_Ref448854509"/>
        <w:r w:rsidR="005A0256">
          <w:rPr>
            <w:noProof/>
          </w:rPr>
          <w:t>2</w:t>
        </w:r>
        <w:bookmarkEnd w:id="829"/>
      </w:fldSimple>
      <w:r w:rsidR="009C7CBA">
        <w:rPr>
          <w:noProof/>
        </w:rPr>
        <w:br/>
      </w:r>
      <w:r w:rsidR="009C7CBA">
        <w:t>Перечень обозначений и сокращений</w:t>
      </w:r>
      <w:bookmarkEnd w:id="826"/>
      <w:bookmarkEnd w:id="827"/>
      <w:bookmarkEnd w:id="828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580"/>
        <w:gridCol w:w="2222"/>
        <w:gridCol w:w="6768"/>
      </w:tblGrid>
      <w:tr w:rsidR="008907C8" w:rsidRPr="008907C8" w14:paraId="3256B9F4" w14:textId="77777777" w:rsidTr="003D23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  <w:tblHeader/>
        </w:trPr>
        <w:tc>
          <w:tcPr>
            <w:tcW w:w="580" w:type="dxa"/>
            <w:hideMark/>
          </w:tcPr>
          <w:p w14:paraId="4DE5E5BC" w14:textId="77777777" w:rsidR="008907C8" w:rsidRPr="009C5EC7" w:rsidRDefault="008907C8" w:rsidP="009C5EC7">
            <w:pPr>
              <w:pStyle w:val="SC8"/>
            </w:pPr>
            <w:r w:rsidRPr="009C5EC7">
              <w:t>№</w:t>
            </w:r>
          </w:p>
        </w:tc>
        <w:tc>
          <w:tcPr>
            <w:tcW w:w="2222" w:type="dxa"/>
            <w:hideMark/>
          </w:tcPr>
          <w:p w14:paraId="07AB4261" w14:textId="77777777" w:rsidR="008907C8" w:rsidRPr="009C5EC7" w:rsidRDefault="008907C8" w:rsidP="009C5EC7">
            <w:pPr>
              <w:pStyle w:val="SC8"/>
            </w:pPr>
            <w:r w:rsidRPr="009C5EC7">
              <w:t>Используемый термин</w:t>
            </w:r>
          </w:p>
        </w:tc>
        <w:tc>
          <w:tcPr>
            <w:tcW w:w="6768" w:type="dxa"/>
            <w:hideMark/>
          </w:tcPr>
          <w:p w14:paraId="501E37FD" w14:textId="77777777" w:rsidR="008907C8" w:rsidRPr="009C5EC7" w:rsidRDefault="008907C8" w:rsidP="009C5EC7">
            <w:pPr>
              <w:pStyle w:val="SC8"/>
            </w:pPr>
            <w:r w:rsidRPr="009C5EC7">
              <w:t>Определение</w:t>
            </w:r>
          </w:p>
        </w:tc>
      </w:tr>
      <w:tr w:rsidR="008907C8" w:rsidRPr="008907C8" w14:paraId="2FAF71D5" w14:textId="77777777" w:rsidTr="003D23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580" w:type="dxa"/>
            <w:hideMark/>
          </w:tcPr>
          <w:p w14:paraId="4428A5B3" w14:textId="77777777" w:rsidR="008907C8" w:rsidRPr="009C5EC7" w:rsidRDefault="008907C8" w:rsidP="009C5EC7">
            <w:pPr>
              <w:pStyle w:val="SC8"/>
            </w:pPr>
            <w:r w:rsidRPr="009C5EC7">
              <w:t>1</w:t>
            </w:r>
          </w:p>
        </w:tc>
        <w:tc>
          <w:tcPr>
            <w:tcW w:w="2222" w:type="dxa"/>
            <w:hideMark/>
          </w:tcPr>
          <w:p w14:paraId="6669989F" w14:textId="77777777" w:rsidR="008907C8" w:rsidRPr="009C5EC7" w:rsidRDefault="008907C8" w:rsidP="009C5EC7">
            <w:pPr>
              <w:pStyle w:val="SC8"/>
            </w:pPr>
            <w:r w:rsidRPr="009C5EC7">
              <w:t>2</w:t>
            </w:r>
          </w:p>
        </w:tc>
        <w:tc>
          <w:tcPr>
            <w:tcW w:w="6768" w:type="dxa"/>
            <w:hideMark/>
          </w:tcPr>
          <w:p w14:paraId="7C10E85F" w14:textId="77777777" w:rsidR="008907C8" w:rsidRPr="009C5EC7" w:rsidRDefault="008907C8" w:rsidP="009C5EC7">
            <w:pPr>
              <w:pStyle w:val="SC8"/>
            </w:pPr>
            <w:r w:rsidRPr="009C5EC7">
              <w:t>3</w:t>
            </w:r>
          </w:p>
        </w:tc>
      </w:tr>
      <w:tr w:rsidR="008907C8" w:rsidRPr="008907C8" w14:paraId="4463580F" w14:textId="77777777" w:rsidTr="003D2363">
        <w:trPr>
          <w:trHeight w:val="525"/>
        </w:trPr>
        <w:tc>
          <w:tcPr>
            <w:tcW w:w="580" w:type="dxa"/>
          </w:tcPr>
          <w:p w14:paraId="78AED2D0" w14:textId="462C2BFC" w:rsidR="008907C8" w:rsidRPr="008907C8" w:rsidRDefault="008907C8" w:rsidP="003D2363">
            <w:pPr>
              <w:pStyle w:val="SC"/>
              <w:numPr>
                <w:ilvl w:val="0"/>
                <w:numId w:val="107"/>
              </w:numPr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65DA7EFB" w14:textId="77777777" w:rsidR="008907C8" w:rsidRPr="003D2363" w:rsidRDefault="008907C8" w:rsidP="00353F23">
            <w:pPr>
              <w:pStyle w:val="SC7"/>
            </w:pPr>
            <w:r w:rsidRPr="003D2363">
              <w:t>GeoJSON</w:t>
            </w:r>
          </w:p>
        </w:tc>
        <w:tc>
          <w:tcPr>
            <w:tcW w:w="6768" w:type="dxa"/>
            <w:hideMark/>
          </w:tcPr>
          <w:p w14:paraId="0A46421F" w14:textId="45718D9C" w:rsidR="008907C8" w:rsidRPr="003D2363" w:rsidRDefault="008907C8" w:rsidP="00353F23">
            <w:pPr>
              <w:pStyle w:val="SC7"/>
            </w:pPr>
            <w:r w:rsidRPr="003D2363">
              <w:rPr>
                <w:lang w:val="en-US"/>
              </w:rPr>
              <w:t>Geo</w:t>
            </w:r>
            <w:r w:rsidRPr="003D2363">
              <w:t xml:space="preserve"> </w:t>
            </w:r>
            <w:r w:rsidRPr="003D2363">
              <w:rPr>
                <w:lang w:val="en-US"/>
              </w:rPr>
              <w:t>JavaScript</w:t>
            </w:r>
            <w:r w:rsidRPr="003D2363">
              <w:t xml:space="preserve"> </w:t>
            </w:r>
            <w:r w:rsidRPr="003D2363">
              <w:rPr>
                <w:lang w:val="en-US"/>
              </w:rPr>
              <w:t>Object</w:t>
            </w:r>
            <w:r w:rsidRPr="003D2363">
              <w:t xml:space="preserve"> </w:t>
            </w:r>
            <w:r w:rsidRPr="003D2363">
              <w:rPr>
                <w:lang w:val="en-US"/>
              </w:rPr>
              <w:t>Notation</w:t>
            </w:r>
            <w:r w:rsidR="00386CD2" w:rsidRPr="003D2363">
              <w:t xml:space="preserve"> (</w:t>
            </w:r>
            <w:r w:rsidR="00C24F55" w:rsidRPr="003D2363">
              <w:t>англ. с</w:t>
            </w:r>
            <w:r w:rsidR="00386CD2" w:rsidRPr="003D2363">
              <w:t xml:space="preserve">истема записи </w:t>
            </w:r>
            <w:r w:rsidR="00382BC7" w:rsidRPr="003D2363">
              <w:t>гео</w:t>
            </w:r>
            <w:r w:rsidR="00386CD2" w:rsidRPr="003D2363">
              <w:t>об</w:t>
            </w:r>
            <w:r w:rsidR="00382BC7" w:rsidRPr="003D2363">
              <w:t>ъектов Ява сценариев</w:t>
            </w:r>
            <w:r w:rsidR="00386CD2" w:rsidRPr="003D2363">
              <w:t>)</w:t>
            </w:r>
            <w:r w:rsidRPr="003D2363">
              <w:t xml:space="preserve"> - открытый формат, предназначенный для представления географических структур данных, основан на JSON</w:t>
            </w:r>
          </w:p>
        </w:tc>
      </w:tr>
      <w:tr w:rsidR="008907C8" w:rsidRPr="008907C8" w14:paraId="3070A133" w14:textId="77777777" w:rsidTr="003D2363">
        <w:trPr>
          <w:trHeight w:val="315"/>
        </w:trPr>
        <w:tc>
          <w:tcPr>
            <w:tcW w:w="580" w:type="dxa"/>
          </w:tcPr>
          <w:p w14:paraId="32360527" w14:textId="10E83407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5D706A81" w14:textId="77777777" w:rsidR="008907C8" w:rsidRPr="003D2363" w:rsidRDefault="008907C8" w:rsidP="00353F23">
            <w:pPr>
              <w:pStyle w:val="SC7"/>
            </w:pPr>
            <w:r w:rsidRPr="003D2363">
              <w:t>HTTP</w:t>
            </w:r>
          </w:p>
        </w:tc>
        <w:tc>
          <w:tcPr>
            <w:tcW w:w="6768" w:type="dxa"/>
            <w:hideMark/>
          </w:tcPr>
          <w:p w14:paraId="3CB2BFB0" w14:textId="04E1EE36" w:rsidR="008907C8" w:rsidRPr="003D2363" w:rsidRDefault="008907C8" w:rsidP="00353F23">
            <w:pPr>
              <w:pStyle w:val="SC7"/>
            </w:pPr>
            <w:r w:rsidRPr="003D2363">
              <w:rPr>
                <w:lang w:val="en-US"/>
              </w:rPr>
              <w:t>Hypertext</w:t>
            </w:r>
            <w:r w:rsidRPr="003D2363">
              <w:t xml:space="preserve"> </w:t>
            </w:r>
            <w:r w:rsidRPr="003D2363">
              <w:rPr>
                <w:lang w:val="en-US"/>
              </w:rPr>
              <w:t>Transfer</w:t>
            </w:r>
            <w:r w:rsidRPr="003D2363">
              <w:t xml:space="preserve"> </w:t>
            </w:r>
            <w:r w:rsidRPr="003D2363">
              <w:rPr>
                <w:lang w:val="en-US"/>
              </w:rPr>
              <w:t>Protocol</w:t>
            </w:r>
            <w:r w:rsidRPr="003D2363">
              <w:t xml:space="preserve"> </w:t>
            </w:r>
            <w:r w:rsidR="00C24F55" w:rsidRPr="003D2363">
              <w:t xml:space="preserve">(англ. протокол передачи гипертекста) </w:t>
            </w:r>
            <w:r w:rsidRPr="003D2363">
              <w:t>- протокол передачи данных</w:t>
            </w:r>
            <w:r w:rsidR="005B11F8" w:rsidRPr="003D2363">
              <w:t xml:space="preserve">, служащий основой для протокола </w:t>
            </w:r>
            <w:r w:rsidR="005B11F8" w:rsidRPr="003D2363">
              <w:rPr>
                <w:lang w:val="en-US"/>
              </w:rPr>
              <w:t>HTTPS</w:t>
            </w:r>
            <w:r w:rsidR="005B11F8" w:rsidRPr="003D2363">
              <w:t xml:space="preserve">, по которому передаются данные между Мобильным приложением и Веб-сервисами других компонентов </w:t>
            </w:r>
            <w:r w:rsidR="006863E4">
              <w:rPr>
                <w:lang w:eastAsia="ru-RU"/>
              </w:rPr>
              <w:t>Подсистем</w:t>
            </w:r>
            <w:r w:rsidR="005B11F8" w:rsidRPr="00E823AE">
              <w:rPr>
                <w:lang w:eastAsia="ru-RU"/>
              </w:rPr>
              <w:t>ы</w:t>
            </w:r>
            <w:r w:rsidR="005B11F8" w:rsidRPr="003D2363">
              <w:t xml:space="preserve"> через сеть Интернет.</w:t>
            </w:r>
          </w:p>
        </w:tc>
      </w:tr>
      <w:tr w:rsidR="008907C8" w:rsidRPr="008907C8" w14:paraId="26CA00EF" w14:textId="77777777" w:rsidTr="003D2363">
        <w:trPr>
          <w:trHeight w:val="315"/>
        </w:trPr>
        <w:tc>
          <w:tcPr>
            <w:tcW w:w="580" w:type="dxa"/>
          </w:tcPr>
          <w:p w14:paraId="6BE4E855" w14:textId="3720A1EC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47B1F7AB" w14:textId="77777777" w:rsidR="008907C8" w:rsidRPr="003D2363" w:rsidRDefault="008907C8" w:rsidP="00353F23">
            <w:pPr>
              <w:pStyle w:val="SC7"/>
            </w:pPr>
            <w:r w:rsidRPr="003D2363">
              <w:t>HTTPS</w:t>
            </w:r>
          </w:p>
        </w:tc>
        <w:tc>
          <w:tcPr>
            <w:tcW w:w="6768" w:type="dxa"/>
            <w:hideMark/>
          </w:tcPr>
          <w:p w14:paraId="11773F74" w14:textId="6A7C39F9" w:rsidR="008907C8" w:rsidRPr="003D2363" w:rsidRDefault="008907C8" w:rsidP="00353F23">
            <w:pPr>
              <w:pStyle w:val="SC7"/>
            </w:pPr>
            <w:r w:rsidRPr="003D2363">
              <w:rPr>
                <w:lang w:val="en-US"/>
              </w:rPr>
              <w:t>Hypertext</w:t>
            </w:r>
            <w:r w:rsidRPr="003D2363">
              <w:t xml:space="preserve"> </w:t>
            </w:r>
            <w:r w:rsidRPr="003D2363">
              <w:rPr>
                <w:lang w:val="en-US"/>
              </w:rPr>
              <w:t>Transfer</w:t>
            </w:r>
            <w:r w:rsidRPr="003D2363">
              <w:t xml:space="preserve"> </w:t>
            </w:r>
            <w:r w:rsidRPr="003D2363">
              <w:rPr>
                <w:lang w:val="en-US"/>
              </w:rPr>
              <w:t>Protocol</w:t>
            </w:r>
            <w:r w:rsidRPr="003D2363">
              <w:t xml:space="preserve"> </w:t>
            </w:r>
            <w:r w:rsidRPr="003D2363">
              <w:rPr>
                <w:lang w:val="en-US"/>
              </w:rPr>
              <w:t>Secure</w:t>
            </w:r>
            <w:r w:rsidR="00C24F55" w:rsidRPr="003D2363">
              <w:t xml:space="preserve"> (англ. безопасный протокол передачи гипертекста)</w:t>
            </w:r>
            <w:r w:rsidRPr="003D2363">
              <w:t xml:space="preserve"> - </w:t>
            </w:r>
            <w:r w:rsidR="00177DE5" w:rsidRPr="003D2363">
              <w:t>расширение протокола HTTP, для поддержки шифрования в целях повышения безопасности. Данные в протоколе HTTPS передаются поверх криптографических протоколов SSL или TLS</w:t>
            </w:r>
            <w:r w:rsidR="00066069" w:rsidRPr="003D2363">
              <w:t xml:space="preserve">. </w:t>
            </w:r>
            <w:r w:rsidR="005B11F8" w:rsidRPr="003D2363">
              <w:t xml:space="preserve">По </w:t>
            </w:r>
            <w:r w:rsidR="005B11F8" w:rsidRPr="003D2363">
              <w:rPr>
                <w:lang w:val="en-US"/>
              </w:rPr>
              <w:t>HTPPS</w:t>
            </w:r>
            <w:r w:rsidR="005B11F8" w:rsidRPr="003D2363">
              <w:t xml:space="preserve"> передаются данные между Мобильным приложением и Веб-сервисами других компонентов </w:t>
            </w:r>
            <w:r w:rsidR="006863E4">
              <w:rPr>
                <w:lang w:eastAsia="ru-RU"/>
              </w:rPr>
              <w:t>Подсистем</w:t>
            </w:r>
            <w:r w:rsidR="005B11F8" w:rsidRPr="00E823AE">
              <w:rPr>
                <w:lang w:eastAsia="ru-RU"/>
              </w:rPr>
              <w:t>ы</w:t>
            </w:r>
            <w:r w:rsidR="005B11F8" w:rsidRPr="003D2363">
              <w:t xml:space="preserve"> через сеть Интернет.</w:t>
            </w:r>
          </w:p>
        </w:tc>
      </w:tr>
      <w:tr w:rsidR="008907C8" w:rsidRPr="00C62189" w14:paraId="20BD3BA7" w14:textId="77777777" w:rsidTr="003D2363">
        <w:trPr>
          <w:trHeight w:val="315"/>
        </w:trPr>
        <w:tc>
          <w:tcPr>
            <w:tcW w:w="580" w:type="dxa"/>
          </w:tcPr>
          <w:p w14:paraId="2E92A8B7" w14:textId="79F0A91B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4B5F50CB" w14:textId="77777777" w:rsidR="008907C8" w:rsidRPr="003D2363" w:rsidRDefault="008907C8" w:rsidP="00353F23">
            <w:pPr>
              <w:pStyle w:val="SC7"/>
            </w:pPr>
            <w:r w:rsidRPr="003D2363">
              <w:t>JSON</w:t>
            </w:r>
          </w:p>
        </w:tc>
        <w:tc>
          <w:tcPr>
            <w:tcW w:w="6768" w:type="dxa"/>
            <w:hideMark/>
          </w:tcPr>
          <w:p w14:paraId="22AB4D32" w14:textId="0B535E82" w:rsidR="008907C8" w:rsidRPr="003D2363" w:rsidRDefault="008907C8" w:rsidP="00353F23">
            <w:pPr>
              <w:pStyle w:val="SC7"/>
            </w:pPr>
            <w:bookmarkStart w:id="830" w:name="RANGE!D6"/>
            <w:r w:rsidRPr="003D2363">
              <w:rPr>
                <w:lang w:val="en-US"/>
              </w:rPr>
              <w:t>JavaScript</w:t>
            </w:r>
            <w:r w:rsidRPr="003D2363">
              <w:t xml:space="preserve"> </w:t>
            </w:r>
            <w:r w:rsidRPr="003D2363">
              <w:rPr>
                <w:lang w:val="en-US"/>
              </w:rPr>
              <w:t>Object</w:t>
            </w:r>
            <w:r w:rsidRPr="003D2363">
              <w:t xml:space="preserve"> </w:t>
            </w:r>
            <w:r w:rsidRPr="003D2363">
              <w:rPr>
                <w:lang w:val="en-US"/>
              </w:rPr>
              <w:t>Notation</w:t>
            </w:r>
            <w:r w:rsidR="00C24F55" w:rsidRPr="003D2363">
              <w:t xml:space="preserve"> (англ. система записи объектов Ява сценариев)</w:t>
            </w:r>
            <w:r w:rsidRPr="003D2363">
              <w:t xml:space="preserve"> - формат </w:t>
            </w:r>
            <w:bookmarkEnd w:id="830"/>
            <w:r w:rsidR="00C62189" w:rsidRPr="003D2363">
              <w:t>представления данных</w:t>
            </w:r>
          </w:p>
        </w:tc>
      </w:tr>
      <w:tr w:rsidR="008907C8" w:rsidRPr="008907C8" w14:paraId="5E0B136D" w14:textId="77777777" w:rsidTr="003D2363">
        <w:trPr>
          <w:trHeight w:val="525"/>
        </w:trPr>
        <w:tc>
          <w:tcPr>
            <w:tcW w:w="580" w:type="dxa"/>
          </w:tcPr>
          <w:p w14:paraId="16A629E5" w14:textId="21C28450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7FA200D1" w14:textId="77777777" w:rsidR="008907C8" w:rsidRPr="003D2363" w:rsidRDefault="008907C8" w:rsidP="00353F23">
            <w:pPr>
              <w:pStyle w:val="SC7"/>
            </w:pPr>
            <w:r w:rsidRPr="003D2363">
              <w:t>POI</w:t>
            </w:r>
          </w:p>
        </w:tc>
        <w:tc>
          <w:tcPr>
            <w:tcW w:w="6768" w:type="dxa"/>
            <w:hideMark/>
          </w:tcPr>
          <w:p w14:paraId="05064ED6" w14:textId="6EF1D61B" w:rsidR="008907C8" w:rsidRPr="003D2363" w:rsidRDefault="008907C8" w:rsidP="00353F23">
            <w:pPr>
              <w:pStyle w:val="SC7"/>
            </w:pPr>
            <w:r w:rsidRPr="003D2363">
              <w:rPr>
                <w:lang w:val="en-US"/>
              </w:rPr>
              <w:t>Point</w:t>
            </w:r>
            <w:r w:rsidRPr="003D2363">
              <w:t xml:space="preserve"> </w:t>
            </w:r>
            <w:r w:rsidRPr="003D2363">
              <w:rPr>
                <w:lang w:val="en-US"/>
              </w:rPr>
              <w:t>Of</w:t>
            </w:r>
            <w:r w:rsidRPr="003D2363">
              <w:t xml:space="preserve"> </w:t>
            </w:r>
            <w:r w:rsidRPr="003D2363">
              <w:rPr>
                <w:lang w:val="en-US"/>
              </w:rPr>
              <w:t>Interest</w:t>
            </w:r>
            <w:r w:rsidRPr="003D2363">
              <w:t xml:space="preserve"> </w:t>
            </w:r>
            <w:r w:rsidR="00C24F55" w:rsidRPr="003D2363">
              <w:t xml:space="preserve">(англ. точка интереса) </w:t>
            </w:r>
            <w:r w:rsidRPr="003D2363">
              <w:t xml:space="preserve">- точка на карте, которая </w:t>
            </w:r>
            <w:r w:rsidR="00E823AE" w:rsidRPr="003D2363">
              <w:t>представляет интерес для пользователя</w:t>
            </w:r>
          </w:p>
        </w:tc>
      </w:tr>
      <w:tr w:rsidR="008907C8" w:rsidRPr="008907C8" w14:paraId="7101910A" w14:textId="77777777" w:rsidTr="003D2363">
        <w:trPr>
          <w:trHeight w:val="1035"/>
        </w:trPr>
        <w:tc>
          <w:tcPr>
            <w:tcW w:w="580" w:type="dxa"/>
          </w:tcPr>
          <w:p w14:paraId="69F51277" w14:textId="3E5AC20F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79D23F36" w14:textId="77777777" w:rsidR="008907C8" w:rsidRPr="003D2363" w:rsidRDefault="008907C8" w:rsidP="00353F23">
            <w:pPr>
              <w:pStyle w:val="SC7"/>
            </w:pPr>
            <w:r w:rsidRPr="003D2363">
              <w:t>SMS</w:t>
            </w:r>
          </w:p>
        </w:tc>
        <w:tc>
          <w:tcPr>
            <w:tcW w:w="6768" w:type="dxa"/>
            <w:hideMark/>
          </w:tcPr>
          <w:p w14:paraId="11CFEE9C" w14:textId="77777777" w:rsidR="008907C8" w:rsidRPr="003D2363" w:rsidRDefault="008907C8" w:rsidP="00353F23">
            <w:pPr>
              <w:pStyle w:val="SC7"/>
            </w:pPr>
            <w:r w:rsidRPr="003D2363">
              <w:rPr>
                <w:lang w:val="en-US"/>
              </w:rPr>
              <w:t>Short</w:t>
            </w:r>
            <w:r w:rsidRPr="003D2363">
              <w:t xml:space="preserve"> </w:t>
            </w:r>
            <w:r w:rsidRPr="003D2363">
              <w:rPr>
                <w:lang w:val="en-US"/>
              </w:rPr>
              <w:t>Message</w:t>
            </w:r>
            <w:r w:rsidRPr="003D2363">
              <w:t xml:space="preserve"> </w:t>
            </w:r>
            <w:r w:rsidRPr="003D2363">
              <w:rPr>
                <w:lang w:val="en-US"/>
              </w:rPr>
              <w:t>Service</w:t>
            </w:r>
            <w:r w:rsidRPr="003D2363">
              <w:t xml:space="preserve"> (</w:t>
            </w:r>
            <w:r w:rsidR="00E1425D" w:rsidRPr="003D2363">
              <w:t xml:space="preserve">англ. </w:t>
            </w:r>
            <w:r w:rsidRPr="003D2363">
              <w:t>служба коротких сообщений) — технология, позволяющая осуществлять приём и передачу коротких текстовых сообщений с помощью сотового (мобильного) телефона, входит в стандарты сотовой связи GSM</w:t>
            </w:r>
          </w:p>
        </w:tc>
      </w:tr>
      <w:tr w:rsidR="008907C8" w:rsidRPr="008907C8" w14:paraId="27459B74" w14:textId="77777777" w:rsidTr="003D2363">
        <w:trPr>
          <w:trHeight w:val="315"/>
        </w:trPr>
        <w:tc>
          <w:tcPr>
            <w:tcW w:w="580" w:type="dxa"/>
          </w:tcPr>
          <w:p w14:paraId="64261994" w14:textId="3AD3A0DA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24B020CD" w14:textId="77777777" w:rsidR="008907C8" w:rsidRPr="003D2363" w:rsidRDefault="008907C8" w:rsidP="00353F23">
            <w:pPr>
              <w:pStyle w:val="SC7"/>
            </w:pPr>
            <w:r w:rsidRPr="003D2363">
              <w:t>АРМ</w:t>
            </w:r>
          </w:p>
        </w:tc>
        <w:tc>
          <w:tcPr>
            <w:tcW w:w="6768" w:type="dxa"/>
            <w:hideMark/>
          </w:tcPr>
          <w:p w14:paraId="13E730BE" w14:textId="77777777" w:rsidR="008907C8" w:rsidRPr="003D2363" w:rsidRDefault="008907C8" w:rsidP="00353F23">
            <w:pPr>
              <w:pStyle w:val="SC7"/>
            </w:pPr>
            <w:r w:rsidRPr="003D2363">
              <w:t>Автоматизированное рабочее место</w:t>
            </w:r>
          </w:p>
        </w:tc>
      </w:tr>
      <w:tr w:rsidR="008907C8" w:rsidRPr="008907C8" w14:paraId="2554CC09" w14:textId="77777777" w:rsidTr="003D2363">
        <w:trPr>
          <w:trHeight w:val="315"/>
        </w:trPr>
        <w:tc>
          <w:tcPr>
            <w:tcW w:w="580" w:type="dxa"/>
          </w:tcPr>
          <w:p w14:paraId="34696DFC" w14:textId="63CE9825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4BAD22E7" w14:textId="77777777" w:rsidR="008907C8" w:rsidRPr="003D2363" w:rsidRDefault="008907C8" w:rsidP="00353F23">
            <w:pPr>
              <w:pStyle w:val="SC7"/>
            </w:pPr>
            <w:r w:rsidRPr="003D2363">
              <w:t>АС</w:t>
            </w:r>
          </w:p>
        </w:tc>
        <w:tc>
          <w:tcPr>
            <w:tcW w:w="6768" w:type="dxa"/>
            <w:hideMark/>
          </w:tcPr>
          <w:p w14:paraId="4C20E743" w14:textId="77777777" w:rsidR="008907C8" w:rsidRPr="003D2363" w:rsidRDefault="008907C8" w:rsidP="00353F23">
            <w:pPr>
              <w:pStyle w:val="SC7"/>
            </w:pPr>
            <w:r w:rsidRPr="003D2363">
              <w:t>Автоматизированная система</w:t>
            </w:r>
          </w:p>
        </w:tc>
      </w:tr>
      <w:tr w:rsidR="008907C8" w:rsidRPr="008907C8" w14:paraId="70499FC1" w14:textId="77777777" w:rsidTr="003D2363">
        <w:trPr>
          <w:trHeight w:val="315"/>
        </w:trPr>
        <w:tc>
          <w:tcPr>
            <w:tcW w:w="580" w:type="dxa"/>
          </w:tcPr>
          <w:p w14:paraId="41242ED1" w14:textId="07AFB230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2424CE96" w14:textId="77777777" w:rsidR="008907C8" w:rsidRPr="003D2363" w:rsidRDefault="008907C8" w:rsidP="00353F23">
            <w:pPr>
              <w:pStyle w:val="SC7"/>
            </w:pPr>
            <w:r w:rsidRPr="003D2363">
              <w:t>ГИС</w:t>
            </w:r>
          </w:p>
        </w:tc>
        <w:tc>
          <w:tcPr>
            <w:tcW w:w="6768" w:type="dxa"/>
            <w:hideMark/>
          </w:tcPr>
          <w:p w14:paraId="33160EFC" w14:textId="77777777" w:rsidR="008907C8" w:rsidRPr="003D2363" w:rsidRDefault="008907C8" w:rsidP="00353F23">
            <w:pPr>
              <w:pStyle w:val="SC7"/>
            </w:pPr>
            <w:r w:rsidRPr="003D2363">
              <w:t>Геоинформационная система</w:t>
            </w:r>
          </w:p>
        </w:tc>
      </w:tr>
      <w:tr w:rsidR="008907C8" w:rsidRPr="008907C8" w14:paraId="10F02CD9" w14:textId="77777777" w:rsidTr="003D2363">
        <w:trPr>
          <w:trHeight w:val="525"/>
        </w:trPr>
        <w:tc>
          <w:tcPr>
            <w:tcW w:w="580" w:type="dxa"/>
          </w:tcPr>
          <w:p w14:paraId="53829085" w14:textId="7A53A0BE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52EF1D40" w14:textId="77777777" w:rsidR="008907C8" w:rsidRPr="003D2363" w:rsidRDefault="008907C8" w:rsidP="00353F23">
            <w:pPr>
              <w:pStyle w:val="SC7"/>
            </w:pPr>
            <w:r w:rsidRPr="003D2363">
              <w:t>ГОСТ</w:t>
            </w:r>
          </w:p>
        </w:tc>
        <w:tc>
          <w:tcPr>
            <w:tcW w:w="6768" w:type="dxa"/>
            <w:hideMark/>
          </w:tcPr>
          <w:p w14:paraId="3A41FF69" w14:textId="27373F0D" w:rsidR="008907C8" w:rsidRPr="003D2363" w:rsidRDefault="008907C8" w:rsidP="00353F23">
            <w:pPr>
              <w:pStyle w:val="SC7"/>
            </w:pPr>
            <w:r w:rsidRPr="003D2363">
              <w:t xml:space="preserve">Государственный общероссийский стандарт — </w:t>
            </w:r>
            <w:r w:rsidR="00AE3C4C" w:rsidRPr="003D2363">
              <w:t>стандарт, принятый Межгосударственным советом по стандартизации, метрологии и сертификации Содружества независимых государств</w:t>
            </w:r>
          </w:p>
        </w:tc>
      </w:tr>
      <w:tr w:rsidR="008907C8" w:rsidRPr="008907C8" w14:paraId="2717EEA8" w14:textId="77777777" w:rsidTr="003D2363">
        <w:trPr>
          <w:trHeight w:val="315"/>
        </w:trPr>
        <w:tc>
          <w:tcPr>
            <w:tcW w:w="580" w:type="dxa"/>
          </w:tcPr>
          <w:p w14:paraId="68F5422B" w14:textId="754A99E6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23F85473" w14:textId="77777777" w:rsidR="008907C8" w:rsidRPr="003D2363" w:rsidRDefault="008907C8" w:rsidP="00353F23">
            <w:pPr>
              <w:pStyle w:val="SC7"/>
            </w:pPr>
            <w:r w:rsidRPr="003D2363">
              <w:t>ДЗЗ</w:t>
            </w:r>
          </w:p>
        </w:tc>
        <w:tc>
          <w:tcPr>
            <w:tcW w:w="6768" w:type="dxa"/>
            <w:hideMark/>
          </w:tcPr>
          <w:p w14:paraId="08CC77AD" w14:textId="5D736C89" w:rsidR="008907C8" w:rsidRPr="003D2363" w:rsidRDefault="008907C8" w:rsidP="00353F23">
            <w:pPr>
              <w:pStyle w:val="SC7"/>
            </w:pPr>
            <w:r w:rsidRPr="003D2363">
              <w:t xml:space="preserve">Дистанционное зондирование </w:t>
            </w:r>
            <w:r w:rsidR="00FE4C9B" w:rsidRPr="003D2363">
              <w:t>З</w:t>
            </w:r>
            <w:r w:rsidRPr="003D2363">
              <w:t>емли</w:t>
            </w:r>
          </w:p>
        </w:tc>
      </w:tr>
      <w:tr w:rsidR="008907C8" w:rsidRPr="008907C8" w14:paraId="2E05CFA9" w14:textId="77777777" w:rsidTr="003D2363">
        <w:trPr>
          <w:trHeight w:val="315"/>
        </w:trPr>
        <w:tc>
          <w:tcPr>
            <w:tcW w:w="580" w:type="dxa"/>
          </w:tcPr>
          <w:p w14:paraId="5C2B6F75" w14:textId="49FEF694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095FBFD6" w14:textId="77777777" w:rsidR="008907C8" w:rsidRPr="003D2363" w:rsidRDefault="008907C8" w:rsidP="00353F23">
            <w:pPr>
              <w:pStyle w:val="SC7"/>
            </w:pPr>
            <w:r w:rsidRPr="003D2363">
              <w:t>ИБ</w:t>
            </w:r>
          </w:p>
        </w:tc>
        <w:tc>
          <w:tcPr>
            <w:tcW w:w="6768" w:type="dxa"/>
            <w:hideMark/>
          </w:tcPr>
          <w:p w14:paraId="394F3089" w14:textId="77777777" w:rsidR="008907C8" w:rsidRPr="003D2363" w:rsidRDefault="008907C8" w:rsidP="00353F23">
            <w:pPr>
              <w:pStyle w:val="SC7"/>
            </w:pPr>
            <w:r w:rsidRPr="003D2363">
              <w:t>Информационная безопасность</w:t>
            </w:r>
          </w:p>
        </w:tc>
      </w:tr>
      <w:tr w:rsidR="008907C8" w:rsidRPr="008907C8" w14:paraId="7F945376" w14:textId="77777777" w:rsidTr="003D2363">
        <w:trPr>
          <w:trHeight w:val="315"/>
        </w:trPr>
        <w:tc>
          <w:tcPr>
            <w:tcW w:w="580" w:type="dxa"/>
          </w:tcPr>
          <w:p w14:paraId="2FFC62B5" w14:textId="55466681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00638B35" w14:textId="77777777" w:rsidR="008907C8" w:rsidRPr="003D2363" w:rsidRDefault="008907C8" w:rsidP="00353F23">
            <w:pPr>
              <w:pStyle w:val="SC7"/>
            </w:pPr>
            <w:r w:rsidRPr="003D2363">
              <w:t>ИС</w:t>
            </w:r>
          </w:p>
        </w:tc>
        <w:tc>
          <w:tcPr>
            <w:tcW w:w="6768" w:type="dxa"/>
            <w:hideMark/>
          </w:tcPr>
          <w:p w14:paraId="05E00E61" w14:textId="77777777" w:rsidR="008907C8" w:rsidRPr="003D2363" w:rsidRDefault="008907C8" w:rsidP="00353F23">
            <w:pPr>
              <w:pStyle w:val="SC7"/>
            </w:pPr>
            <w:r w:rsidRPr="003D2363">
              <w:t>Информационная система</w:t>
            </w:r>
          </w:p>
        </w:tc>
      </w:tr>
      <w:tr w:rsidR="008907C8" w:rsidRPr="008907C8" w14:paraId="7181D0C5" w14:textId="77777777" w:rsidTr="003D2363">
        <w:trPr>
          <w:trHeight w:val="315"/>
        </w:trPr>
        <w:tc>
          <w:tcPr>
            <w:tcW w:w="580" w:type="dxa"/>
          </w:tcPr>
          <w:p w14:paraId="7852D53A" w14:textId="08D73B6F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1CCB19C5" w14:textId="77777777" w:rsidR="008907C8" w:rsidRPr="003D2363" w:rsidRDefault="008907C8" w:rsidP="00353F23">
            <w:pPr>
              <w:pStyle w:val="SC7"/>
            </w:pPr>
            <w:r w:rsidRPr="003D2363">
              <w:t>ИТ</w:t>
            </w:r>
          </w:p>
        </w:tc>
        <w:tc>
          <w:tcPr>
            <w:tcW w:w="6768" w:type="dxa"/>
            <w:hideMark/>
          </w:tcPr>
          <w:p w14:paraId="36A84C3F" w14:textId="77777777" w:rsidR="008907C8" w:rsidRPr="003D2363" w:rsidRDefault="008907C8" w:rsidP="00353F23">
            <w:pPr>
              <w:pStyle w:val="SC7"/>
            </w:pPr>
            <w:r w:rsidRPr="003D2363">
              <w:t>Информационные технологии</w:t>
            </w:r>
          </w:p>
        </w:tc>
      </w:tr>
      <w:tr w:rsidR="008907C8" w:rsidRPr="008907C8" w14:paraId="0BA66D54" w14:textId="77777777" w:rsidTr="003D2363">
        <w:trPr>
          <w:trHeight w:val="315"/>
        </w:trPr>
        <w:tc>
          <w:tcPr>
            <w:tcW w:w="580" w:type="dxa"/>
          </w:tcPr>
          <w:p w14:paraId="1C330523" w14:textId="440FB943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6C58D505" w14:textId="77777777" w:rsidR="008907C8" w:rsidRPr="003D2363" w:rsidRDefault="008907C8" w:rsidP="00353F23">
            <w:pPr>
              <w:pStyle w:val="SC7"/>
            </w:pPr>
            <w:r w:rsidRPr="003D2363">
              <w:t>КТС</w:t>
            </w:r>
          </w:p>
        </w:tc>
        <w:tc>
          <w:tcPr>
            <w:tcW w:w="6768" w:type="dxa"/>
            <w:hideMark/>
          </w:tcPr>
          <w:p w14:paraId="26F121B2" w14:textId="77777777" w:rsidR="008907C8" w:rsidRPr="003D2363" w:rsidRDefault="008907C8" w:rsidP="00353F23">
            <w:pPr>
              <w:pStyle w:val="SC7"/>
            </w:pPr>
            <w:r w:rsidRPr="003D2363">
              <w:t>Комплекс технических средств</w:t>
            </w:r>
          </w:p>
        </w:tc>
      </w:tr>
      <w:tr w:rsidR="008907C8" w:rsidRPr="008907C8" w14:paraId="40D58CCB" w14:textId="77777777" w:rsidTr="003D2363">
        <w:trPr>
          <w:trHeight w:val="315"/>
        </w:trPr>
        <w:tc>
          <w:tcPr>
            <w:tcW w:w="580" w:type="dxa"/>
          </w:tcPr>
          <w:p w14:paraId="0ABCE3D2" w14:textId="2A431210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0B7C9A87" w14:textId="77777777" w:rsidR="008907C8" w:rsidRPr="003D2363" w:rsidRDefault="008907C8" w:rsidP="00353F23">
            <w:pPr>
              <w:pStyle w:val="SC7"/>
            </w:pPr>
            <w:r w:rsidRPr="003D2363">
              <w:t>НСД</w:t>
            </w:r>
          </w:p>
        </w:tc>
        <w:tc>
          <w:tcPr>
            <w:tcW w:w="6768" w:type="dxa"/>
            <w:hideMark/>
          </w:tcPr>
          <w:p w14:paraId="4640D91A" w14:textId="77777777" w:rsidR="008907C8" w:rsidRPr="003D2363" w:rsidRDefault="008907C8" w:rsidP="00353F23">
            <w:pPr>
              <w:pStyle w:val="SC7"/>
            </w:pPr>
            <w:r w:rsidRPr="003D2363">
              <w:t>Несанкционированный доступ</w:t>
            </w:r>
          </w:p>
        </w:tc>
      </w:tr>
      <w:tr w:rsidR="008907C8" w:rsidRPr="008907C8" w14:paraId="6C279C65" w14:textId="77777777" w:rsidTr="003D2363">
        <w:trPr>
          <w:trHeight w:val="315"/>
        </w:trPr>
        <w:tc>
          <w:tcPr>
            <w:tcW w:w="580" w:type="dxa"/>
          </w:tcPr>
          <w:p w14:paraId="5B87131F" w14:textId="6A18B7AB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67F5821F" w14:textId="77777777" w:rsidR="008907C8" w:rsidRPr="003D2363" w:rsidRDefault="008907C8" w:rsidP="00353F23">
            <w:pPr>
              <w:pStyle w:val="SC7"/>
            </w:pPr>
            <w:r w:rsidRPr="003D2363">
              <w:t>ООО</w:t>
            </w:r>
          </w:p>
        </w:tc>
        <w:tc>
          <w:tcPr>
            <w:tcW w:w="6768" w:type="dxa"/>
            <w:hideMark/>
          </w:tcPr>
          <w:p w14:paraId="508DD4C0" w14:textId="77777777" w:rsidR="008907C8" w:rsidRPr="003D2363" w:rsidRDefault="008907C8" w:rsidP="00353F23">
            <w:pPr>
              <w:pStyle w:val="SC7"/>
            </w:pPr>
            <w:r w:rsidRPr="003D2363">
              <w:t>Общество с ограниченной ответственностью</w:t>
            </w:r>
          </w:p>
        </w:tc>
      </w:tr>
      <w:tr w:rsidR="008907C8" w:rsidRPr="008907C8" w14:paraId="261EAE56" w14:textId="77777777" w:rsidTr="003D2363">
        <w:trPr>
          <w:trHeight w:val="315"/>
        </w:trPr>
        <w:tc>
          <w:tcPr>
            <w:tcW w:w="580" w:type="dxa"/>
          </w:tcPr>
          <w:p w14:paraId="46A7B5F1" w14:textId="514AFC61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2AFBC415" w14:textId="77777777" w:rsidR="008907C8" w:rsidRPr="003D2363" w:rsidRDefault="008907C8" w:rsidP="00353F23">
            <w:pPr>
              <w:pStyle w:val="SC7"/>
            </w:pPr>
            <w:r w:rsidRPr="003D2363">
              <w:t>ОС</w:t>
            </w:r>
          </w:p>
        </w:tc>
        <w:tc>
          <w:tcPr>
            <w:tcW w:w="6768" w:type="dxa"/>
            <w:hideMark/>
          </w:tcPr>
          <w:p w14:paraId="179E11D4" w14:textId="77777777" w:rsidR="008907C8" w:rsidRPr="003D2363" w:rsidRDefault="008907C8" w:rsidP="00353F23">
            <w:pPr>
              <w:pStyle w:val="SC7"/>
            </w:pPr>
            <w:r w:rsidRPr="003D2363">
              <w:t>Операционная система</w:t>
            </w:r>
          </w:p>
        </w:tc>
      </w:tr>
      <w:tr w:rsidR="008907C8" w:rsidRPr="008907C8" w14:paraId="60D2791C" w14:textId="77777777" w:rsidTr="003D2363">
        <w:trPr>
          <w:trHeight w:val="315"/>
        </w:trPr>
        <w:tc>
          <w:tcPr>
            <w:tcW w:w="580" w:type="dxa"/>
          </w:tcPr>
          <w:p w14:paraId="0212D530" w14:textId="44C0E63C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278951E7" w14:textId="77777777" w:rsidR="008907C8" w:rsidRPr="003D2363" w:rsidRDefault="008907C8" w:rsidP="00353F23">
            <w:pPr>
              <w:pStyle w:val="SC7"/>
            </w:pPr>
            <w:r w:rsidRPr="003D2363">
              <w:t>п.</w:t>
            </w:r>
          </w:p>
        </w:tc>
        <w:tc>
          <w:tcPr>
            <w:tcW w:w="6768" w:type="dxa"/>
            <w:hideMark/>
          </w:tcPr>
          <w:p w14:paraId="5A17DEFD" w14:textId="77777777" w:rsidR="008907C8" w:rsidRPr="003D2363" w:rsidRDefault="008907C8" w:rsidP="00353F23">
            <w:pPr>
              <w:pStyle w:val="SC7"/>
            </w:pPr>
            <w:r w:rsidRPr="003D2363">
              <w:t>Пункт</w:t>
            </w:r>
          </w:p>
        </w:tc>
      </w:tr>
      <w:tr w:rsidR="0027693A" w:rsidRPr="008907C8" w14:paraId="3E4E9A9A" w14:textId="77777777" w:rsidTr="003D2363">
        <w:trPr>
          <w:trHeight w:val="315"/>
        </w:trPr>
        <w:tc>
          <w:tcPr>
            <w:tcW w:w="580" w:type="dxa"/>
          </w:tcPr>
          <w:p w14:paraId="2DC983F1" w14:textId="77777777" w:rsidR="0027693A" w:rsidRPr="008907C8" w:rsidRDefault="0027693A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</w:tcPr>
          <w:p w14:paraId="26D77119" w14:textId="38A76B34" w:rsidR="0027693A" w:rsidRPr="003D2363" w:rsidRDefault="0027693A" w:rsidP="00353F23">
            <w:pPr>
              <w:pStyle w:val="SC7"/>
            </w:pPr>
            <w:r w:rsidRPr="003D2363">
              <w:t>пп.</w:t>
            </w:r>
          </w:p>
        </w:tc>
        <w:tc>
          <w:tcPr>
            <w:tcW w:w="6768" w:type="dxa"/>
          </w:tcPr>
          <w:p w14:paraId="321A8434" w14:textId="444D5DFD" w:rsidR="0027693A" w:rsidRPr="003D2363" w:rsidRDefault="0027693A" w:rsidP="00353F23">
            <w:pPr>
              <w:pStyle w:val="SC7"/>
            </w:pPr>
            <w:r w:rsidRPr="003D2363">
              <w:t>Пункты</w:t>
            </w:r>
          </w:p>
        </w:tc>
      </w:tr>
      <w:tr w:rsidR="008907C8" w:rsidRPr="008907C8" w14:paraId="3B755B18" w14:textId="77777777" w:rsidTr="003D2363">
        <w:trPr>
          <w:trHeight w:val="315"/>
        </w:trPr>
        <w:tc>
          <w:tcPr>
            <w:tcW w:w="580" w:type="dxa"/>
          </w:tcPr>
          <w:p w14:paraId="057D01EA" w14:textId="374D7333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27BF2036" w14:textId="3AC8F3AD" w:rsidR="008907C8" w:rsidRPr="003D2363" w:rsidRDefault="008907C8" w:rsidP="00353F23">
            <w:pPr>
              <w:pStyle w:val="SC7"/>
            </w:pPr>
            <w:r w:rsidRPr="008907C8">
              <w:rPr>
                <w:lang w:eastAsia="ru-RU"/>
              </w:rPr>
              <w:t>ПМИ</w:t>
            </w:r>
          </w:p>
        </w:tc>
        <w:tc>
          <w:tcPr>
            <w:tcW w:w="6768" w:type="dxa"/>
            <w:hideMark/>
          </w:tcPr>
          <w:p w14:paraId="6A4385EA" w14:textId="77777777" w:rsidR="008907C8" w:rsidRPr="003D2363" w:rsidRDefault="008907C8" w:rsidP="00353F23">
            <w:pPr>
              <w:pStyle w:val="SC7"/>
            </w:pPr>
            <w:r w:rsidRPr="003D2363">
              <w:t>Программа и методика испытаний</w:t>
            </w:r>
          </w:p>
        </w:tc>
      </w:tr>
      <w:tr w:rsidR="008907C8" w:rsidRPr="008907C8" w14:paraId="61BD4ABA" w14:textId="77777777" w:rsidTr="003D2363">
        <w:trPr>
          <w:trHeight w:val="315"/>
        </w:trPr>
        <w:tc>
          <w:tcPr>
            <w:tcW w:w="580" w:type="dxa"/>
          </w:tcPr>
          <w:p w14:paraId="20346F94" w14:textId="3149387B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16A93BAA" w14:textId="77777777" w:rsidR="008907C8" w:rsidRPr="003D2363" w:rsidRDefault="008907C8" w:rsidP="00353F23">
            <w:pPr>
              <w:pStyle w:val="SC7"/>
            </w:pPr>
            <w:r w:rsidRPr="003D2363">
              <w:t>ПО</w:t>
            </w:r>
          </w:p>
        </w:tc>
        <w:tc>
          <w:tcPr>
            <w:tcW w:w="6768" w:type="dxa"/>
            <w:hideMark/>
          </w:tcPr>
          <w:p w14:paraId="75629364" w14:textId="77777777" w:rsidR="008907C8" w:rsidRPr="003D2363" w:rsidRDefault="008907C8" w:rsidP="00353F23">
            <w:pPr>
              <w:pStyle w:val="SC7"/>
            </w:pPr>
            <w:r w:rsidRPr="003D2363">
              <w:t>Программное обеспечение</w:t>
            </w:r>
          </w:p>
        </w:tc>
      </w:tr>
      <w:tr w:rsidR="008907C8" w:rsidRPr="008907C8" w14:paraId="47BE3CAF" w14:textId="77777777" w:rsidTr="003D2363">
        <w:trPr>
          <w:trHeight w:val="315"/>
        </w:trPr>
        <w:tc>
          <w:tcPr>
            <w:tcW w:w="580" w:type="dxa"/>
          </w:tcPr>
          <w:p w14:paraId="010077E2" w14:textId="61088F10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0A03CD68" w14:textId="77777777" w:rsidR="008907C8" w:rsidRPr="003D2363" w:rsidRDefault="008907C8" w:rsidP="00353F23">
            <w:pPr>
              <w:pStyle w:val="SC7"/>
            </w:pPr>
            <w:r w:rsidRPr="003D2363">
              <w:t>СанПиН</w:t>
            </w:r>
          </w:p>
        </w:tc>
        <w:tc>
          <w:tcPr>
            <w:tcW w:w="6768" w:type="dxa"/>
            <w:hideMark/>
          </w:tcPr>
          <w:p w14:paraId="4EEBD103" w14:textId="77777777" w:rsidR="008907C8" w:rsidRPr="003D2363" w:rsidRDefault="008907C8" w:rsidP="00353F23">
            <w:pPr>
              <w:pStyle w:val="SC7"/>
            </w:pPr>
            <w:r w:rsidRPr="003D2363">
              <w:t>Санитарные правила и нормы</w:t>
            </w:r>
          </w:p>
        </w:tc>
      </w:tr>
      <w:tr w:rsidR="008907C8" w:rsidRPr="008907C8" w14:paraId="151A5ADE" w14:textId="77777777" w:rsidTr="003D2363">
        <w:trPr>
          <w:trHeight w:val="315"/>
        </w:trPr>
        <w:tc>
          <w:tcPr>
            <w:tcW w:w="580" w:type="dxa"/>
          </w:tcPr>
          <w:p w14:paraId="682AD466" w14:textId="2065447D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4E232A31" w14:textId="77777777" w:rsidR="008907C8" w:rsidRPr="003D2363" w:rsidRDefault="008907C8" w:rsidP="00353F23">
            <w:pPr>
              <w:pStyle w:val="SC7"/>
            </w:pPr>
            <w:r w:rsidRPr="003D2363">
              <w:t>СУБД</w:t>
            </w:r>
          </w:p>
        </w:tc>
        <w:tc>
          <w:tcPr>
            <w:tcW w:w="6768" w:type="dxa"/>
            <w:hideMark/>
          </w:tcPr>
          <w:p w14:paraId="36166B2D" w14:textId="77777777" w:rsidR="008907C8" w:rsidRPr="003D2363" w:rsidRDefault="008907C8" w:rsidP="00353F23">
            <w:pPr>
              <w:pStyle w:val="SC7"/>
            </w:pPr>
            <w:r w:rsidRPr="003D2363">
              <w:t>Система управления базой данных</w:t>
            </w:r>
          </w:p>
        </w:tc>
      </w:tr>
      <w:tr w:rsidR="008907C8" w:rsidRPr="008907C8" w14:paraId="5C0698C5" w14:textId="77777777" w:rsidTr="003D2363">
        <w:trPr>
          <w:trHeight w:val="315"/>
        </w:trPr>
        <w:tc>
          <w:tcPr>
            <w:tcW w:w="580" w:type="dxa"/>
          </w:tcPr>
          <w:p w14:paraId="220A818D" w14:textId="54FA6652" w:rsidR="008907C8" w:rsidRPr="008907C8" w:rsidRDefault="008907C8" w:rsidP="00AA1315">
            <w:pPr>
              <w:pStyle w:val="SC"/>
              <w:rPr>
                <w:lang w:eastAsia="ru-RU"/>
              </w:rPr>
            </w:pPr>
          </w:p>
        </w:tc>
        <w:tc>
          <w:tcPr>
            <w:tcW w:w="2222" w:type="dxa"/>
            <w:hideMark/>
          </w:tcPr>
          <w:p w14:paraId="0818C555" w14:textId="77777777" w:rsidR="008907C8" w:rsidRPr="003D2363" w:rsidRDefault="008907C8" w:rsidP="00353F23">
            <w:pPr>
              <w:pStyle w:val="SC7"/>
            </w:pPr>
            <w:r w:rsidRPr="003D2363">
              <w:t>ТЗ</w:t>
            </w:r>
          </w:p>
        </w:tc>
        <w:tc>
          <w:tcPr>
            <w:tcW w:w="6768" w:type="dxa"/>
            <w:hideMark/>
          </w:tcPr>
          <w:p w14:paraId="39570FD1" w14:textId="77777777" w:rsidR="008907C8" w:rsidRPr="003D2363" w:rsidRDefault="008907C8" w:rsidP="00353F23">
            <w:pPr>
              <w:pStyle w:val="SC7"/>
            </w:pPr>
            <w:r w:rsidRPr="003D2363">
              <w:t>Техническое задание</w:t>
            </w:r>
          </w:p>
        </w:tc>
      </w:tr>
    </w:tbl>
    <w:p w14:paraId="6D0F8A08" w14:textId="01966650" w:rsidR="00E75469" w:rsidRPr="00927F37" w:rsidRDefault="00E75469" w:rsidP="00144AE9">
      <w:pPr>
        <w:pStyle w:val="1"/>
      </w:pPr>
      <w:bookmarkStart w:id="831" w:name="_Toc468725162"/>
      <w:bookmarkStart w:id="832" w:name="_Toc468725166"/>
      <w:bookmarkStart w:id="833" w:name="_Toc468725170"/>
      <w:bookmarkStart w:id="834" w:name="_Toc468725174"/>
      <w:bookmarkStart w:id="835" w:name="_Toc468725181"/>
      <w:bookmarkStart w:id="836" w:name="_Toc468725185"/>
      <w:bookmarkStart w:id="837" w:name="_Toc468725189"/>
      <w:bookmarkStart w:id="838" w:name="_Toc468725193"/>
      <w:bookmarkStart w:id="839" w:name="_Toc468725197"/>
      <w:bookmarkStart w:id="840" w:name="_Toc468725201"/>
      <w:bookmarkStart w:id="841" w:name="_Toc468725205"/>
      <w:bookmarkStart w:id="842" w:name="_Toc468725209"/>
      <w:bookmarkStart w:id="843" w:name="_Toc468725213"/>
      <w:bookmarkStart w:id="844" w:name="_Toc468725217"/>
      <w:bookmarkStart w:id="845" w:name="_Toc468725221"/>
      <w:bookmarkStart w:id="846" w:name="_Toc468725225"/>
      <w:bookmarkStart w:id="847" w:name="_Toc468725229"/>
      <w:bookmarkStart w:id="848" w:name="_Toc468725233"/>
      <w:bookmarkStart w:id="849" w:name="_Toc468725237"/>
      <w:bookmarkStart w:id="850" w:name="_Toc468725241"/>
      <w:bookmarkStart w:id="851" w:name="_Toc468725245"/>
      <w:bookmarkStart w:id="852" w:name="_Toc468725249"/>
      <w:bookmarkStart w:id="853" w:name="_Toc468725253"/>
      <w:bookmarkStart w:id="854" w:name="_Toc468725257"/>
      <w:bookmarkStart w:id="855" w:name="_Toc468725261"/>
      <w:bookmarkStart w:id="856" w:name="_Toc468725265"/>
      <w:bookmarkStart w:id="857" w:name="_Toc468725269"/>
      <w:bookmarkStart w:id="858" w:name="_Toc468725273"/>
      <w:bookmarkStart w:id="859" w:name="_Toc468725277"/>
      <w:bookmarkStart w:id="860" w:name="_Toc468725281"/>
      <w:bookmarkStart w:id="861" w:name="_Toc468725285"/>
      <w:bookmarkStart w:id="862" w:name="_Toc468725289"/>
      <w:bookmarkStart w:id="863" w:name="_Toc468725293"/>
      <w:bookmarkStart w:id="864" w:name="_Toc468725297"/>
      <w:bookmarkStart w:id="865" w:name="_Toc447141646"/>
      <w:bookmarkStart w:id="866" w:name="_Toc479788730"/>
      <w:bookmarkStart w:id="867" w:name="_Toc481488927"/>
      <w:bookmarkStart w:id="868" w:name="_Toc481489563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r w:rsidRPr="00927F37">
        <w:lastRenderedPageBreak/>
        <w:t xml:space="preserve">Назначение и цели </w:t>
      </w:r>
      <w:r w:rsidR="00192B1B" w:rsidRPr="00927F37">
        <w:t xml:space="preserve">создания </w:t>
      </w:r>
      <w:r w:rsidR="00832209">
        <w:t>Подс</w:t>
      </w:r>
      <w:r w:rsidRPr="00927F37">
        <w:t>истемы</w:t>
      </w:r>
      <w:bookmarkEnd w:id="818"/>
      <w:bookmarkEnd w:id="865"/>
      <w:bookmarkEnd w:id="866"/>
      <w:bookmarkEnd w:id="867"/>
      <w:bookmarkEnd w:id="868"/>
    </w:p>
    <w:p w14:paraId="082F53B0" w14:textId="01DFBF4B" w:rsidR="00E75469" w:rsidRPr="009335A0" w:rsidRDefault="00E75469" w:rsidP="00E75469">
      <w:pPr>
        <w:pStyle w:val="2"/>
      </w:pPr>
      <w:bookmarkStart w:id="869" w:name="_Toc445321091"/>
      <w:bookmarkStart w:id="870" w:name="_Toc447141647"/>
      <w:bookmarkStart w:id="871" w:name="_Toc479788731"/>
      <w:bookmarkStart w:id="872" w:name="_Toc481488928"/>
      <w:bookmarkStart w:id="873" w:name="_Toc481489564"/>
      <w:r w:rsidRPr="009335A0">
        <w:t xml:space="preserve">Назначение </w:t>
      </w:r>
      <w:r w:rsidR="00832209">
        <w:t>Подс</w:t>
      </w:r>
      <w:r w:rsidRPr="009335A0">
        <w:t>истемы</w:t>
      </w:r>
      <w:bookmarkEnd w:id="869"/>
      <w:bookmarkEnd w:id="870"/>
      <w:bookmarkEnd w:id="871"/>
      <w:bookmarkEnd w:id="872"/>
      <w:bookmarkEnd w:id="873"/>
    </w:p>
    <w:p w14:paraId="3101D14C" w14:textId="36220732" w:rsidR="00741B56" w:rsidRPr="009335A0" w:rsidRDefault="00177DE5" w:rsidP="00741B56">
      <w:bookmarkStart w:id="874" w:name="_Toc445321092"/>
      <w:r>
        <w:t>Информационное обеспечение</w:t>
      </w:r>
      <w:r w:rsidR="005B11F8">
        <w:t xml:space="preserve"> процесса планирования М</w:t>
      </w:r>
      <w:r>
        <w:t>аршрута</w:t>
      </w:r>
      <w:r w:rsidR="000C7230">
        <w:t xml:space="preserve"> плавания</w:t>
      </w:r>
      <w:r w:rsidR="000C7230" w:rsidRPr="000C7230">
        <w:t>.</w:t>
      </w:r>
    </w:p>
    <w:p w14:paraId="2DC7128C" w14:textId="7FBA4482" w:rsidR="004521C3" w:rsidRPr="009335A0" w:rsidRDefault="0084111F" w:rsidP="004521C3">
      <w:pPr>
        <w:pStyle w:val="2"/>
      </w:pPr>
      <w:bookmarkStart w:id="875" w:name="_Toc447141648"/>
      <w:bookmarkStart w:id="876" w:name="_Toc479788732"/>
      <w:bookmarkStart w:id="877" w:name="_Toc481488929"/>
      <w:bookmarkStart w:id="878" w:name="_Toc481489565"/>
      <w:bookmarkEnd w:id="874"/>
      <w:r w:rsidRPr="009335A0">
        <w:t>Ц</w:t>
      </w:r>
      <w:r w:rsidR="00E64F71" w:rsidRPr="009335A0">
        <w:t xml:space="preserve">ели </w:t>
      </w:r>
      <w:r w:rsidR="00192B1B" w:rsidRPr="009335A0">
        <w:t xml:space="preserve">создания </w:t>
      </w:r>
      <w:r w:rsidR="00832209">
        <w:t>Подс</w:t>
      </w:r>
      <w:r w:rsidR="00E64F71" w:rsidRPr="009335A0">
        <w:t>истемы</w:t>
      </w:r>
      <w:bookmarkEnd w:id="875"/>
      <w:bookmarkEnd w:id="876"/>
      <w:bookmarkEnd w:id="877"/>
      <w:bookmarkEnd w:id="878"/>
    </w:p>
    <w:p w14:paraId="4FBBDE0A" w14:textId="27E337A2" w:rsidR="00D60CE4" w:rsidRPr="009335A0" w:rsidRDefault="00D60CE4" w:rsidP="00D60CE4">
      <w:pPr>
        <w:pStyle w:val="SC3"/>
      </w:pPr>
      <w:r w:rsidRPr="009335A0">
        <w:t xml:space="preserve">Основные цели </w:t>
      </w:r>
      <w:fldSimple w:instr=" DOCPROPERTY  &quot;Тип проекта_род&quot;  \* MERGEFORMAT ">
        <w:r w:rsidR="005A0256">
          <w:t>создания</w:t>
        </w:r>
      </w:fldSimple>
      <w:r w:rsidRPr="009335A0">
        <w:t xml:space="preserve"> </w:t>
      </w:r>
      <w:r w:rsidR="00832209">
        <w:t>Подс</w:t>
      </w:r>
      <w:r w:rsidRPr="009335A0">
        <w:t>истемы:</w:t>
      </w:r>
    </w:p>
    <w:p w14:paraId="0E30982A" w14:textId="061851CD" w:rsidR="007043BF" w:rsidRPr="009335A0" w:rsidRDefault="007043BF" w:rsidP="00F22A3E">
      <w:pPr>
        <w:pStyle w:val="a"/>
      </w:pPr>
      <w:r w:rsidRPr="009335A0">
        <w:t xml:space="preserve">Повышение безопасности </w:t>
      </w:r>
      <w:r w:rsidR="00C533C0" w:rsidRPr="009335A0">
        <w:t>судоходства</w:t>
      </w:r>
      <w:r w:rsidR="00B713AA" w:rsidRPr="009335A0">
        <w:t xml:space="preserve"> </w:t>
      </w:r>
      <w:r w:rsidRPr="009335A0">
        <w:t xml:space="preserve">за </w:t>
      </w:r>
      <w:r w:rsidR="008C6329" w:rsidRPr="009335A0">
        <w:t>счёт</w:t>
      </w:r>
      <w:r w:rsidRPr="009335A0">
        <w:t xml:space="preserve"> </w:t>
      </w:r>
      <w:r w:rsidR="0081349C" w:rsidRPr="009335A0">
        <w:t xml:space="preserve">получения доступа к </w:t>
      </w:r>
      <w:r w:rsidR="00C533C0" w:rsidRPr="009335A0">
        <w:t>информационным</w:t>
      </w:r>
      <w:r w:rsidR="0081349C" w:rsidRPr="009335A0">
        <w:t xml:space="preserve"> сервисам обеспечения </w:t>
      </w:r>
      <w:r w:rsidR="00356E83">
        <w:t>планирования Маршрута плавания</w:t>
      </w:r>
      <w:r w:rsidR="00EC13A0">
        <w:t>;</w:t>
      </w:r>
    </w:p>
    <w:p w14:paraId="78B5B2B0" w14:textId="52DA0B81" w:rsidR="007043BF" w:rsidRPr="009335A0" w:rsidRDefault="007043BF" w:rsidP="00F22A3E">
      <w:pPr>
        <w:pStyle w:val="a"/>
      </w:pPr>
      <w:r w:rsidRPr="009335A0">
        <w:t>Снижение себестоимости</w:t>
      </w:r>
      <w:r w:rsidR="009B7746" w:rsidRPr="009335A0">
        <w:t xml:space="preserve"> </w:t>
      </w:r>
      <w:r w:rsidR="0081349C" w:rsidRPr="009335A0">
        <w:t xml:space="preserve">получения </w:t>
      </w:r>
      <w:r w:rsidR="00C533C0" w:rsidRPr="009335A0">
        <w:t>доступа к информационным</w:t>
      </w:r>
      <w:r w:rsidR="0081349C" w:rsidRPr="009335A0">
        <w:t xml:space="preserve"> сервис</w:t>
      </w:r>
      <w:r w:rsidR="00C533C0" w:rsidRPr="009335A0">
        <w:t>ам</w:t>
      </w:r>
      <w:r w:rsidR="0081349C" w:rsidRPr="009335A0">
        <w:t xml:space="preserve"> обеспечения </w:t>
      </w:r>
      <w:r w:rsidR="00356E83">
        <w:t>планирования Маршрута плавания</w:t>
      </w:r>
      <w:r w:rsidR="0081349C" w:rsidRPr="009335A0">
        <w:t xml:space="preserve"> по сравнению с</w:t>
      </w:r>
      <w:r w:rsidR="00C533C0" w:rsidRPr="009335A0">
        <w:t>о</w:t>
      </w:r>
      <w:r w:rsidR="0081349C" w:rsidRPr="009335A0">
        <w:t xml:space="preserve"> </w:t>
      </w:r>
      <w:r w:rsidR="00C533C0" w:rsidRPr="009335A0">
        <w:t>специализированными</w:t>
      </w:r>
      <w:r w:rsidR="0081349C" w:rsidRPr="009335A0">
        <w:t xml:space="preserve"> программно-аппаратными решениями</w:t>
      </w:r>
      <w:r w:rsidR="00832209">
        <w:t>.</w:t>
      </w:r>
    </w:p>
    <w:p w14:paraId="2D57AB5F" w14:textId="11F842E9" w:rsidR="007B69DE" w:rsidRPr="009335A0" w:rsidRDefault="007B69DE" w:rsidP="004A10AA">
      <w:pPr>
        <w:pStyle w:val="SC3"/>
      </w:pPr>
      <w:r w:rsidRPr="009335A0">
        <w:t xml:space="preserve">Основные цели развития </w:t>
      </w:r>
      <w:r w:rsidR="00832209">
        <w:t>Подс</w:t>
      </w:r>
      <w:r w:rsidR="004A10AA" w:rsidRPr="009335A0">
        <w:t>истемы</w:t>
      </w:r>
      <w:r w:rsidRPr="009335A0">
        <w:t>:</w:t>
      </w:r>
    </w:p>
    <w:p w14:paraId="1756253E" w14:textId="2D842229" w:rsidR="007B69DE" w:rsidRPr="009335A0" w:rsidRDefault="007B69DE" w:rsidP="004A10AA">
      <w:pPr>
        <w:pStyle w:val="a"/>
      </w:pPr>
      <w:r w:rsidRPr="009335A0">
        <w:t xml:space="preserve">Снижение числа посредников на рынке предоставления </w:t>
      </w:r>
      <w:r w:rsidR="006D1C76" w:rsidRPr="009335A0">
        <w:t xml:space="preserve">информационных сервисов обеспечения </w:t>
      </w:r>
      <w:r w:rsidR="00356E83">
        <w:t>планирования Маршрута плавания</w:t>
      </w:r>
      <w:r w:rsidRPr="009335A0">
        <w:t xml:space="preserve">, как следствие – повышение </w:t>
      </w:r>
      <w:r w:rsidR="006D1C76" w:rsidRPr="009335A0">
        <w:t xml:space="preserve">доступности </w:t>
      </w:r>
      <w:r w:rsidR="00D14C13" w:rsidRPr="009335A0">
        <w:t xml:space="preserve">для </w:t>
      </w:r>
      <w:r w:rsidRPr="009335A0">
        <w:t xml:space="preserve">потребителей данных </w:t>
      </w:r>
      <w:r w:rsidR="00356E83">
        <w:t>сервисов</w:t>
      </w:r>
      <w:r w:rsidR="00EC13A0">
        <w:t>;</w:t>
      </w:r>
    </w:p>
    <w:p w14:paraId="2F515D17" w14:textId="19A944E3" w:rsidR="006D1C76" w:rsidRPr="009335A0" w:rsidRDefault="00793DC3" w:rsidP="00693A44">
      <w:pPr>
        <w:pStyle w:val="a"/>
      </w:pPr>
      <w:r>
        <w:t>Увеличение</w:t>
      </w:r>
      <w:r w:rsidRPr="009335A0">
        <w:t xml:space="preserve"> </w:t>
      </w:r>
      <w:r w:rsidR="006D1C76" w:rsidRPr="009335A0">
        <w:t>количества</w:t>
      </w:r>
      <w:r w:rsidR="00356E83">
        <w:t xml:space="preserve"> </w:t>
      </w:r>
      <w:r w:rsidR="006D1C76" w:rsidRPr="009335A0">
        <w:t>информационных сервисов Решения для оказания коммерческих услуг в России и за рубежом</w:t>
      </w:r>
      <w:r w:rsidR="00EC13A0">
        <w:t>.</w:t>
      </w:r>
    </w:p>
    <w:p w14:paraId="40EAF40C" w14:textId="77777777" w:rsidR="004521C3" w:rsidRPr="00927F37" w:rsidRDefault="004521C3" w:rsidP="00144AE9">
      <w:pPr>
        <w:pStyle w:val="1"/>
      </w:pPr>
      <w:bookmarkStart w:id="879" w:name="_Toc445321093"/>
      <w:bookmarkStart w:id="880" w:name="_Toc447141649"/>
      <w:bookmarkStart w:id="881" w:name="_Toc479788733"/>
      <w:bookmarkStart w:id="882" w:name="_Toc481488930"/>
      <w:bookmarkStart w:id="883" w:name="_Toc481489566"/>
      <w:r w:rsidRPr="00927F37">
        <w:lastRenderedPageBreak/>
        <w:t>Характеристика объекта автоматизации</w:t>
      </w:r>
      <w:bookmarkEnd w:id="879"/>
      <w:bookmarkEnd w:id="880"/>
      <w:bookmarkEnd w:id="881"/>
      <w:bookmarkEnd w:id="882"/>
      <w:bookmarkEnd w:id="883"/>
    </w:p>
    <w:p w14:paraId="10A13AC4" w14:textId="22168E65" w:rsidR="00E46E23" w:rsidRPr="00904286" w:rsidRDefault="00E46E23" w:rsidP="00E46E23">
      <w:bookmarkStart w:id="884" w:name="_Toc445321097"/>
      <w:r w:rsidRPr="00E46E23">
        <w:t xml:space="preserve">Объектом автоматизации является </w:t>
      </w:r>
      <w:r w:rsidR="00743F49">
        <w:t xml:space="preserve">группа </w:t>
      </w:r>
      <w:r w:rsidR="00904286">
        <w:t>процессов</w:t>
      </w:r>
      <w:r w:rsidR="004B4F1D" w:rsidRPr="00E46E23">
        <w:t xml:space="preserve"> </w:t>
      </w:r>
      <w:r w:rsidR="00C12A12">
        <w:t xml:space="preserve">по </w:t>
      </w:r>
      <w:r w:rsidR="004B4F1D" w:rsidRPr="00E46E23">
        <w:t>обеспечени</w:t>
      </w:r>
      <w:r w:rsidR="00C12A12">
        <w:t>ю</w:t>
      </w:r>
      <w:r w:rsidR="004B4F1D" w:rsidRPr="00E46E23">
        <w:t xml:space="preserve"> </w:t>
      </w:r>
      <w:r w:rsidR="004B4F1D">
        <w:t>планирования маршрутов</w:t>
      </w:r>
      <w:r w:rsidR="00904286" w:rsidRPr="00904286">
        <w:t xml:space="preserve"> </w:t>
      </w:r>
      <w:r w:rsidR="00904286">
        <w:t>плавания</w:t>
      </w:r>
      <w:r w:rsidRPr="00E46E23">
        <w:t>.</w:t>
      </w:r>
    </w:p>
    <w:p w14:paraId="145832D8" w14:textId="0371D65F" w:rsidR="00121BC3" w:rsidRDefault="00121BC3" w:rsidP="002F28B2">
      <w:r>
        <w:t xml:space="preserve">Описание </w:t>
      </w:r>
      <w:r w:rsidR="00904286">
        <w:t>процессов</w:t>
      </w:r>
      <w:r>
        <w:t>, подлежащих автоматизации, приведено в</w:t>
      </w:r>
      <w:r w:rsidR="00300EF2" w:rsidRPr="00300EF2">
        <w:t xml:space="preserve"> </w:t>
      </w:r>
      <w:r>
        <w:t>таблице</w:t>
      </w:r>
      <w:r w:rsidR="00B45C2D">
        <w:t xml:space="preserve"> </w:t>
      </w:r>
      <w:r w:rsidR="00B45C2D">
        <w:fldChar w:fldCharType="begin"/>
      </w:r>
      <w:r w:rsidR="00B45C2D">
        <w:instrText xml:space="preserve"> REF _Ref445373278 \h </w:instrText>
      </w:r>
      <w:r w:rsidR="00B45C2D">
        <w:fldChar w:fldCharType="separate"/>
      </w:r>
      <w:r w:rsidR="005A0256">
        <w:rPr>
          <w:noProof/>
        </w:rPr>
        <w:t>3</w:t>
      </w:r>
      <w:r w:rsidR="00B45C2D">
        <w:fldChar w:fldCharType="end"/>
      </w:r>
      <w:r w:rsidR="00B45C2D">
        <w:t>.</w:t>
      </w:r>
    </w:p>
    <w:p w14:paraId="16A34071" w14:textId="32F8FD6A" w:rsidR="00CD4696" w:rsidRDefault="00B45C2D" w:rsidP="00A3472B">
      <w:pPr>
        <w:pStyle w:val="af"/>
      </w:pPr>
      <w:bookmarkStart w:id="885" w:name="_Toc447141668"/>
      <w:bookmarkStart w:id="886" w:name="_Toc479788751"/>
      <w:bookmarkStart w:id="887" w:name="_Toc481488948"/>
      <w:bookmarkStart w:id="888" w:name="_Toc481489505"/>
      <w:r w:rsidRPr="00530E76">
        <w:t>Таблица</w:t>
      </w:r>
      <w:r>
        <w:t xml:space="preserve"> </w:t>
      </w:r>
      <w:fldSimple w:instr=" SEQ Таблица \* ARABIC ">
        <w:bookmarkStart w:id="889" w:name="_Ref445373278"/>
        <w:r w:rsidR="005A0256">
          <w:rPr>
            <w:noProof/>
          </w:rPr>
          <w:t>3</w:t>
        </w:r>
        <w:bookmarkEnd w:id="889"/>
      </w:fldSimple>
      <w:r w:rsidR="00CD4696">
        <w:rPr>
          <w:noProof/>
        </w:rPr>
        <w:br/>
      </w:r>
      <w:r w:rsidR="00904286">
        <w:t>Процессы</w:t>
      </w:r>
      <w:r>
        <w:t>, подлежащие автоматизации</w:t>
      </w:r>
      <w:bookmarkEnd w:id="885"/>
      <w:bookmarkEnd w:id="886"/>
      <w:bookmarkEnd w:id="887"/>
      <w:bookmarkEnd w:id="888"/>
    </w:p>
    <w:tbl>
      <w:tblPr>
        <w:tblStyle w:val="SC9"/>
        <w:tblW w:w="9570" w:type="dxa"/>
        <w:tblLook w:val="04A0" w:firstRow="1" w:lastRow="0" w:firstColumn="1" w:lastColumn="0" w:noHBand="0" w:noVBand="1"/>
      </w:tblPr>
      <w:tblGrid>
        <w:gridCol w:w="559"/>
        <w:gridCol w:w="2687"/>
        <w:gridCol w:w="2976"/>
        <w:gridCol w:w="3348"/>
      </w:tblGrid>
      <w:tr w:rsidR="00693A44" w:rsidRPr="00693A44" w14:paraId="5AF3DA6E" w14:textId="77777777" w:rsidTr="00994A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5"/>
          <w:tblHeader/>
        </w:trPr>
        <w:tc>
          <w:tcPr>
            <w:tcW w:w="559" w:type="dxa"/>
            <w:hideMark/>
          </w:tcPr>
          <w:p w14:paraId="0FEBFCD4" w14:textId="77777777" w:rsidR="00693A44" w:rsidRPr="00BE6E5F" w:rsidRDefault="00693A44" w:rsidP="00BE6E5F">
            <w:pPr>
              <w:pStyle w:val="SC8"/>
              <w:rPr>
                <w:bCs w:val="0"/>
              </w:rPr>
            </w:pPr>
            <w:r w:rsidRPr="00BE6E5F">
              <w:t>№</w:t>
            </w:r>
          </w:p>
        </w:tc>
        <w:tc>
          <w:tcPr>
            <w:tcW w:w="2687" w:type="dxa"/>
            <w:hideMark/>
          </w:tcPr>
          <w:p w14:paraId="6B4F1952" w14:textId="77777777" w:rsidR="00693A44" w:rsidRPr="00BE6E5F" w:rsidRDefault="00693A44" w:rsidP="00BE6E5F">
            <w:pPr>
              <w:pStyle w:val="SC8"/>
              <w:rPr>
                <w:bCs w:val="0"/>
              </w:rPr>
            </w:pPr>
            <w:r w:rsidRPr="00BE6E5F">
              <w:t>Наименование автоматизируемого процесса (функций)</w:t>
            </w:r>
          </w:p>
        </w:tc>
        <w:tc>
          <w:tcPr>
            <w:tcW w:w="2976" w:type="dxa"/>
            <w:hideMark/>
          </w:tcPr>
          <w:p w14:paraId="548B437E" w14:textId="77777777" w:rsidR="00693A44" w:rsidRPr="00BE6E5F" w:rsidRDefault="00693A44" w:rsidP="00BE6E5F">
            <w:pPr>
              <w:pStyle w:val="SC8"/>
              <w:rPr>
                <w:bCs w:val="0"/>
              </w:rPr>
            </w:pPr>
            <w:r w:rsidRPr="00BE6E5F">
              <w:t>обоснование необходимости автоматизации</w:t>
            </w:r>
          </w:p>
        </w:tc>
        <w:tc>
          <w:tcPr>
            <w:tcW w:w="3348" w:type="dxa"/>
            <w:hideMark/>
          </w:tcPr>
          <w:p w14:paraId="7DA91768" w14:textId="77777777" w:rsidR="00693A44" w:rsidRPr="00BE6E5F" w:rsidRDefault="00693A44" w:rsidP="00BE6E5F">
            <w:pPr>
              <w:pStyle w:val="SC8"/>
              <w:rPr>
                <w:bCs w:val="0"/>
              </w:rPr>
            </w:pPr>
            <w:r w:rsidRPr="00BE6E5F">
              <w:t>Границы организационного охвата</w:t>
            </w:r>
          </w:p>
        </w:tc>
      </w:tr>
      <w:tr w:rsidR="00693A44" w:rsidRPr="00693A44" w14:paraId="6A782233" w14:textId="77777777" w:rsidTr="00994A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559" w:type="dxa"/>
            <w:hideMark/>
          </w:tcPr>
          <w:p w14:paraId="580F8C4B" w14:textId="77777777" w:rsidR="00693A44" w:rsidRPr="00BE6E5F" w:rsidRDefault="00693A44" w:rsidP="00BE6E5F">
            <w:pPr>
              <w:pStyle w:val="SC8"/>
              <w:rPr>
                <w:bCs w:val="0"/>
              </w:rPr>
            </w:pPr>
            <w:r w:rsidRPr="00BE6E5F">
              <w:t>1</w:t>
            </w:r>
          </w:p>
        </w:tc>
        <w:tc>
          <w:tcPr>
            <w:tcW w:w="2687" w:type="dxa"/>
            <w:hideMark/>
          </w:tcPr>
          <w:p w14:paraId="67860D62" w14:textId="77777777" w:rsidR="00693A44" w:rsidRPr="00BE6E5F" w:rsidRDefault="00693A44" w:rsidP="00BE6E5F">
            <w:pPr>
              <w:pStyle w:val="SC8"/>
              <w:rPr>
                <w:bCs w:val="0"/>
              </w:rPr>
            </w:pPr>
            <w:r w:rsidRPr="00BE6E5F">
              <w:t>2</w:t>
            </w:r>
          </w:p>
        </w:tc>
        <w:tc>
          <w:tcPr>
            <w:tcW w:w="2976" w:type="dxa"/>
            <w:hideMark/>
          </w:tcPr>
          <w:p w14:paraId="1CBC5746" w14:textId="77777777" w:rsidR="00693A44" w:rsidRPr="00BE6E5F" w:rsidRDefault="00693A44" w:rsidP="00BE6E5F">
            <w:pPr>
              <w:pStyle w:val="SC8"/>
              <w:rPr>
                <w:bCs w:val="0"/>
              </w:rPr>
            </w:pPr>
            <w:r w:rsidRPr="00BE6E5F">
              <w:t>3</w:t>
            </w:r>
          </w:p>
        </w:tc>
        <w:tc>
          <w:tcPr>
            <w:tcW w:w="3348" w:type="dxa"/>
            <w:hideMark/>
          </w:tcPr>
          <w:p w14:paraId="006CD6C6" w14:textId="77777777" w:rsidR="00693A44" w:rsidRPr="00BE6E5F" w:rsidRDefault="00693A44" w:rsidP="00BE6E5F">
            <w:pPr>
              <w:pStyle w:val="SC8"/>
              <w:rPr>
                <w:bCs w:val="0"/>
              </w:rPr>
            </w:pPr>
            <w:r w:rsidRPr="00BE6E5F">
              <w:t>4</w:t>
            </w:r>
          </w:p>
        </w:tc>
      </w:tr>
      <w:tr w:rsidR="00693A44" w:rsidRPr="00693A44" w14:paraId="0BE6E6B4" w14:textId="77777777" w:rsidTr="00994A20">
        <w:trPr>
          <w:trHeight w:val="2055"/>
        </w:trPr>
        <w:tc>
          <w:tcPr>
            <w:tcW w:w="559" w:type="dxa"/>
          </w:tcPr>
          <w:p w14:paraId="1DC4E82E" w14:textId="77777777" w:rsidR="00693A44" w:rsidRPr="00693A44" w:rsidRDefault="00693A44" w:rsidP="00BE6E5F">
            <w:pPr>
              <w:pStyle w:val="SC"/>
              <w:numPr>
                <w:ilvl w:val="0"/>
                <w:numId w:val="108"/>
              </w:numPr>
              <w:rPr>
                <w:lang w:eastAsia="ru-RU"/>
              </w:rPr>
            </w:pPr>
          </w:p>
        </w:tc>
        <w:tc>
          <w:tcPr>
            <w:tcW w:w="2687" w:type="dxa"/>
            <w:hideMark/>
          </w:tcPr>
          <w:p w14:paraId="260BF000" w14:textId="7C968EB9" w:rsidR="00693A44" w:rsidRPr="00693A44" w:rsidRDefault="00693A44" w:rsidP="00353F23">
            <w:pPr>
              <w:pStyle w:val="SC7"/>
              <w:rPr>
                <w:lang w:eastAsia="ru-RU"/>
              </w:rPr>
            </w:pPr>
            <w:r w:rsidRPr="00693A44">
              <w:rPr>
                <w:lang w:eastAsia="ru-RU"/>
              </w:rPr>
              <w:t xml:space="preserve">Отображение карты с указанием местоположения </w:t>
            </w:r>
            <w:r w:rsidR="00055645">
              <w:rPr>
                <w:lang w:eastAsia="ru-RU"/>
              </w:rPr>
              <w:t>Пользовател</w:t>
            </w:r>
            <w:r w:rsidRPr="00693A44">
              <w:rPr>
                <w:lang w:eastAsia="ru-RU"/>
              </w:rPr>
              <w:t>я</w:t>
            </w:r>
            <w:r w:rsidR="00CF7179">
              <w:rPr>
                <w:lang w:eastAsia="ru-RU"/>
              </w:rPr>
              <w:t xml:space="preserve"> на ней</w:t>
            </w:r>
          </w:p>
        </w:tc>
        <w:tc>
          <w:tcPr>
            <w:tcW w:w="2976" w:type="dxa"/>
            <w:hideMark/>
          </w:tcPr>
          <w:p w14:paraId="3302E7D3" w14:textId="5661845E" w:rsidR="00693A44" w:rsidRPr="00693A44" w:rsidRDefault="00693A44" w:rsidP="00353F23">
            <w:pPr>
              <w:pStyle w:val="SC7"/>
              <w:rPr>
                <w:lang w:eastAsia="ru-RU"/>
              </w:rPr>
            </w:pPr>
            <w:r w:rsidRPr="00693A44">
              <w:rPr>
                <w:lang w:eastAsia="ru-RU"/>
              </w:rPr>
              <w:t xml:space="preserve">Определение собственного местоположения </w:t>
            </w:r>
            <w:r w:rsidR="001E4931">
              <w:rPr>
                <w:lang w:eastAsia="ru-RU"/>
              </w:rPr>
              <w:t>на карте для планирования дальнейшего маршрута плавания</w:t>
            </w:r>
          </w:p>
        </w:tc>
        <w:tc>
          <w:tcPr>
            <w:tcW w:w="3348" w:type="dxa"/>
            <w:hideMark/>
          </w:tcPr>
          <w:p w14:paraId="1184497F" w14:textId="2AEDE2E8" w:rsidR="002F28B2" w:rsidRDefault="002F28B2" w:rsidP="007904E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Определение</w:t>
            </w:r>
            <w:r w:rsidRPr="00693A44">
              <w:rPr>
                <w:lang w:eastAsia="ru-RU"/>
              </w:rPr>
              <w:t xml:space="preserve"> </w:t>
            </w:r>
            <w:r w:rsidR="00693A44" w:rsidRPr="00693A44">
              <w:rPr>
                <w:lang w:eastAsia="ru-RU"/>
              </w:rPr>
              <w:t>собственного мес</w:t>
            </w:r>
            <w:r w:rsidR="00693A44">
              <w:rPr>
                <w:lang w:eastAsia="ru-RU"/>
              </w:rPr>
              <w:t>т</w:t>
            </w:r>
            <w:r w:rsidR="00693A44" w:rsidRPr="00693A44">
              <w:rPr>
                <w:lang w:eastAsia="ru-RU"/>
              </w:rPr>
              <w:t xml:space="preserve">оположения </w:t>
            </w:r>
            <w:r w:rsidR="00055645">
              <w:rPr>
                <w:lang w:eastAsia="ru-RU"/>
              </w:rPr>
              <w:t>Пользовател</w:t>
            </w:r>
            <w:r w:rsidR="00693A44" w:rsidRPr="00693A44">
              <w:rPr>
                <w:lang w:eastAsia="ru-RU"/>
              </w:rPr>
              <w:t>я</w:t>
            </w:r>
            <w:r>
              <w:rPr>
                <w:lang w:eastAsia="ru-RU"/>
              </w:rPr>
              <w:t>;</w:t>
            </w:r>
          </w:p>
          <w:p w14:paraId="1B043753" w14:textId="38E598D2" w:rsidR="007904E7" w:rsidRDefault="002F28B2" w:rsidP="007904E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 xml:space="preserve">Отображение </w:t>
            </w:r>
            <w:r w:rsidR="00055645">
              <w:rPr>
                <w:lang w:eastAsia="ru-RU"/>
              </w:rPr>
              <w:t>Пользовател</w:t>
            </w:r>
            <w:r>
              <w:rPr>
                <w:lang w:eastAsia="ru-RU"/>
              </w:rPr>
              <w:t>я</w:t>
            </w:r>
            <w:r w:rsidR="00693A44" w:rsidRPr="00693A44">
              <w:rPr>
                <w:lang w:eastAsia="ru-RU"/>
              </w:rPr>
              <w:t xml:space="preserve"> на карте</w:t>
            </w:r>
            <w:r w:rsidR="007904E7">
              <w:rPr>
                <w:lang w:eastAsia="ru-RU"/>
              </w:rPr>
              <w:t>;</w:t>
            </w:r>
          </w:p>
          <w:p w14:paraId="0BCB28BF" w14:textId="41634C45" w:rsidR="00693A44" w:rsidRPr="00693A44" w:rsidRDefault="002F28B2" w:rsidP="001E4931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П</w:t>
            </w:r>
            <w:r w:rsidRPr="00693A44">
              <w:rPr>
                <w:lang w:eastAsia="ru-RU"/>
              </w:rPr>
              <w:t>олучени</w:t>
            </w:r>
            <w:r>
              <w:rPr>
                <w:lang w:eastAsia="ru-RU"/>
              </w:rPr>
              <w:t>е</w:t>
            </w:r>
            <w:r w:rsidRPr="00693A44">
              <w:rPr>
                <w:lang w:eastAsia="ru-RU"/>
              </w:rPr>
              <w:t xml:space="preserve"> </w:t>
            </w:r>
            <w:r w:rsidR="00693A44" w:rsidRPr="00693A44">
              <w:rPr>
                <w:lang w:eastAsia="ru-RU"/>
              </w:rPr>
              <w:t xml:space="preserve">карт </w:t>
            </w:r>
            <w:r w:rsidR="001E4931">
              <w:rPr>
                <w:lang w:eastAsia="ru-RU"/>
              </w:rPr>
              <w:t>интересующего региона</w:t>
            </w:r>
          </w:p>
        </w:tc>
      </w:tr>
      <w:tr w:rsidR="00693A44" w:rsidRPr="00693A44" w14:paraId="79222AD1" w14:textId="77777777" w:rsidTr="00994A20">
        <w:trPr>
          <w:trHeight w:val="1290"/>
        </w:trPr>
        <w:tc>
          <w:tcPr>
            <w:tcW w:w="559" w:type="dxa"/>
          </w:tcPr>
          <w:p w14:paraId="342D4D86" w14:textId="77777777" w:rsidR="00693A44" w:rsidRPr="00693A44" w:rsidRDefault="00693A44" w:rsidP="00535580">
            <w:pPr>
              <w:pStyle w:val="SC"/>
              <w:rPr>
                <w:lang w:eastAsia="ru-RU"/>
              </w:rPr>
            </w:pPr>
          </w:p>
        </w:tc>
        <w:tc>
          <w:tcPr>
            <w:tcW w:w="2687" w:type="dxa"/>
            <w:hideMark/>
          </w:tcPr>
          <w:p w14:paraId="4903E81E" w14:textId="7F409262" w:rsidR="00693A44" w:rsidRPr="00693A44" w:rsidRDefault="00693A44" w:rsidP="00353F23">
            <w:pPr>
              <w:pStyle w:val="SC7"/>
              <w:rPr>
                <w:lang w:eastAsia="ru-RU"/>
              </w:rPr>
            </w:pPr>
            <w:r w:rsidRPr="00693A44">
              <w:rPr>
                <w:lang w:eastAsia="ru-RU"/>
              </w:rPr>
              <w:t>Отображение текущих и прогнозируемых метеоусловий</w:t>
            </w:r>
          </w:p>
        </w:tc>
        <w:tc>
          <w:tcPr>
            <w:tcW w:w="2976" w:type="dxa"/>
            <w:hideMark/>
          </w:tcPr>
          <w:p w14:paraId="35ECA9F4" w14:textId="55FBE0B2" w:rsidR="00693A44" w:rsidRPr="00693A44" w:rsidRDefault="00693A44" w:rsidP="00353F23">
            <w:pPr>
              <w:pStyle w:val="SC7"/>
              <w:rPr>
                <w:lang w:eastAsia="ru-RU"/>
              </w:rPr>
            </w:pPr>
            <w:r w:rsidRPr="00693A44">
              <w:rPr>
                <w:lang w:eastAsia="ru-RU"/>
              </w:rPr>
              <w:t xml:space="preserve">Планирование маршрута </w:t>
            </w:r>
            <w:r w:rsidR="001E4931">
              <w:rPr>
                <w:lang w:eastAsia="ru-RU"/>
              </w:rPr>
              <w:t xml:space="preserve">плавания </w:t>
            </w:r>
            <w:r w:rsidRPr="00693A44">
              <w:rPr>
                <w:lang w:eastAsia="ru-RU"/>
              </w:rPr>
              <w:t xml:space="preserve">с </w:t>
            </w:r>
            <w:r w:rsidR="007904E7" w:rsidRPr="00693A44">
              <w:rPr>
                <w:lang w:eastAsia="ru-RU"/>
              </w:rPr>
              <w:t>учётом</w:t>
            </w:r>
            <w:r w:rsidRPr="00693A44">
              <w:rPr>
                <w:lang w:eastAsia="ru-RU"/>
              </w:rPr>
              <w:t xml:space="preserve"> метеоусловий</w:t>
            </w:r>
          </w:p>
        </w:tc>
        <w:tc>
          <w:tcPr>
            <w:tcW w:w="3348" w:type="dxa"/>
            <w:hideMark/>
          </w:tcPr>
          <w:p w14:paraId="5340D46D" w14:textId="0E34BE01" w:rsidR="00693A44" w:rsidRPr="00693A44" w:rsidRDefault="002F28B2" w:rsidP="001E4931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Получение</w:t>
            </w:r>
            <w:r w:rsidRPr="00693A44">
              <w:rPr>
                <w:lang w:eastAsia="ru-RU"/>
              </w:rPr>
              <w:t xml:space="preserve"> </w:t>
            </w:r>
            <w:r w:rsidR="00693A44" w:rsidRPr="00693A44">
              <w:rPr>
                <w:lang w:eastAsia="ru-RU"/>
              </w:rPr>
              <w:t xml:space="preserve">текущих и прогнозируемых метеоусловий </w:t>
            </w:r>
            <w:r w:rsidR="001E4931">
              <w:rPr>
                <w:lang w:eastAsia="ru-RU"/>
              </w:rPr>
              <w:t>для интересующего региона</w:t>
            </w:r>
          </w:p>
        </w:tc>
      </w:tr>
      <w:tr w:rsidR="00693A44" w:rsidRPr="00693A44" w14:paraId="034815A9" w14:textId="77777777" w:rsidTr="00994A20">
        <w:trPr>
          <w:trHeight w:val="1035"/>
        </w:trPr>
        <w:tc>
          <w:tcPr>
            <w:tcW w:w="559" w:type="dxa"/>
          </w:tcPr>
          <w:p w14:paraId="2ED1903C" w14:textId="77777777" w:rsidR="00693A44" w:rsidRPr="00693A44" w:rsidRDefault="00693A44" w:rsidP="00535580">
            <w:pPr>
              <w:pStyle w:val="SC"/>
              <w:rPr>
                <w:lang w:eastAsia="ru-RU"/>
              </w:rPr>
            </w:pPr>
          </w:p>
        </w:tc>
        <w:tc>
          <w:tcPr>
            <w:tcW w:w="2687" w:type="dxa"/>
            <w:hideMark/>
          </w:tcPr>
          <w:p w14:paraId="38970E76" w14:textId="77777777" w:rsidR="00693A44" w:rsidRPr="00693A44" w:rsidRDefault="00693A44" w:rsidP="00353F23">
            <w:pPr>
              <w:pStyle w:val="SC7"/>
              <w:rPr>
                <w:lang w:eastAsia="ru-RU"/>
              </w:rPr>
            </w:pPr>
            <w:r w:rsidRPr="00693A44">
              <w:rPr>
                <w:lang w:eastAsia="ru-RU"/>
              </w:rPr>
              <w:t>Отображение POI на карте</w:t>
            </w:r>
          </w:p>
        </w:tc>
        <w:tc>
          <w:tcPr>
            <w:tcW w:w="2976" w:type="dxa"/>
            <w:hideMark/>
          </w:tcPr>
          <w:p w14:paraId="16129558" w14:textId="5473697F" w:rsidR="00693A44" w:rsidRPr="00693A44" w:rsidRDefault="00CF7179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П</w:t>
            </w:r>
            <w:r w:rsidR="00693A44" w:rsidRPr="00693A44">
              <w:rPr>
                <w:lang w:eastAsia="ru-RU"/>
              </w:rPr>
              <w:t xml:space="preserve">олучение информации о точках, которые </w:t>
            </w:r>
            <w:r>
              <w:rPr>
                <w:lang w:eastAsia="ru-RU"/>
              </w:rPr>
              <w:t xml:space="preserve">представляют для Пользователя </w:t>
            </w:r>
            <w:r w:rsidR="00693A44" w:rsidRPr="00693A44">
              <w:rPr>
                <w:lang w:eastAsia="ru-RU"/>
              </w:rPr>
              <w:t>интерес</w:t>
            </w:r>
            <w:r w:rsidR="00503B46">
              <w:rPr>
                <w:lang w:eastAsia="ru-RU"/>
              </w:rPr>
              <w:t xml:space="preserve">. Планирование маршрута с </w:t>
            </w:r>
            <w:r w:rsidR="00C12A12">
              <w:rPr>
                <w:lang w:eastAsia="ru-RU"/>
              </w:rPr>
              <w:t>учётом</w:t>
            </w:r>
            <w:r w:rsidR="00503B46">
              <w:rPr>
                <w:lang w:eastAsia="ru-RU"/>
              </w:rPr>
              <w:t xml:space="preserve"> точек, которые представляют интерес для Пользователя.</w:t>
            </w:r>
          </w:p>
        </w:tc>
        <w:tc>
          <w:tcPr>
            <w:tcW w:w="3348" w:type="dxa"/>
            <w:hideMark/>
          </w:tcPr>
          <w:p w14:paraId="71DAD963" w14:textId="77777777" w:rsidR="00693A44" w:rsidRDefault="002F28B2" w:rsidP="00CF7179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 xml:space="preserve">Отображение </w:t>
            </w:r>
            <w:r w:rsidR="00693A44" w:rsidRPr="00693A44">
              <w:rPr>
                <w:lang w:eastAsia="ru-RU"/>
              </w:rPr>
              <w:t xml:space="preserve">точек на карте, которые </w:t>
            </w:r>
            <w:r w:rsidR="00CF7179">
              <w:rPr>
                <w:lang w:eastAsia="ru-RU"/>
              </w:rPr>
              <w:t>представляют для Пользователя интерес</w:t>
            </w:r>
          </w:p>
          <w:p w14:paraId="61F80797" w14:textId="6AD9E9D8" w:rsidR="001C46D9" w:rsidRPr="00693A44" w:rsidRDefault="001C46D9" w:rsidP="001C46D9">
            <w:pPr>
              <w:pStyle w:val="SCf3"/>
              <w:rPr>
                <w:lang w:eastAsia="ru-RU"/>
              </w:rPr>
            </w:pPr>
            <w:r w:rsidRPr="00E11145">
              <w:rPr>
                <w:lang w:eastAsia="ru-RU"/>
              </w:rPr>
              <w:t xml:space="preserve">Просмотр детальной информации </w:t>
            </w:r>
            <w:r>
              <w:rPr>
                <w:lang w:eastAsia="ru-RU"/>
              </w:rPr>
              <w:t>по выбранной точке;</w:t>
            </w:r>
          </w:p>
        </w:tc>
      </w:tr>
      <w:tr w:rsidR="00495971" w:rsidRPr="00693A44" w14:paraId="164AD134" w14:textId="77777777" w:rsidTr="00994A20">
        <w:trPr>
          <w:trHeight w:val="780"/>
        </w:trPr>
        <w:tc>
          <w:tcPr>
            <w:tcW w:w="559" w:type="dxa"/>
          </w:tcPr>
          <w:p w14:paraId="4424F3C9" w14:textId="77777777" w:rsidR="00495971" w:rsidRPr="00693A44" w:rsidRDefault="00495971" w:rsidP="00722C23">
            <w:pPr>
              <w:pStyle w:val="SC"/>
              <w:rPr>
                <w:lang w:eastAsia="ru-RU"/>
              </w:rPr>
            </w:pPr>
          </w:p>
        </w:tc>
        <w:tc>
          <w:tcPr>
            <w:tcW w:w="2687" w:type="dxa"/>
          </w:tcPr>
          <w:p w14:paraId="58A9306C" w14:textId="77777777" w:rsidR="00495971" w:rsidRPr="00693A44" w:rsidRDefault="00495971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Отображение других судов на карте</w:t>
            </w:r>
          </w:p>
        </w:tc>
        <w:tc>
          <w:tcPr>
            <w:tcW w:w="2976" w:type="dxa"/>
          </w:tcPr>
          <w:p w14:paraId="6DB3873B" w14:textId="50A62A89" w:rsidR="00495971" w:rsidRPr="00693A44" w:rsidDel="00793DC3" w:rsidRDefault="00495971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Планирование маршрута плавания с </w:t>
            </w:r>
            <w:r w:rsidR="00C12A12">
              <w:rPr>
                <w:lang w:eastAsia="ru-RU"/>
              </w:rPr>
              <w:t>учётом</w:t>
            </w:r>
            <w:r>
              <w:rPr>
                <w:lang w:eastAsia="ru-RU"/>
              </w:rPr>
              <w:t xml:space="preserve"> положения других судов</w:t>
            </w:r>
          </w:p>
        </w:tc>
        <w:tc>
          <w:tcPr>
            <w:tcW w:w="3348" w:type="dxa"/>
          </w:tcPr>
          <w:p w14:paraId="1B57E722" w14:textId="77777777" w:rsidR="00495971" w:rsidRDefault="00495971" w:rsidP="00722C23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Отображение местоположения других судов на карте</w:t>
            </w:r>
          </w:p>
        </w:tc>
      </w:tr>
      <w:tr w:rsidR="00693A44" w:rsidRPr="00693A44" w14:paraId="46010431" w14:textId="77777777" w:rsidTr="00994A20">
        <w:trPr>
          <w:trHeight w:val="780"/>
        </w:trPr>
        <w:tc>
          <w:tcPr>
            <w:tcW w:w="559" w:type="dxa"/>
          </w:tcPr>
          <w:p w14:paraId="7F7393C9" w14:textId="77777777" w:rsidR="00693A44" w:rsidRPr="00693A44" w:rsidRDefault="00693A44" w:rsidP="00535580">
            <w:pPr>
              <w:pStyle w:val="SC"/>
              <w:rPr>
                <w:lang w:eastAsia="ru-RU"/>
              </w:rPr>
            </w:pPr>
          </w:p>
        </w:tc>
        <w:tc>
          <w:tcPr>
            <w:tcW w:w="2687" w:type="dxa"/>
            <w:hideMark/>
          </w:tcPr>
          <w:p w14:paraId="0FF98A59" w14:textId="3476EBF0" w:rsidR="00693A44" w:rsidRPr="00693A44" w:rsidRDefault="00693A44" w:rsidP="00353F23">
            <w:pPr>
              <w:pStyle w:val="SC7"/>
              <w:rPr>
                <w:lang w:eastAsia="ru-RU"/>
              </w:rPr>
            </w:pPr>
            <w:r w:rsidRPr="00693A44">
              <w:rPr>
                <w:lang w:eastAsia="ru-RU"/>
              </w:rPr>
              <w:t xml:space="preserve">Отображение других </w:t>
            </w:r>
            <w:r w:rsidR="00055645">
              <w:rPr>
                <w:lang w:eastAsia="ru-RU"/>
              </w:rPr>
              <w:t>Пользовател</w:t>
            </w:r>
            <w:r w:rsidRPr="00693A44">
              <w:rPr>
                <w:lang w:eastAsia="ru-RU"/>
              </w:rPr>
              <w:t>ей на карте</w:t>
            </w:r>
          </w:p>
        </w:tc>
        <w:tc>
          <w:tcPr>
            <w:tcW w:w="2976" w:type="dxa"/>
            <w:hideMark/>
          </w:tcPr>
          <w:p w14:paraId="733D3A57" w14:textId="62A4D6AF" w:rsidR="00693A44" w:rsidRPr="00693A44" w:rsidRDefault="00793DC3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Поиск Пользователей, которые находятся в интересующем регионе с целью </w:t>
            </w:r>
            <w:r w:rsidR="001E4931">
              <w:rPr>
                <w:lang w:eastAsia="ru-RU"/>
              </w:rPr>
              <w:t xml:space="preserve">получения дополнительной </w:t>
            </w:r>
            <w:r w:rsidR="00503B46">
              <w:rPr>
                <w:lang w:eastAsia="ru-RU"/>
              </w:rPr>
              <w:t xml:space="preserve">неформализованной </w:t>
            </w:r>
            <w:r w:rsidR="001E4931">
              <w:rPr>
                <w:lang w:eastAsia="ru-RU"/>
              </w:rPr>
              <w:t>информации при планировании маршрута</w:t>
            </w:r>
          </w:p>
        </w:tc>
        <w:tc>
          <w:tcPr>
            <w:tcW w:w="3348" w:type="dxa"/>
            <w:hideMark/>
          </w:tcPr>
          <w:p w14:paraId="0EF41CC9" w14:textId="1B28865D" w:rsidR="00693A44" w:rsidRPr="00693A44" w:rsidRDefault="002F28B2" w:rsidP="002F28B2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Отображение</w:t>
            </w:r>
            <w:r w:rsidRPr="00693A44">
              <w:rPr>
                <w:lang w:eastAsia="ru-RU"/>
              </w:rPr>
              <w:t xml:space="preserve"> </w:t>
            </w:r>
            <w:r w:rsidR="00693A44" w:rsidRPr="00693A44">
              <w:rPr>
                <w:lang w:eastAsia="ru-RU"/>
              </w:rPr>
              <w:t xml:space="preserve">местоположения других </w:t>
            </w:r>
            <w:r w:rsidR="00055645">
              <w:rPr>
                <w:lang w:eastAsia="ru-RU"/>
              </w:rPr>
              <w:t>Пользовател</w:t>
            </w:r>
            <w:r w:rsidR="00693A44" w:rsidRPr="00693A44">
              <w:rPr>
                <w:lang w:eastAsia="ru-RU"/>
              </w:rPr>
              <w:t>ей</w:t>
            </w:r>
            <w:r>
              <w:rPr>
                <w:lang w:eastAsia="ru-RU"/>
              </w:rPr>
              <w:t xml:space="preserve"> на карте</w:t>
            </w:r>
          </w:p>
        </w:tc>
      </w:tr>
      <w:tr w:rsidR="00693A44" w:rsidRPr="00693A44" w14:paraId="1EDAB178" w14:textId="77777777" w:rsidTr="00994A20">
        <w:trPr>
          <w:trHeight w:val="780"/>
        </w:trPr>
        <w:tc>
          <w:tcPr>
            <w:tcW w:w="559" w:type="dxa"/>
          </w:tcPr>
          <w:p w14:paraId="300A95FB" w14:textId="77777777" w:rsidR="00693A44" w:rsidRPr="00693A44" w:rsidRDefault="00693A44" w:rsidP="00535580">
            <w:pPr>
              <w:pStyle w:val="SC"/>
              <w:rPr>
                <w:lang w:eastAsia="ru-RU"/>
              </w:rPr>
            </w:pPr>
          </w:p>
        </w:tc>
        <w:tc>
          <w:tcPr>
            <w:tcW w:w="2687" w:type="dxa"/>
            <w:hideMark/>
          </w:tcPr>
          <w:p w14:paraId="21289148" w14:textId="58B85527" w:rsidR="00693A44" w:rsidRPr="00693A44" w:rsidRDefault="00693A44" w:rsidP="00353F23">
            <w:pPr>
              <w:pStyle w:val="SC7"/>
              <w:rPr>
                <w:lang w:eastAsia="ru-RU"/>
              </w:rPr>
            </w:pPr>
            <w:r w:rsidRPr="00693A44">
              <w:rPr>
                <w:lang w:eastAsia="ru-RU"/>
              </w:rPr>
              <w:t xml:space="preserve">Общение </w:t>
            </w:r>
            <w:r w:rsidR="00055645">
              <w:rPr>
                <w:lang w:eastAsia="ru-RU"/>
              </w:rPr>
              <w:t>Пользовател</w:t>
            </w:r>
            <w:r w:rsidRPr="00693A44">
              <w:rPr>
                <w:lang w:eastAsia="ru-RU"/>
              </w:rPr>
              <w:t>ей между собой</w:t>
            </w:r>
          </w:p>
        </w:tc>
        <w:tc>
          <w:tcPr>
            <w:tcW w:w="2976" w:type="dxa"/>
            <w:hideMark/>
          </w:tcPr>
          <w:p w14:paraId="2C5A3B7E" w14:textId="09DCEA10" w:rsidR="00693A44" w:rsidRPr="00693A44" w:rsidRDefault="00CF7179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О</w:t>
            </w:r>
            <w:r w:rsidR="00693A44" w:rsidRPr="00693A44">
              <w:rPr>
                <w:lang w:eastAsia="ru-RU"/>
              </w:rPr>
              <w:t xml:space="preserve">бщение </w:t>
            </w:r>
            <w:r>
              <w:rPr>
                <w:lang w:eastAsia="ru-RU"/>
              </w:rPr>
              <w:t>между Пользователями</w:t>
            </w:r>
            <w:r w:rsidR="00693A44" w:rsidRPr="00693A44">
              <w:rPr>
                <w:lang w:eastAsia="ru-RU"/>
              </w:rPr>
              <w:t xml:space="preserve"> </w:t>
            </w:r>
            <w:r w:rsidR="00503B46">
              <w:rPr>
                <w:lang w:eastAsia="ru-RU"/>
              </w:rPr>
              <w:t>с целью получения дополнительной неформализованной информации при планировании маршрута</w:t>
            </w:r>
          </w:p>
        </w:tc>
        <w:tc>
          <w:tcPr>
            <w:tcW w:w="3348" w:type="dxa"/>
            <w:hideMark/>
          </w:tcPr>
          <w:p w14:paraId="1CA91D6D" w14:textId="5ED5A027" w:rsidR="00693A44" w:rsidRPr="00693A44" w:rsidRDefault="002F28B2" w:rsidP="002F28B2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Обмен</w:t>
            </w:r>
            <w:r w:rsidRPr="00693A44">
              <w:rPr>
                <w:lang w:eastAsia="ru-RU"/>
              </w:rPr>
              <w:t xml:space="preserve"> </w:t>
            </w:r>
            <w:r w:rsidR="00693A44" w:rsidRPr="00693A44">
              <w:rPr>
                <w:lang w:eastAsia="ru-RU"/>
              </w:rPr>
              <w:t xml:space="preserve">сообщениями между </w:t>
            </w:r>
            <w:r w:rsidR="00055645">
              <w:rPr>
                <w:lang w:eastAsia="ru-RU"/>
              </w:rPr>
              <w:t>Пользовател</w:t>
            </w:r>
            <w:r w:rsidR="00693A44" w:rsidRPr="00693A44">
              <w:rPr>
                <w:lang w:eastAsia="ru-RU"/>
              </w:rPr>
              <w:t>ями</w:t>
            </w:r>
          </w:p>
        </w:tc>
      </w:tr>
    </w:tbl>
    <w:p w14:paraId="64ACE028" w14:textId="07462F3E" w:rsidR="00495971" w:rsidRDefault="00495971" w:rsidP="005E580A">
      <w:bookmarkStart w:id="890" w:name="_Toc468725315"/>
      <w:bookmarkStart w:id="891" w:name="_Toc468725325"/>
      <w:bookmarkStart w:id="892" w:name="_Toc468725332"/>
      <w:bookmarkStart w:id="893" w:name="_Toc468725338"/>
      <w:bookmarkStart w:id="894" w:name="_Toc468725344"/>
      <w:bookmarkEnd w:id="890"/>
      <w:bookmarkEnd w:id="891"/>
      <w:bookmarkEnd w:id="892"/>
      <w:bookmarkEnd w:id="893"/>
      <w:bookmarkEnd w:id="894"/>
      <w:r>
        <w:t>Ц</w:t>
      </w:r>
      <w:r w:rsidR="005E580A">
        <w:t xml:space="preserve">елевая группа </w:t>
      </w:r>
      <w:r w:rsidR="006863E4">
        <w:t>—</w:t>
      </w:r>
      <w:r w:rsidR="005E580A">
        <w:t xml:space="preserve"> </w:t>
      </w:r>
      <w:r w:rsidR="00577839">
        <w:t>я</w:t>
      </w:r>
      <w:r w:rsidR="00577839" w:rsidRPr="00CB75B3">
        <w:t>хтсмены, арендаторы и шкиперы маломерных судов</w:t>
      </w:r>
      <w:r w:rsidR="00577839">
        <w:t>, туристы, прочие</w:t>
      </w:r>
      <w:r w:rsidR="005E580A">
        <w:t xml:space="preserve"> </w:t>
      </w:r>
      <w:r w:rsidR="00C10EB1">
        <w:t xml:space="preserve">лица, планирующие </w:t>
      </w:r>
      <w:r w:rsidR="00B8019B">
        <w:t>путешествие или участие в регате</w:t>
      </w:r>
      <w:r w:rsidR="005E580A">
        <w:t>.</w:t>
      </w:r>
    </w:p>
    <w:p w14:paraId="2F7EA2AF" w14:textId="77777777" w:rsidR="00495971" w:rsidRDefault="00495971" w:rsidP="005E580A">
      <w:r>
        <w:lastRenderedPageBreak/>
        <w:t xml:space="preserve">Мобильные приложения должны распространяться через официальные магазины мобильных приложений производителей операционных систем </w:t>
      </w:r>
      <w:r>
        <w:rPr>
          <w:lang w:val="en-US"/>
        </w:rPr>
        <w:t>Android</w:t>
      </w:r>
      <w:r w:rsidRPr="00495971">
        <w:t xml:space="preserve"> </w:t>
      </w:r>
      <w:r>
        <w:t xml:space="preserve">и </w:t>
      </w:r>
      <w:r>
        <w:rPr>
          <w:lang w:val="en-US"/>
        </w:rPr>
        <w:t>iOS</w:t>
      </w:r>
      <w:r>
        <w:t>.</w:t>
      </w:r>
    </w:p>
    <w:p w14:paraId="1F03A4DA" w14:textId="5DF51290" w:rsidR="00FD1ABB" w:rsidRDefault="00FD1ABB" w:rsidP="005E580A">
      <w:r>
        <w:t>Требования к условиям эксплуатации определяются производителями Мобильных устройств, дополнительных требований не предъявляется.</w:t>
      </w:r>
    </w:p>
    <w:p w14:paraId="26B7383C" w14:textId="16EEA641" w:rsidR="00FD1ABB" w:rsidRDefault="00FD1ABB" w:rsidP="005E580A">
      <w:r>
        <w:t>Требования к условиям окружающей среды определяются производителями Мобильных устройств, дополнительных требований не предъявляется.</w:t>
      </w:r>
    </w:p>
    <w:p w14:paraId="441A0CBF" w14:textId="26C66722" w:rsidR="00117FC5" w:rsidRPr="001D0A28" w:rsidRDefault="00117FC5" w:rsidP="00117FC5">
      <w:pPr>
        <w:pStyle w:val="2"/>
        <w:keepLines w:val="0"/>
        <w:ind w:left="576" w:hanging="576"/>
      </w:pPr>
      <w:bookmarkStart w:id="895" w:name="_Toc477448459"/>
      <w:bookmarkStart w:id="896" w:name="_Toc477536973"/>
      <w:bookmarkStart w:id="897" w:name="_Toc468725353"/>
      <w:bookmarkStart w:id="898" w:name="_Toc468725354"/>
      <w:bookmarkStart w:id="899" w:name="_Toc444080558"/>
      <w:bookmarkStart w:id="900" w:name="_Toc447141651"/>
      <w:bookmarkStart w:id="901" w:name="_Toc479788734"/>
      <w:bookmarkStart w:id="902" w:name="_Toc481488931"/>
      <w:bookmarkStart w:id="903" w:name="_Toc481489567"/>
      <w:bookmarkEnd w:id="895"/>
      <w:bookmarkEnd w:id="896"/>
      <w:bookmarkEnd w:id="897"/>
      <w:bookmarkEnd w:id="898"/>
      <w:r w:rsidRPr="001D0A28">
        <w:t>Существующие проекты</w:t>
      </w:r>
      <w:bookmarkStart w:id="904" w:name="_Toc468725351"/>
      <w:bookmarkEnd w:id="899"/>
      <w:bookmarkEnd w:id="900"/>
      <w:bookmarkEnd w:id="901"/>
      <w:bookmarkEnd w:id="902"/>
      <w:bookmarkEnd w:id="903"/>
      <w:bookmarkEnd w:id="904"/>
    </w:p>
    <w:p w14:paraId="1246A543" w14:textId="7766C0AD" w:rsidR="002E31A1" w:rsidRDefault="00B850F9" w:rsidP="00015F4A">
      <w:r w:rsidRPr="0098033E">
        <w:t xml:space="preserve">При разработке </w:t>
      </w:r>
      <w:r w:rsidR="008528BA" w:rsidRPr="0098033E">
        <w:t xml:space="preserve">Мобильного </w:t>
      </w:r>
      <w:r w:rsidRPr="0098033E">
        <w:t xml:space="preserve">приложения необходимо учесть опыт эксплуатации следующих существующих мобильных приложений </w:t>
      </w:r>
      <w:r w:rsidR="005B2854" w:rsidRPr="0098033E">
        <w:t>данной тематики</w:t>
      </w:r>
      <w:r w:rsidR="002E31A1" w:rsidRPr="0098033E">
        <w:t>.</w:t>
      </w:r>
      <w:r w:rsidR="0027693A">
        <w:t xml:space="preserve"> </w:t>
      </w:r>
      <w:r w:rsidR="006863E4">
        <w:t xml:space="preserve">Анализ конкурентов приведён в таблице </w:t>
      </w:r>
      <w:r w:rsidR="006863E4">
        <w:fldChar w:fldCharType="begin"/>
      </w:r>
      <w:r w:rsidR="006863E4">
        <w:instrText xml:space="preserve"> REF _Ref478669412 \h </w:instrText>
      </w:r>
      <w:r w:rsidR="006863E4">
        <w:fldChar w:fldCharType="separate"/>
      </w:r>
      <w:r w:rsidR="00F07635">
        <w:rPr>
          <w:noProof/>
        </w:rPr>
        <w:t>4</w:t>
      </w:r>
      <w:r w:rsidR="006863E4">
        <w:fldChar w:fldCharType="end"/>
      </w:r>
      <w:r w:rsidR="006863E4">
        <w:t xml:space="preserve">. </w:t>
      </w:r>
    </w:p>
    <w:p w14:paraId="0AC17F9B" w14:textId="3D95BE19" w:rsidR="00015F4A" w:rsidRDefault="00B24A81" w:rsidP="00015F4A">
      <w:pPr>
        <w:pStyle w:val="af"/>
      </w:pPr>
      <w:bookmarkStart w:id="905" w:name="_Toc479788752"/>
      <w:bookmarkStart w:id="906" w:name="_Toc481488949"/>
      <w:bookmarkStart w:id="907" w:name="_Toc481489506"/>
      <w:r>
        <w:t xml:space="preserve">Таблица </w:t>
      </w:r>
      <w:fldSimple w:instr=" SEQ Таблица \* ARABIC ">
        <w:bookmarkStart w:id="908" w:name="_Ref478669412"/>
        <w:r w:rsidR="00015F4A">
          <w:rPr>
            <w:noProof/>
          </w:rPr>
          <w:t>4</w:t>
        </w:r>
        <w:bookmarkEnd w:id="908"/>
      </w:fldSimple>
      <w:r w:rsidR="00015F4A">
        <w:rPr>
          <w:noProof/>
        </w:rPr>
        <w:br/>
      </w:r>
      <w:r w:rsidR="006863E4">
        <w:t>А</w:t>
      </w:r>
      <w:r w:rsidR="00015F4A">
        <w:t xml:space="preserve">нализ </w:t>
      </w:r>
      <w:r w:rsidR="006863E4">
        <w:t>конкурентов</w:t>
      </w:r>
      <w:bookmarkEnd w:id="905"/>
      <w:bookmarkEnd w:id="906"/>
      <w:bookmarkEnd w:id="907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603"/>
        <w:gridCol w:w="1446"/>
        <w:gridCol w:w="33"/>
        <w:gridCol w:w="2753"/>
        <w:gridCol w:w="106"/>
        <w:gridCol w:w="4629"/>
      </w:tblGrid>
      <w:tr w:rsidR="00B24A81" w:rsidRPr="00693A44" w14:paraId="6DCACE96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5"/>
          <w:tblHeader/>
        </w:trPr>
        <w:tc>
          <w:tcPr>
            <w:tcW w:w="553" w:type="dxa"/>
            <w:hideMark/>
          </w:tcPr>
          <w:p w14:paraId="3C492611" w14:textId="77777777" w:rsidR="00015F4A" w:rsidRPr="00015F4A" w:rsidRDefault="00015F4A" w:rsidP="00015F4A">
            <w:pPr>
              <w:pStyle w:val="SC8"/>
            </w:pPr>
            <w:r w:rsidRPr="00015F4A">
              <w:t>№</w:t>
            </w:r>
          </w:p>
        </w:tc>
        <w:tc>
          <w:tcPr>
            <w:tcW w:w="1356" w:type="dxa"/>
            <w:gridSpan w:val="2"/>
            <w:hideMark/>
          </w:tcPr>
          <w:p w14:paraId="5D461BF6" w14:textId="34CE2DBB" w:rsidR="00015F4A" w:rsidRPr="00015F4A" w:rsidRDefault="00015F4A" w:rsidP="00015F4A">
            <w:pPr>
              <w:pStyle w:val="SC8"/>
            </w:pPr>
            <w:r w:rsidRPr="00015F4A">
              <w:t>На</w:t>
            </w:r>
            <w:r w:rsidR="00B24A81">
              <w:t>звание</w:t>
            </w:r>
            <w:r w:rsidRPr="00015F4A">
              <w:t xml:space="preserve"> </w:t>
            </w:r>
            <w:r w:rsidRPr="0098033E">
              <w:t>мобильн</w:t>
            </w:r>
            <w:r>
              <w:t>ого</w:t>
            </w:r>
            <w:r w:rsidRPr="0098033E">
              <w:t xml:space="preserve"> </w:t>
            </w:r>
            <w:r>
              <w:t>приложения</w:t>
            </w:r>
          </w:p>
        </w:tc>
        <w:tc>
          <w:tcPr>
            <w:tcW w:w="2621" w:type="dxa"/>
            <w:gridSpan w:val="2"/>
            <w:hideMark/>
          </w:tcPr>
          <w:p w14:paraId="65AB98A3" w14:textId="4F5D50F4" w:rsidR="00015F4A" w:rsidRPr="00015F4A" w:rsidRDefault="00015F4A" w:rsidP="00015F4A">
            <w:pPr>
              <w:pStyle w:val="SC8"/>
            </w:pPr>
            <w:r>
              <w:t>Достоинства</w:t>
            </w:r>
          </w:p>
        </w:tc>
        <w:tc>
          <w:tcPr>
            <w:tcW w:w="4244" w:type="dxa"/>
            <w:hideMark/>
          </w:tcPr>
          <w:p w14:paraId="030B911E" w14:textId="6DCD4F81" w:rsidR="00015F4A" w:rsidRPr="00015F4A" w:rsidRDefault="00015F4A" w:rsidP="00015F4A">
            <w:pPr>
              <w:pStyle w:val="SC8"/>
            </w:pPr>
            <w:r>
              <w:t>Недостатки</w:t>
            </w:r>
          </w:p>
        </w:tc>
      </w:tr>
      <w:tr w:rsidR="00015F4A" w:rsidRPr="00693A44" w14:paraId="4FCD344A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553" w:type="dxa"/>
            <w:hideMark/>
          </w:tcPr>
          <w:p w14:paraId="18645485" w14:textId="77777777" w:rsidR="00015F4A" w:rsidRPr="00015F4A" w:rsidRDefault="00015F4A" w:rsidP="00015F4A">
            <w:pPr>
              <w:pStyle w:val="SC8"/>
            </w:pPr>
            <w:r w:rsidRPr="00015F4A">
              <w:t>1</w:t>
            </w:r>
          </w:p>
        </w:tc>
        <w:tc>
          <w:tcPr>
            <w:tcW w:w="1356" w:type="dxa"/>
            <w:gridSpan w:val="2"/>
            <w:hideMark/>
          </w:tcPr>
          <w:p w14:paraId="5C0B3ED1" w14:textId="77777777" w:rsidR="00015F4A" w:rsidRPr="00015F4A" w:rsidRDefault="00015F4A" w:rsidP="00015F4A">
            <w:pPr>
              <w:pStyle w:val="SC8"/>
            </w:pPr>
            <w:r w:rsidRPr="00015F4A">
              <w:t>2</w:t>
            </w:r>
          </w:p>
        </w:tc>
        <w:tc>
          <w:tcPr>
            <w:tcW w:w="2621" w:type="dxa"/>
            <w:gridSpan w:val="2"/>
            <w:hideMark/>
          </w:tcPr>
          <w:p w14:paraId="3675C339" w14:textId="77777777" w:rsidR="00015F4A" w:rsidRPr="00015F4A" w:rsidRDefault="00015F4A" w:rsidP="00015F4A">
            <w:pPr>
              <w:pStyle w:val="SC8"/>
            </w:pPr>
            <w:r w:rsidRPr="00015F4A">
              <w:t>3</w:t>
            </w:r>
          </w:p>
        </w:tc>
        <w:tc>
          <w:tcPr>
            <w:tcW w:w="4244" w:type="dxa"/>
            <w:hideMark/>
          </w:tcPr>
          <w:p w14:paraId="5ECF3FBE" w14:textId="77777777" w:rsidR="00015F4A" w:rsidRPr="00015F4A" w:rsidRDefault="00015F4A" w:rsidP="00015F4A">
            <w:pPr>
              <w:pStyle w:val="SC8"/>
            </w:pPr>
            <w:r w:rsidRPr="00015F4A">
              <w:t>4</w:t>
            </w:r>
          </w:p>
        </w:tc>
      </w:tr>
      <w:tr w:rsidR="00B36A11" w:rsidRPr="00693A44" w14:paraId="475891D1" w14:textId="77777777" w:rsidTr="00B9334C">
        <w:trPr>
          <w:trHeight w:val="391"/>
        </w:trPr>
        <w:tc>
          <w:tcPr>
            <w:tcW w:w="553" w:type="dxa"/>
          </w:tcPr>
          <w:p w14:paraId="193AD344" w14:textId="77777777" w:rsidR="00B36A11" w:rsidRDefault="00B36A11" w:rsidP="008A3B5A">
            <w:pPr>
              <w:pStyle w:val="SC"/>
              <w:numPr>
                <w:ilvl w:val="0"/>
                <w:numId w:val="105"/>
              </w:numPr>
              <w:rPr>
                <w:lang w:eastAsia="ru-RU"/>
              </w:rPr>
            </w:pPr>
          </w:p>
        </w:tc>
        <w:tc>
          <w:tcPr>
            <w:tcW w:w="1326" w:type="dxa"/>
          </w:tcPr>
          <w:p w14:paraId="00C78650" w14:textId="430833D7" w:rsidR="00B36A11" w:rsidRPr="00DC4925" w:rsidRDefault="00B36A11" w:rsidP="00353F23">
            <w:pPr>
              <w:pStyle w:val="SC7"/>
              <w:rPr>
                <w:lang w:val="en-US"/>
              </w:rPr>
            </w:pPr>
            <w:r>
              <w:rPr>
                <w:lang w:val="en-US"/>
              </w:rPr>
              <w:t>WindGuru</w:t>
            </w:r>
          </w:p>
        </w:tc>
        <w:tc>
          <w:tcPr>
            <w:tcW w:w="2554" w:type="dxa"/>
            <w:gridSpan w:val="2"/>
          </w:tcPr>
          <w:p w14:paraId="1D10A718" w14:textId="77777777" w:rsidR="00B36A11" w:rsidRDefault="00B36A11" w:rsidP="00B36A11">
            <w:pPr>
              <w:pStyle w:val="SCf3"/>
              <w:rPr>
                <w:lang w:eastAsia="ru-RU"/>
              </w:rPr>
            </w:pPr>
            <w:r>
              <w:t>Отображение прогноза погоды в табличном представлении;</w:t>
            </w:r>
          </w:p>
          <w:p w14:paraId="01785DCB" w14:textId="5BC83B11" w:rsidR="00B36A11" w:rsidRDefault="00B36A11" w:rsidP="00B36A11">
            <w:pPr>
              <w:pStyle w:val="SCf3"/>
            </w:pPr>
            <w:r>
              <w:t xml:space="preserve">Отображение </w:t>
            </w:r>
            <w:proofErr w:type="spellStart"/>
            <w:r>
              <w:t>метеограмм</w:t>
            </w:r>
            <w:proofErr w:type="spellEnd"/>
          </w:p>
        </w:tc>
        <w:tc>
          <w:tcPr>
            <w:tcW w:w="4341" w:type="dxa"/>
            <w:gridSpan w:val="2"/>
          </w:tcPr>
          <w:p w14:paraId="1637F634" w14:textId="77777777" w:rsidR="00B36A11" w:rsidRDefault="00B36A11" w:rsidP="00B36A11">
            <w:pPr>
              <w:pStyle w:val="SCf3"/>
              <w:rPr>
                <w:lang w:eastAsia="ru-RU"/>
              </w:rPr>
            </w:pPr>
            <w:r>
              <w:t>Интерфейс приложения неочевидный. Например, есть раздел для собственных точек, но непонятно, как добавлять в этот раздел;</w:t>
            </w:r>
          </w:p>
          <w:p w14:paraId="7BECE6A1" w14:textId="77777777" w:rsidR="00B36A11" w:rsidRDefault="00B36A11" w:rsidP="00B36A11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Нестабильная работа приложения. Например, есть функция определения местоположения Мобильного устройства, но она не работает;</w:t>
            </w:r>
          </w:p>
          <w:p w14:paraId="4A58A21A" w14:textId="77777777" w:rsidR="00B36A11" w:rsidRDefault="00B36A11" w:rsidP="00B36A11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Отсутствие возможности работы в офлайн режиме;</w:t>
            </w:r>
          </w:p>
          <w:p w14:paraId="01B2E71A" w14:textId="2C5BC9B3" w:rsidR="00B36A11" w:rsidRDefault="00B36A11" w:rsidP="00B36A11">
            <w:pPr>
              <w:pStyle w:val="SCf3"/>
            </w:pPr>
            <w:r>
              <w:rPr>
                <w:lang w:eastAsia="ru-RU"/>
              </w:rPr>
              <w:t xml:space="preserve">Скудный функционал. </w:t>
            </w:r>
            <w:proofErr w:type="gramStart"/>
            <w:r>
              <w:rPr>
                <w:lang w:eastAsia="ru-RU"/>
              </w:rPr>
              <w:t>По сути</w:t>
            </w:r>
            <w:proofErr w:type="gramEnd"/>
            <w:r>
              <w:rPr>
                <w:lang w:eastAsia="ru-RU"/>
              </w:rPr>
              <w:t xml:space="preserve"> весь функционал заключается в просмотре прогноза в табличном представлении и в виде </w:t>
            </w:r>
            <w:proofErr w:type="spellStart"/>
            <w:r>
              <w:rPr>
                <w:lang w:eastAsia="ru-RU"/>
              </w:rPr>
              <w:t>метеограммы</w:t>
            </w:r>
            <w:proofErr w:type="spellEnd"/>
            <w:r>
              <w:rPr>
                <w:lang w:eastAsia="ru-RU"/>
              </w:rPr>
              <w:t xml:space="preserve"> для определённого списка точек.</w:t>
            </w:r>
          </w:p>
        </w:tc>
      </w:tr>
      <w:tr w:rsidR="00B24A81" w:rsidRPr="00693A44" w14:paraId="67E7EC5A" w14:textId="77777777" w:rsidTr="00B9334C">
        <w:trPr>
          <w:trHeight w:val="391"/>
        </w:trPr>
        <w:tc>
          <w:tcPr>
            <w:tcW w:w="553" w:type="dxa"/>
          </w:tcPr>
          <w:p w14:paraId="0E5BD3AD" w14:textId="77777777" w:rsidR="00015F4A" w:rsidRPr="00693A44" w:rsidRDefault="00015F4A" w:rsidP="00B9334C">
            <w:pPr>
              <w:pStyle w:val="SC"/>
              <w:rPr>
                <w:lang w:eastAsia="ru-RU"/>
              </w:rPr>
            </w:pPr>
          </w:p>
        </w:tc>
        <w:tc>
          <w:tcPr>
            <w:tcW w:w="1326" w:type="dxa"/>
          </w:tcPr>
          <w:p w14:paraId="73D450B0" w14:textId="28FA2F28" w:rsidR="00015F4A" w:rsidRPr="00693A44" w:rsidRDefault="00015F4A" w:rsidP="00353F23">
            <w:pPr>
              <w:pStyle w:val="SC7"/>
              <w:rPr>
                <w:lang w:eastAsia="ru-RU"/>
              </w:rPr>
            </w:pPr>
            <w:r w:rsidRPr="0027693A">
              <w:rPr>
                <w:lang w:val="en-US"/>
              </w:rPr>
              <w:t>PocketGrib</w:t>
            </w:r>
          </w:p>
        </w:tc>
        <w:tc>
          <w:tcPr>
            <w:tcW w:w="2554" w:type="dxa"/>
            <w:gridSpan w:val="2"/>
          </w:tcPr>
          <w:p w14:paraId="61778453" w14:textId="77777777" w:rsidR="00015F4A" w:rsidRPr="002E31A1" w:rsidRDefault="00015F4A" w:rsidP="00015F4A">
            <w:pPr>
              <w:pStyle w:val="SCf3"/>
            </w:pPr>
            <w:r>
              <w:t>Реализована работа в офлайн режиме</w:t>
            </w:r>
            <w:r w:rsidRPr="002E31A1">
              <w:t>;</w:t>
            </w:r>
          </w:p>
          <w:p w14:paraId="411C4795" w14:textId="77777777" w:rsidR="00015F4A" w:rsidRDefault="00015F4A" w:rsidP="00015F4A">
            <w:pPr>
              <w:pStyle w:val="SCf3"/>
            </w:pPr>
            <w:r>
              <w:t>Присутствуют различные представления Метеоданных;</w:t>
            </w:r>
          </w:p>
          <w:p w14:paraId="33285CA9" w14:textId="74F2FA63" w:rsidR="00015F4A" w:rsidRPr="00693A44" w:rsidRDefault="00015F4A" w:rsidP="00015F4A">
            <w:pPr>
              <w:pStyle w:val="SCf3"/>
              <w:rPr>
                <w:lang w:eastAsia="ru-RU"/>
              </w:rPr>
            </w:pPr>
            <w:r>
              <w:t>Присутствует возможность просмотра метеопрогноза во времени</w:t>
            </w:r>
          </w:p>
        </w:tc>
        <w:tc>
          <w:tcPr>
            <w:tcW w:w="4341" w:type="dxa"/>
            <w:gridSpan w:val="2"/>
          </w:tcPr>
          <w:p w14:paraId="04C1BC0D" w14:textId="77777777" w:rsidR="00015F4A" w:rsidRDefault="00015F4A" w:rsidP="00015F4A">
            <w:pPr>
              <w:pStyle w:val="SCf3"/>
            </w:pPr>
            <w:r>
              <w:t>Отсутствует возможность работы в онлайн режиме;</w:t>
            </w:r>
          </w:p>
          <w:p w14:paraId="17580250" w14:textId="77777777" w:rsidR="00015F4A" w:rsidRDefault="00015F4A" w:rsidP="00015F4A">
            <w:pPr>
              <w:pStyle w:val="SCf3"/>
            </w:pPr>
            <w:r>
              <w:t>Отсутствует возможность автоматического обновления загруженных фрагментов;</w:t>
            </w:r>
          </w:p>
          <w:p w14:paraId="265D6465" w14:textId="77777777" w:rsidR="00015F4A" w:rsidRDefault="00015F4A" w:rsidP="00015F4A">
            <w:pPr>
              <w:pStyle w:val="SCf3"/>
            </w:pPr>
            <w:r>
              <w:t>Плохо читаемый графический интерфейс: низкая контрастность, иконки нечёткие;</w:t>
            </w:r>
          </w:p>
          <w:p w14:paraId="67E14C68" w14:textId="77777777" w:rsidR="00015F4A" w:rsidRDefault="00015F4A" w:rsidP="00015F4A">
            <w:pPr>
              <w:pStyle w:val="SCf3"/>
            </w:pPr>
            <w:r>
              <w:t>Нет отображения других судов на карте;</w:t>
            </w:r>
          </w:p>
          <w:p w14:paraId="493D2A31" w14:textId="77777777" w:rsidR="00015F4A" w:rsidRDefault="00015F4A" w:rsidP="00015F4A">
            <w:pPr>
              <w:pStyle w:val="SCf3"/>
            </w:pPr>
            <w:r>
              <w:t>Нет отображения других пользователей на карте;</w:t>
            </w:r>
          </w:p>
          <w:p w14:paraId="4A886FAB" w14:textId="77777777" w:rsidR="00015F4A" w:rsidRDefault="00015F4A" w:rsidP="00015F4A">
            <w:pPr>
              <w:pStyle w:val="SCf3"/>
            </w:pPr>
            <w:r>
              <w:t>Отсутствует возможность предупредить других пользователей об опасности или, наоборот, рекомендовать безопасную или интересную точку на карте;</w:t>
            </w:r>
          </w:p>
          <w:p w14:paraId="2004817A" w14:textId="6F30D31A" w:rsidR="00015F4A" w:rsidRPr="00693A44" w:rsidRDefault="00015F4A" w:rsidP="00015F4A">
            <w:pPr>
              <w:pStyle w:val="SCf3"/>
              <w:rPr>
                <w:lang w:eastAsia="ru-RU"/>
              </w:rPr>
            </w:pPr>
            <w:r>
              <w:t>Отсутствуют возможности коммуникации между пользователями</w:t>
            </w:r>
          </w:p>
        </w:tc>
      </w:tr>
      <w:tr w:rsidR="00015F4A" w:rsidRPr="00015F4A" w14:paraId="491FB072" w14:textId="77777777" w:rsidTr="00B9334C">
        <w:trPr>
          <w:trHeight w:val="391"/>
        </w:trPr>
        <w:tc>
          <w:tcPr>
            <w:tcW w:w="553" w:type="dxa"/>
          </w:tcPr>
          <w:p w14:paraId="47631A07" w14:textId="77777777" w:rsidR="00015F4A" w:rsidRPr="00693A44" w:rsidRDefault="00015F4A" w:rsidP="004D5B06">
            <w:pPr>
              <w:pStyle w:val="SC"/>
              <w:rPr>
                <w:lang w:eastAsia="ru-RU"/>
              </w:rPr>
            </w:pPr>
          </w:p>
        </w:tc>
        <w:tc>
          <w:tcPr>
            <w:tcW w:w="1326" w:type="dxa"/>
          </w:tcPr>
          <w:p w14:paraId="3FEA5682" w14:textId="25D1BF0A" w:rsidR="00015F4A" w:rsidRPr="00015F4A" w:rsidRDefault="00015F4A" w:rsidP="00353F23">
            <w:pPr>
              <w:pStyle w:val="SC7"/>
              <w:rPr>
                <w:lang w:val="en-US" w:eastAsia="ru-RU"/>
              </w:rPr>
            </w:pPr>
            <w:r w:rsidRPr="000C295D">
              <w:rPr>
                <w:lang w:val="en-US"/>
              </w:rPr>
              <w:t>Windy</w:t>
            </w:r>
          </w:p>
        </w:tc>
        <w:tc>
          <w:tcPr>
            <w:tcW w:w="2554" w:type="dxa"/>
            <w:gridSpan w:val="2"/>
          </w:tcPr>
          <w:p w14:paraId="5838098E" w14:textId="77777777" w:rsidR="00015F4A" w:rsidRDefault="00015F4A" w:rsidP="00B24A81">
            <w:pPr>
              <w:pStyle w:val="SCf3"/>
            </w:pPr>
            <w:r>
              <w:t>Легко читаемое табличное представление Метеоданных с розой ветров;</w:t>
            </w:r>
          </w:p>
          <w:p w14:paraId="1C059C82" w14:textId="78D37B1A" w:rsidR="00015F4A" w:rsidRPr="00015F4A" w:rsidRDefault="00015F4A" w:rsidP="00B24A81">
            <w:pPr>
              <w:pStyle w:val="SCf3"/>
              <w:rPr>
                <w:lang w:eastAsia="ru-RU"/>
              </w:rPr>
            </w:pPr>
            <w:r>
              <w:t>Возможность про</w:t>
            </w:r>
            <w:r>
              <w:lastRenderedPageBreak/>
              <w:t>смотра Метеоданных во времени</w:t>
            </w:r>
          </w:p>
        </w:tc>
        <w:tc>
          <w:tcPr>
            <w:tcW w:w="4341" w:type="dxa"/>
            <w:gridSpan w:val="2"/>
          </w:tcPr>
          <w:p w14:paraId="33FD1ECF" w14:textId="77777777" w:rsidR="00B24A81" w:rsidRDefault="00B24A81" w:rsidP="00B24A81">
            <w:pPr>
              <w:pStyle w:val="SCf3"/>
            </w:pPr>
            <w:r>
              <w:lastRenderedPageBreak/>
              <w:t>Неочевидны сценарии использования приложения;</w:t>
            </w:r>
          </w:p>
          <w:p w14:paraId="1093ABF1" w14:textId="77777777" w:rsidR="00B24A81" w:rsidRDefault="00B24A81" w:rsidP="00B24A81">
            <w:pPr>
              <w:pStyle w:val="SCf3"/>
            </w:pPr>
            <w:r>
              <w:t>Отсутствует в явном виде возможность использования в офлайн режиме;</w:t>
            </w:r>
          </w:p>
          <w:p w14:paraId="0C37EDA2" w14:textId="77777777" w:rsidR="00B24A81" w:rsidRDefault="00B24A81" w:rsidP="00B24A81">
            <w:pPr>
              <w:pStyle w:val="SCf3"/>
            </w:pPr>
            <w:r>
              <w:t xml:space="preserve">Нет отображения метеоусловий и прогноза </w:t>
            </w:r>
            <w:r>
              <w:lastRenderedPageBreak/>
              <w:t>на карте;</w:t>
            </w:r>
          </w:p>
          <w:p w14:paraId="58A4125A" w14:textId="77777777" w:rsidR="00B24A81" w:rsidRDefault="00B24A81" w:rsidP="00B24A81">
            <w:pPr>
              <w:pStyle w:val="SCf3"/>
            </w:pPr>
            <w:r>
              <w:t>Отсутствует возможность детального просмотра Метеоданных и прогноза в выбранной точке;</w:t>
            </w:r>
          </w:p>
          <w:p w14:paraId="2960F0DF" w14:textId="77777777" w:rsidR="00B24A81" w:rsidRDefault="00B24A81" w:rsidP="00B24A81">
            <w:pPr>
              <w:pStyle w:val="SCf3"/>
            </w:pPr>
            <w:r>
              <w:t>Нет отображения других судов на карте;</w:t>
            </w:r>
          </w:p>
          <w:p w14:paraId="07055D41" w14:textId="77777777" w:rsidR="00B24A81" w:rsidRDefault="00B24A81" w:rsidP="00B24A81">
            <w:pPr>
              <w:pStyle w:val="SCf3"/>
            </w:pPr>
            <w:r>
              <w:t>Нет отображения других пользователей на карте;</w:t>
            </w:r>
          </w:p>
          <w:p w14:paraId="73D7299A" w14:textId="77777777" w:rsidR="00B24A81" w:rsidRDefault="00B24A81" w:rsidP="00B24A81">
            <w:pPr>
              <w:pStyle w:val="SCf3"/>
            </w:pPr>
            <w:r>
              <w:t>Отсутствует возможность предупредить других пользователей об опасности или, наоборот, рекомендовать безопасную или интересную точку на карте;</w:t>
            </w:r>
          </w:p>
          <w:p w14:paraId="1E51F48E" w14:textId="2063F27B" w:rsidR="00015F4A" w:rsidRPr="00015F4A" w:rsidRDefault="00B24A81" w:rsidP="00B24A81">
            <w:pPr>
              <w:pStyle w:val="SCf3"/>
              <w:rPr>
                <w:lang w:eastAsia="ru-RU"/>
              </w:rPr>
            </w:pPr>
            <w:r>
              <w:t>Отсутствуют возможности коммуникации между пользователями</w:t>
            </w:r>
          </w:p>
        </w:tc>
      </w:tr>
      <w:tr w:rsidR="00015F4A" w:rsidRPr="00015F4A" w14:paraId="123690A3" w14:textId="77777777" w:rsidTr="00B9334C">
        <w:trPr>
          <w:trHeight w:val="391"/>
        </w:trPr>
        <w:tc>
          <w:tcPr>
            <w:tcW w:w="553" w:type="dxa"/>
          </w:tcPr>
          <w:p w14:paraId="1494967F" w14:textId="77777777" w:rsidR="00015F4A" w:rsidRPr="00015F4A" w:rsidRDefault="00015F4A" w:rsidP="004D5B06">
            <w:pPr>
              <w:pStyle w:val="SC"/>
              <w:rPr>
                <w:lang w:eastAsia="ru-RU"/>
              </w:rPr>
            </w:pPr>
          </w:p>
        </w:tc>
        <w:tc>
          <w:tcPr>
            <w:tcW w:w="1326" w:type="dxa"/>
          </w:tcPr>
          <w:p w14:paraId="235E4AD9" w14:textId="34AA96AE" w:rsidR="00015F4A" w:rsidRPr="00015F4A" w:rsidRDefault="00B36A11" w:rsidP="00353F23">
            <w:pPr>
              <w:pStyle w:val="SC7"/>
              <w:rPr>
                <w:lang w:eastAsia="ru-RU"/>
              </w:rPr>
            </w:pPr>
            <w:r w:rsidRPr="00B24A81">
              <w:rPr>
                <w:lang w:eastAsia="ru-RU"/>
              </w:rPr>
              <w:t>iG</w:t>
            </w:r>
            <w:r>
              <w:rPr>
                <w:lang w:val="en-US" w:eastAsia="ru-RU"/>
              </w:rPr>
              <w:t>RIB</w:t>
            </w:r>
          </w:p>
        </w:tc>
        <w:tc>
          <w:tcPr>
            <w:tcW w:w="2554" w:type="dxa"/>
            <w:gridSpan w:val="2"/>
          </w:tcPr>
          <w:p w14:paraId="753F4801" w14:textId="77777777" w:rsidR="00B24A81" w:rsidRPr="002E31A1" w:rsidRDefault="00B24A81" w:rsidP="00B24A81">
            <w:pPr>
              <w:pStyle w:val="SCf3"/>
            </w:pPr>
            <w:r>
              <w:t>Реализована работа в офлайн режиме</w:t>
            </w:r>
            <w:r w:rsidRPr="002E31A1">
              <w:t>;</w:t>
            </w:r>
          </w:p>
          <w:p w14:paraId="17BA455A" w14:textId="77777777" w:rsidR="00B24A81" w:rsidRDefault="00B24A81" w:rsidP="00B24A81">
            <w:pPr>
              <w:pStyle w:val="SCf3"/>
            </w:pPr>
            <w:r>
              <w:t>Присутствует возможность просмотра метеопрогноза во времени;</w:t>
            </w:r>
          </w:p>
          <w:p w14:paraId="736A3B76" w14:textId="60035241" w:rsidR="00015F4A" w:rsidRPr="00015F4A" w:rsidRDefault="00B24A81" w:rsidP="00B24A81">
            <w:pPr>
              <w:pStyle w:val="SCf3"/>
              <w:rPr>
                <w:lang w:eastAsia="ru-RU"/>
              </w:rPr>
            </w:pPr>
            <w:r>
              <w:t>Метеоданные наглядно представлены на карте</w:t>
            </w:r>
          </w:p>
        </w:tc>
        <w:tc>
          <w:tcPr>
            <w:tcW w:w="4341" w:type="dxa"/>
            <w:gridSpan w:val="2"/>
          </w:tcPr>
          <w:p w14:paraId="11A27765" w14:textId="77777777" w:rsidR="00B24A81" w:rsidRDefault="00B24A81" w:rsidP="00B24A81">
            <w:pPr>
              <w:pStyle w:val="SCf3"/>
            </w:pPr>
            <w:r>
              <w:t>Нет отображения метеоусловий в иных представлениях (табличное, роза ветров);</w:t>
            </w:r>
          </w:p>
          <w:p w14:paraId="20CB1909" w14:textId="77777777" w:rsidR="00B24A81" w:rsidRDefault="00B24A81" w:rsidP="00B24A81">
            <w:pPr>
              <w:pStyle w:val="SCf3"/>
            </w:pPr>
            <w:r>
              <w:t>Нет возможности работы в режиме онлайн;</w:t>
            </w:r>
          </w:p>
          <w:p w14:paraId="2A8C42B7" w14:textId="77777777" w:rsidR="00B24A81" w:rsidRDefault="00B24A81" w:rsidP="00B24A81">
            <w:pPr>
              <w:pStyle w:val="SCf3"/>
            </w:pPr>
            <w:r>
              <w:t>Нет отображения других судов на карте;</w:t>
            </w:r>
          </w:p>
          <w:p w14:paraId="61E83527" w14:textId="77777777" w:rsidR="00B24A81" w:rsidRDefault="00B24A81" w:rsidP="00B24A81">
            <w:pPr>
              <w:pStyle w:val="SCf3"/>
            </w:pPr>
            <w:r>
              <w:t>Нет отображения других пользователей на карте;</w:t>
            </w:r>
          </w:p>
          <w:p w14:paraId="244C0EBC" w14:textId="77777777" w:rsidR="00B24A81" w:rsidRDefault="00B24A81" w:rsidP="00B24A81">
            <w:pPr>
              <w:pStyle w:val="SCf3"/>
            </w:pPr>
            <w:r>
              <w:t>Отсутствует возможность предупредить других пользователей об опасности или, наоборот, рекомендовать безопасную или интересную точку на карте;</w:t>
            </w:r>
          </w:p>
          <w:p w14:paraId="4D781125" w14:textId="14DDF58D" w:rsidR="00015F4A" w:rsidRPr="00015F4A" w:rsidRDefault="00B24A81" w:rsidP="00B24A81">
            <w:pPr>
              <w:pStyle w:val="SCf3"/>
              <w:rPr>
                <w:lang w:eastAsia="ru-RU"/>
              </w:rPr>
            </w:pPr>
            <w:r>
              <w:t>Отсутствуют возможности коммуникации между пользователями</w:t>
            </w:r>
          </w:p>
        </w:tc>
      </w:tr>
    </w:tbl>
    <w:p w14:paraId="1BCFC84E" w14:textId="77777777" w:rsidR="006863E4" w:rsidRPr="00E0176D" w:rsidRDefault="006863E4" w:rsidP="006863E4">
      <w:pPr>
        <w:sectPr w:rsidR="006863E4" w:rsidRPr="00E0176D" w:rsidSect="005B43EC">
          <w:headerReference w:type="default" r:id="rId24"/>
          <w:footerReference w:type="default" r:id="rId25"/>
          <w:footnotePr>
            <w:numRestart w:val="eachPage"/>
          </w:footnotePr>
          <w:pgSz w:w="11906" w:h="16838" w:code="9"/>
          <w:pgMar w:top="1134" w:right="851" w:bottom="1701" w:left="1701" w:header="714" w:footer="703" w:gutter="0"/>
          <w:cols w:space="708"/>
          <w:docGrid w:linePitch="360"/>
        </w:sectPr>
      </w:pPr>
    </w:p>
    <w:p w14:paraId="548F6552" w14:textId="05C26498" w:rsidR="006863E4" w:rsidRDefault="006863E4" w:rsidP="006863E4">
      <w:pPr>
        <w:pStyle w:val="af"/>
      </w:pPr>
      <w:bookmarkStart w:id="909" w:name="_Toc479788753"/>
      <w:bookmarkStart w:id="910" w:name="_Toc481488950"/>
      <w:bookmarkStart w:id="911" w:name="_Toc481489507"/>
      <w:r>
        <w:lastRenderedPageBreak/>
        <w:t xml:space="preserve">Таблица </w:t>
      </w:r>
      <w:fldSimple w:instr=" SEQ Таблица \* ARABIC ">
        <w:r w:rsidR="00F07635">
          <w:rPr>
            <w:noProof/>
          </w:rPr>
          <w:t>5</w:t>
        </w:r>
      </w:fldSimple>
      <w:r>
        <w:rPr>
          <w:noProof/>
        </w:rPr>
        <w:br/>
      </w:r>
      <w:r>
        <w:t>Сравнительный анализ Подсистемы и конкурентов</w:t>
      </w:r>
      <w:bookmarkEnd w:id="909"/>
      <w:bookmarkEnd w:id="910"/>
      <w:bookmarkEnd w:id="911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578"/>
        <w:gridCol w:w="2967"/>
        <w:gridCol w:w="3934"/>
        <w:gridCol w:w="1468"/>
        <w:gridCol w:w="1318"/>
        <w:gridCol w:w="1318"/>
        <w:gridCol w:w="1318"/>
        <w:gridCol w:w="1318"/>
      </w:tblGrid>
      <w:tr w:rsidR="006863E4" w:rsidRPr="00693A44" w14:paraId="4C9AC68E" w14:textId="4D594CB5" w:rsidTr="00686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78" w:type="dxa"/>
            <w:hideMark/>
          </w:tcPr>
          <w:p w14:paraId="1C2EE869" w14:textId="77777777" w:rsidR="006863E4" w:rsidRPr="00015F4A" w:rsidRDefault="006863E4" w:rsidP="006863E4">
            <w:pPr>
              <w:pStyle w:val="SC8"/>
            </w:pPr>
            <w:r w:rsidRPr="00015F4A">
              <w:t>№</w:t>
            </w:r>
          </w:p>
        </w:tc>
        <w:tc>
          <w:tcPr>
            <w:tcW w:w="2967" w:type="dxa"/>
          </w:tcPr>
          <w:p w14:paraId="4E96D404" w14:textId="0A4E3D91" w:rsidR="006863E4" w:rsidRPr="00015F4A" w:rsidRDefault="006863E4" w:rsidP="006863E4">
            <w:pPr>
              <w:pStyle w:val="SC8"/>
            </w:pPr>
            <w:r>
              <w:t xml:space="preserve">Модуль </w:t>
            </w:r>
          </w:p>
        </w:tc>
        <w:tc>
          <w:tcPr>
            <w:tcW w:w="3934" w:type="dxa"/>
          </w:tcPr>
          <w:p w14:paraId="0B508F6C" w14:textId="7992F775" w:rsidR="006863E4" w:rsidRPr="00015F4A" w:rsidRDefault="006863E4" w:rsidP="006863E4">
            <w:pPr>
              <w:pStyle w:val="SC8"/>
            </w:pPr>
            <w:r>
              <w:t>Функция</w:t>
            </w:r>
          </w:p>
        </w:tc>
        <w:tc>
          <w:tcPr>
            <w:tcW w:w="1468" w:type="dxa"/>
          </w:tcPr>
          <w:p w14:paraId="2C9AE047" w14:textId="60AB3564" w:rsidR="006863E4" w:rsidRPr="00A81092" w:rsidRDefault="006863E4" w:rsidP="006863E4">
            <w:pPr>
              <w:pStyle w:val="SC8"/>
            </w:pPr>
            <w:r>
              <w:t>Подсистема</w:t>
            </w:r>
          </w:p>
        </w:tc>
        <w:tc>
          <w:tcPr>
            <w:tcW w:w="1318" w:type="dxa"/>
          </w:tcPr>
          <w:p w14:paraId="36A00365" w14:textId="5FFA87EA" w:rsidR="006863E4" w:rsidRPr="00015F4A" w:rsidRDefault="006863E4" w:rsidP="006863E4">
            <w:pPr>
              <w:pStyle w:val="SC8"/>
            </w:pPr>
            <w:r>
              <w:rPr>
                <w:lang w:val="en-US"/>
              </w:rPr>
              <w:t>WindGuru</w:t>
            </w:r>
          </w:p>
        </w:tc>
        <w:tc>
          <w:tcPr>
            <w:tcW w:w="1318" w:type="dxa"/>
          </w:tcPr>
          <w:p w14:paraId="55064F72" w14:textId="6F4A7837" w:rsidR="006863E4" w:rsidRPr="00015F4A" w:rsidRDefault="006863E4" w:rsidP="006863E4">
            <w:pPr>
              <w:pStyle w:val="SC8"/>
            </w:pPr>
            <w:r w:rsidRPr="0027693A">
              <w:rPr>
                <w:lang w:val="en-US"/>
              </w:rPr>
              <w:t>PocketGrib</w:t>
            </w:r>
          </w:p>
        </w:tc>
        <w:tc>
          <w:tcPr>
            <w:tcW w:w="1318" w:type="dxa"/>
          </w:tcPr>
          <w:p w14:paraId="001FFDCD" w14:textId="2BDEF402" w:rsidR="006863E4" w:rsidRPr="00015F4A" w:rsidRDefault="006863E4" w:rsidP="006863E4">
            <w:pPr>
              <w:pStyle w:val="SC8"/>
            </w:pPr>
            <w:r w:rsidRPr="000C295D">
              <w:rPr>
                <w:lang w:val="en-US"/>
              </w:rPr>
              <w:t>Windy</w:t>
            </w:r>
          </w:p>
        </w:tc>
        <w:tc>
          <w:tcPr>
            <w:tcW w:w="1318" w:type="dxa"/>
          </w:tcPr>
          <w:p w14:paraId="75E08BC6" w14:textId="7467FE55" w:rsidR="006863E4" w:rsidRPr="00015F4A" w:rsidRDefault="006863E4" w:rsidP="006863E4">
            <w:pPr>
              <w:pStyle w:val="SC8"/>
            </w:pPr>
            <w:r w:rsidRPr="00B24A81">
              <w:rPr>
                <w:lang w:eastAsia="ru-RU"/>
              </w:rPr>
              <w:t>iGrib</w:t>
            </w:r>
          </w:p>
        </w:tc>
      </w:tr>
      <w:tr w:rsidR="006863E4" w:rsidRPr="00693A44" w14:paraId="2E919CCD" w14:textId="425F2AD5" w:rsidTr="00686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78" w:type="dxa"/>
            <w:hideMark/>
          </w:tcPr>
          <w:p w14:paraId="68C0095B" w14:textId="77777777" w:rsidR="006863E4" w:rsidRPr="00015F4A" w:rsidRDefault="006863E4" w:rsidP="006863E4">
            <w:pPr>
              <w:pStyle w:val="SC8"/>
            </w:pPr>
            <w:r w:rsidRPr="00015F4A">
              <w:t>1</w:t>
            </w:r>
          </w:p>
        </w:tc>
        <w:tc>
          <w:tcPr>
            <w:tcW w:w="2967" w:type="dxa"/>
            <w:hideMark/>
          </w:tcPr>
          <w:p w14:paraId="2A33C4BF" w14:textId="77777777" w:rsidR="006863E4" w:rsidRPr="00015F4A" w:rsidRDefault="006863E4" w:rsidP="006863E4">
            <w:pPr>
              <w:pStyle w:val="SC8"/>
            </w:pPr>
            <w:r w:rsidRPr="00015F4A">
              <w:t>2</w:t>
            </w:r>
          </w:p>
        </w:tc>
        <w:tc>
          <w:tcPr>
            <w:tcW w:w="3934" w:type="dxa"/>
            <w:hideMark/>
          </w:tcPr>
          <w:p w14:paraId="1F0FA151" w14:textId="77777777" w:rsidR="006863E4" w:rsidRPr="00015F4A" w:rsidRDefault="006863E4" w:rsidP="006863E4">
            <w:pPr>
              <w:pStyle w:val="SC8"/>
            </w:pPr>
            <w:r w:rsidRPr="00015F4A">
              <w:t>3</w:t>
            </w:r>
          </w:p>
        </w:tc>
        <w:tc>
          <w:tcPr>
            <w:tcW w:w="1468" w:type="dxa"/>
            <w:hideMark/>
          </w:tcPr>
          <w:p w14:paraId="35AC504E" w14:textId="77777777" w:rsidR="006863E4" w:rsidRPr="00015F4A" w:rsidRDefault="006863E4" w:rsidP="006863E4">
            <w:pPr>
              <w:pStyle w:val="SC8"/>
            </w:pPr>
            <w:r w:rsidRPr="00015F4A">
              <w:t>4</w:t>
            </w:r>
          </w:p>
        </w:tc>
        <w:tc>
          <w:tcPr>
            <w:tcW w:w="1318" w:type="dxa"/>
          </w:tcPr>
          <w:p w14:paraId="5F5930E5" w14:textId="117A7C9F" w:rsidR="006863E4" w:rsidRPr="00015F4A" w:rsidRDefault="006863E4" w:rsidP="006863E4">
            <w:pPr>
              <w:pStyle w:val="SC8"/>
            </w:pPr>
            <w:r>
              <w:t>5</w:t>
            </w:r>
          </w:p>
        </w:tc>
        <w:tc>
          <w:tcPr>
            <w:tcW w:w="1318" w:type="dxa"/>
          </w:tcPr>
          <w:p w14:paraId="43DC7095" w14:textId="7BD3AFC4" w:rsidR="006863E4" w:rsidRPr="00015F4A" w:rsidRDefault="006863E4" w:rsidP="006863E4">
            <w:pPr>
              <w:pStyle w:val="SC8"/>
            </w:pPr>
            <w:r>
              <w:t>6</w:t>
            </w:r>
          </w:p>
        </w:tc>
        <w:tc>
          <w:tcPr>
            <w:tcW w:w="1318" w:type="dxa"/>
          </w:tcPr>
          <w:p w14:paraId="6452B060" w14:textId="58691D70" w:rsidR="006863E4" w:rsidRPr="00015F4A" w:rsidRDefault="006863E4" w:rsidP="006863E4">
            <w:pPr>
              <w:pStyle w:val="SC8"/>
            </w:pPr>
            <w:r>
              <w:t>7</w:t>
            </w:r>
          </w:p>
        </w:tc>
        <w:tc>
          <w:tcPr>
            <w:tcW w:w="1318" w:type="dxa"/>
          </w:tcPr>
          <w:p w14:paraId="57FB099D" w14:textId="6E5EBC5E" w:rsidR="006863E4" w:rsidRPr="00015F4A" w:rsidRDefault="006863E4" w:rsidP="006863E4">
            <w:pPr>
              <w:pStyle w:val="SC8"/>
            </w:pPr>
            <w:r>
              <w:t>8</w:t>
            </w:r>
          </w:p>
        </w:tc>
      </w:tr>
      <w:tr w:rsidR="006863E4" w:rsidRPr="00693A44" w14:paraId="04F1E265" w14:textId="54ACBCE0" w:rsidTr="006863E4">
        <w:trPr>
          <w:trHeight w:val="391"/>
        </w:trPr>
        <w:tc>
          <w:tcPr>
            <w:tcW w:w="578" w:type="dxa"/>
            <w:vMerge w:val="restart"/>
          </w:tcPr>
          <w:p w14:paraId="23391D7F" w14:textId="1A334531" w:rsidR="006863E4" w:rsidRDefault="006863E4" w:rsidP="008A3B5A">
            <w:pPr>
              <w:pStyle w:val="SC"/>
              <w:numPr>
                <w:ilvl w:val="0"/>
                <w:numId w:val="105"/>
              </w:numPr>
              <w:rPr>
                <w:lang w:eastAsia="ru-RU"/>
              </w:rPr>
            </w:pPr>
          </w:p>
        </w:tc>
        <w:tc>
          <w:tcPr>
            <w:tcW w:w="2967" w:type="dxa"/>
            <w:vMerge w:val="restart"/>
          </w:tcPr>
          <w:p w14:paraId="612D4D61" w14:textId="64D763B2" w:rsidR="006863E4" w:rsidRPr="00730504" w:rsidRDefault="006863E4" w:rsidP="00353F23">
            <w:pPr>
              <w:pStyle w:val="SC7"/>
              <w:rPr>
                <w:b/>
              </w:rPr>
            </w:pPr>
            <w:r w:rsidRPr="00E0176D">
              <w:t>Карта</w:t>
            </w:r>
          </w:p>
        </w:tc>
        <w:tc>
          <w:tcPr>
            <w:tcW w:w="3934" w:type="dxa"/>
          </w:tcPr>
          <w:p w14:paraId="21FE5D94" w14:textId="23E8AB61" w:rsidR="006863E4" w:rsidRPr="00A81092" w:rsidRDefault="006863E4" w:rsidP="00353F23">
            <w:pPr>
              <w:pStyle w:val="SC7"/>
              <w:rPr>
                <w:b/>
                <w:bCs/>
              </w:rPr>
            </w:pPr>
            <w:r w:rsidRPr="00730504">
              <w:t>Просмотр интересующего фрагмента карты с изменением масштаба</w:t>
            </w:r>
          </w:p>
        </w:tc>
        <w:tc>
          <w:tcPr>
            <w:tcW w:w="1468" w:type="dxa"/>
          </w:tcPr>
          <w:p w14:paraId="3658BA5A" w14:textId="5C01294B" w:rsidR="006863E4" w:rsidRPr="00A81092" w:rsidRDefault="006863E4" w:rsidP="00353F23">
            <w:pPr>
              <w:pStyle w:val="SCf4"/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031D1BA8" w14:textId="54CAB9B9" w:rsidR="006863E4" w:rsidRPr="00A81092" w:rsidRDefault="006863E4" w:rsidP="00353F23">
            <w:pPr>
              <w:pStyle w:val="SCf4"/>
            </w:pPr>
            <w:r>
              <w:t>Нет</w:t>
            </w:r>
          </w:p>
        </w:tc>
        <w:tc>
          <w:tcPr>
            <w:tcW w:w="1318" w:type="dxa"/>
          </w:tcPr>
          <w:p w14:paraId="4922E578" w14:textId="198B737E" w:rsidR="006863E4" w:rsidRPr="00A81092" w:rsidRDefault="006863E4" w:rsidP="00353F23">
            <w:pPr>
              <w:pStyle w:val="SCf4"/>
            </w:pPr>
            <w:r>
              <w:t>Да</w:t>
            </w:r>
          </w:p>
        </w:tc>
        <w:tc>
          <w:tcPr>
            <w:tcW w:w="1318" w:type="dxa"/>
          </w:tcPr>
          <w:p w14:paraId="1FD9D9C4" w14:textId="15DA6099" w:rsidR="006863E4" w:rsidRPr="00A81092" w:rsidRDefault="006863E4" w:rsidP="00353F23">
            <w:pPr>
              <w:pStyle w:val="SCf4"/>
            </w:pPr>
            <w:r>
              <w:t>Да</w:t>
            </w:r>
          </w:p>
        </w:tc>
        <w:tc>
          <w:tcPr>
            <w:tcW w:w="1318" w:type="dxa"/>
          </w:tcPr>
          <w:p w14:paraId="01D6CC59" w14:textId="3FD64574" w:rsidR="006863E4" w:rsidRPr="00A81092" w:rsidRDefault="006863E4" w:rsidP="00353F23">
            <w:pPr>
              <w:pStyle w:val="SCf4"/>
            </w:pPr>
            <w:r>
              <w:t>Да</w:t>
            </w:r>
          </w:p>
        </w:tc>
      </w:tr>
      <w:tr w:rsidR="006863E4" w:rsidRPr="00693A44" w14:paraId="114ED266" w14:textId="77777777" w:rsidTr="006863E4">
        <w:trPr>
          <w:trHeight w:val="391"/>
        </w:trPr>
        <w:tc>
          <w:tcPr>
            <w:tcW w:w="578" w:type="dxa"/>
            <w:vMerge/>
          </w:tcPr>
          <w:p w14:paraId="21C8E382" w14:textId="4CBE01D8" w:rsidR="006863E4" w:rsidRDefault="006863E4" w:rsidP="00435BC5">
            <w:pPr>
              <w:pStyle w:val="SC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32CCBF2E" w14:textId="77777777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73CF1017" w14:textId="19672EBD" w:rsidR="006863E4" w:rsidRPr="00A81092" w:rsidRDefault="006863E4" w:rsidP="00353F23">
            <w:pPr>
              <w:pStyle w:val="SC7"/>
              <w:rPr>
                <w:b/>
                <w:bCs/>
              </w:rPr>
            </w:pPr>
            <w:r w:rsidRPr="00730504">
              <w:t>Переключение между дневным и ночным режимами просмотра</w:t>
            </w:r>
          </w:p>
        </w:tc>
        <w:tc>
          <w:tcPr>
            <w:tcW w:w="1468" w:type="dxa"/>
          </w:tcPr>
          <w:p w14:paraId="69A92E06" w14:textId="34FB6E94" w:rsidR="006863E4" w:rsidRPr="00A81092" w:rsidRDefault="006863E4" w:rsidP="00353F23">
            <w:pPr>
              <w:pStyle w:val="SCf4"/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1A579D22" w14:textId="44893895" w:rsidR="006863E4" w:rsidRPr="00A81092" w:rsidRDefault="006863E4" w:rsidP="00353F23">
            <w:pPr>
              <w:pStyle w:val="SCf4"/>
            </w:pPr>
            <w:r>
              <w:t>Нет</w:t>
            </w:r>
          </w:p>
        </w:tc>
        <w:tc>
          <w:tcPr>
            <w:tcW w:w="1318" w:type="dxa"/>
          </w:tcPr>
          <w:p w14:paraId="2E33EBFB" w14:textId="1BCA11B1" w:rsidR="006863E4" w:rsidRPr="00A81092" w:rsidRDefault="006863E4" w:rsidP="00353F23">
            <w:pPr>
              <w:pStyle w:val="SCf4"/>
            </w:pPr>
            <w:r>
              <w:t>Нет</w:t>
            </w:r>
          </w:p>
        </w:tc>
        <w:tc>
          <w:tcPr>
            <w:tcW w:w="1318" w:type="dxa"/>
          </w:tcPr>
          <w:p w14:paraId="18F0D2BA" w14:textId="3D33EEB8" w:rsidR="006863E4" w:rsidRPr="00A81092" w:rsidRDefault="006863E4" w:rsidP="00353F23">
            <w:pPr>
              <w:pStyle w:val="SCf4"/>
            </w:pPr>
            <w:r>
              <w:t>Да</w:t>
            </w:r>
          </w:p>
        </w:tc>
        <w:tc>
          <w:tcPr>
            <w:tcW w:w="1318" w:type="dxa"/>
          </w:tcPr>
          <w:p w14:paraId="69D0FB8A" w14:textId="3CF4E0F7" w:rsidR="006863E4" w:rsidRPr="00A81092" w:rsidRDefault="006863E4" w:rsidP="00353F23">
            <w:pPr>
              <w:pStyle w:val="SCf4"/>
            </w:pPr>
            <w:r>
              <w:t>Нет</w:t>
            </w:r>
          </w:p>
        </w:tc>
      </w:tr>
      <w:tr w:rsidR="006863E4" w:rsidRPr="00693A44" w14:paraId="28B54F26" w14:textId="77777777" w:rsidTr="006863E4">
        <w:trPr>
          <w:trHeight w:val="391"/>
        </w:trPr>
        <w:tc>
          <w:tcPr>
            <w:tcW w:w="578" w:type="dxa"/>
            <w:vMerge/>
          </w:tcPr>
          <w:p w14:paraId="675C4B70" w14:textId="5D344256" w:rsidR="006863E4" w:rsidRDefault="006863E4" w:rsidP="00435BC5">
            <w:pPr>
              <w:pStyle w:val="SC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5AC6FA1A" w14:textId="77777777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1E759F4C" w14:textId="2AC0AE8B" w:rsidR="006863E4" w:rsidRPr="00A81092" w:rsidRDefault="006863E4" w:rsidP="00353F23">
            <w:pPr>
              <w:pStyle w:val="SC7"/>
              <w:rPr>
                <w:b/>
                <w:bCs/>
              </w:rPr>
            </w:pPr>
            <w:r w:rsidRPr="00730504">
              <w:t>Отображение местоположения мобильного устройства на карте</w:t>
            </w:r>
          </w:p>
        </w:tc>
        <w:tc>
          <w:tcPr>
            <w:tcW w:w="1468" w:type="dxa"/>
          </w:tcPr>
          <w:p w14:paraId="216CF702" w14:textId="75EE7052" w:rsidR="006863E4" w:rsidRPr="00A81092" w:rsidRDefault="006863E4" w:rsidP="00353F23">
            <w:pPr>
              <w:pStyle w:val="SCf4"/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6C4CDDBE" w14:textId="14AE2750" w:rsidR="006863E4" w:rsidRPr="00A81092" w:rsidRDefault="006863E4" w:rsidP="00353F23">
            <w:pPr>
              <w:pStyle w:val="SCf4"/>
            </w:pPr>
            <w:r>
              <w:t>Нет</w:t>
            </w:r>
          </w:p>
        </w:tc>
        <w:tc>
          <w:tcPr>
            <w:tcW w:w="1318" w:type="dxa"/>
          </w:tcPr>
          <w:p w14:paraId="5BE3AFF1" w14:textId="7DFD04F5" w:rsidR="006863E4" w:rsidRPr="00A81092" w:rsidRDefault="006863E4" w:rsidP="00353F23">
            <w:pPr>
              <w:pStyle w:val="SCf4"/>
            </w:pPr>
            <w:r>
              <w:t>Нет</w:t>
            </w:r>
          </w:p>
        </w:tc>
        <w:tc>
          <w:tcPr>
            <w:tcW w:w="1318" w:type="dxa"/>
          </w:tcPr>
          <w:p w14:paraId="48E19C5F" w14:textId="52196FAE" w:rsidR="006863E4" w:rsidRPr="00A81092" w:rsidRDefault="006863E4" w:rsidP="00353F23">
            <w:pPr>
              <w:pStyle w:val="SCf4"/>
            </w:pPr>
            <w:r>
              <w:t>Да</w:t>
            </w:r>
          </w:p>
        </w:tc>
        <w:tc>
          <w:tcPr>
            <w:tcW w:w="1318" w:type="dxa"/>
          </w:tcPr>
          <w:p w14:paraId="1238D0F7" w14:textId="5E6A3002" w:rsidR="006863E4" w:rsidRDefault="006863E4" w:rsidP="00353F23">
            <w:pPr>
              <w:pStyle w:val="SCf4"/>
            </w:pPr>
            <w:r>
              <w:t>Определяет, но не отображает</w:t>
            </w:r>
          </w:p>
        </w:tc>
      </w:tr>
      <w:tr w:rsidR="006863E4" w:rsidRPr="00693A44" w14:paraId="2FDD698C" w14:textId="286A262F" w:rsidTr="006863E4">
        <w:trPr>
          <w:trHeight w:val="391"/>
        </w:trPr>
        <w:tc>
          <w:tcPr>
            <w:tcW w:w="578" w:type="dxa"/>
            <w:vMerge w:val="restart"/>
          </w:tcPr>
          <w:p w14:paraId="4E86EC0C" w14:textId="7EA18FD1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 w:val="restart"/>
          </w:tcPr>
          <w:p w14:paraId="291A5A68" w14:textId="6F14C08F" w:rsidR="006863E4" w:rsidRPr="00E0176D" w:rsidRDefault="006863E4" w:rsidP="00353F23">
            <w:pPr>
              <w:pStyle w:val="SC7"/>
            </w:pPr>
            <w:r w:rsidRPr="00E0176D">
              <w:t>Метеорология</w:t>
            </w:r>
          </w:p>
        </w:tc>
        <w:tc>
          <w:tcPr>
            <w:tcW w:w="3934" w:type="dxa"/>
          </w:tcPr>
          <w:p w14:paraId="3D716995" w14:textId="2CB92E28" w:rsidR="006863E4" w:rsidRPr="00A81092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730504">
              <w:rPr>
                <w:lang w:eastAsia="ru-RU"/>
              </w:rPr>
              <w:t>Отображение метеорологических данных на карте</w:t>
            </w:r>
          </w:p>
        </w:tc>
        <w:tc>
          <w:tcPr>
            <w:tcW w:w="1468" w:type="dxa"/>
          </w:tcPr>
          <w:p w14:paraId="4D3CC84F" w14:textId="65D08F00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2B985825" w14:textId="05879165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135A2284" w14:textId="2DC8A7EE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7A3003C8" w14:textId="05DF1DD8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0B47A73B" w14:textId="2887D921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</w:tr>
      <w:tr w:rsidR="006863E4" w:rsidRPr="00693A44" w14:paraId="13499ABF" w14:textId="77777777" w:rsidTr="006863E4">
        <w:trPr>
          <w:trHeight w:val="391"/>
        </w:trPr>
        <w:tc>
          <w:tcPr>
            <w:tcW w:w="578" w:type="dxa"/>
            <w:vMerge/>
          </w:tcPr>
          <w:p w14:paraId="62DE92B6" w14:textId="1208632B" w:rsidR="006863E4" w:rsidRPr="00693A44" w:rsidRDefault="006863E4" w:rsidP="00435BC5">
            <w:pPr>
              <w:pStyle w:val="SC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0FAF3E31" w14:textId="77777777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50F18AC2" w14:textId="3DCE25AB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730504">
              <w:rPr>
                <w:lang w:eastAsia="ru-RU"/>
              </w:rPr>
              <w:t>Управление списком отображаемых метеоданных</w:t>
            </w:r>
          </w:p>
        </w:tc>
        <w:tc>
          <w:tcPr>
            <w:tcW w:w="1468" w:type="dxa"/>
          </w:tcPr>
          <w:p w14:paraId="5D650DB7" w14:textId="754F6405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08CC0C23" w14:textId="3340D0F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16FA4859" w14:textId="774DE295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1AB64990" w14:textId="01FA6618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5E30DAE0" w14:textId="4AA52D78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</w:tr>
      <w:tr w:rsidR="006863E4" w:rsidRPr="00693A44" w14:paraId="1D1929CC" w14:textId="77777777" w:rsidTr="006863E4">
        <w:trPr>
          <w:trHeight w:val="391"/>
        </w:trPr>
        <w:tc>
          <w:tcPr>
            <w:tcW w:w="578" w:type="dxa"/>
            <w:vMerge/>
          </w:tcPr>
          <w:p w14:paraId="777CB5BC" w14:textId="31265F8E" w:rsidR="006863E4" w:rsidRPr="00693A44" w:rsidRDefault="006863E4" w:rsidP="00435BC5">
            <w:pPr>
              <w:pStyle w:val="SC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0654EF3A" w14:textId="77777777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036A41BE" w14:textId="527C3D0E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730504">
              <w:rPr>
                <w:lang w:eastAsia="ru-RU"/>
              </w:rPr>
              <w:t>Просмотр метеоусловий в табличной форме представления и в виде розы ветров</w:t>
            </w:r>
          </w:p>
        </w:tc>
        <w:tc>
          <w:tcPr>
            <w:tcW w:w="1468" w:type="dxa"/>
          </w:tcPr>
          <w:p w14:paraId="1E68B5F2" w14:textId="4D6DF8DF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3218C6ED" w14:textId="75CED5E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Только таблица</w:t>
            </w:r>
          </w:p>
        </w:tc>
        <w:tc>
          <w:tcPr>
            <w:tcW w:w="1318" w:type="dxa"/>
          </w:tcPr>
          <w:p w14:paraId="7B944CE8" w14:textId="1AF1B2E0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Только таблица</w:t>
            </w:r>
          </w:p>
        </w:tc>
        <w:tc>
          <w:tcPr>
            <w:tcW w:w="1318" w:type="dxa"/>
          </w:tcPr>
          <w:p w14:paraId="0357662F" w14:textId="456803D5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4AF7BCF7" w14:textId="0BB24E8D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693A44" w14:paraId="73DC16BC" w14:textId="77777777" w:rsidTr="006863E4">
        <w:trPr>
          <w:trHeight w:val="391"/>
        </w:trPr>
        <w:tc>
          <w:tcPr>
            <w:tcW w:w="578" w:type="dxa"/>
            <w:vMerge/>
          </w:tcPr>
          <w:p w14:paraId="0A95B0AC" w14:textId="56B27EE3" w:rsidR="006863E4" w:rsidRPr="00693A44" w:rsidRDefault="006863E4" w:rsidP="00435BC5">
            <w:pPr>
              <w:pStyle w:val="SC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2BA766E4" w14:textId="77777777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5022F957" w14:textId="062D1CB0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730504">
              <w:rPr>
                <w:lang w:eastAsia="ru-RU"/>
              </w:rPr>
              <w:t>Просмотр метеопрогноза до 72 часов</w:t>
            </w:r>
          </w:p>
        </w:tc>
        <w:tc>
          <w:tcPr>
            <w:tcW w:w="1468" w:type="dxa"/>
          </w:tcPr>
          <w:p w14:paraId="68C46781" w14:textId="5CBA9D69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51C3A517" w14:textId="14F4EEA3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59A14C67" w14:textId="137393FF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1BFCFE96" w14:textId="54015AA1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53BF7AEF" w14:textId="5F60230A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</w:tr>
      <w:tr w:rsidR="006863E4" w:rsidRPr="00015F4A" w14:paraId="1D2B1A08" w14:textId="56E737DB" w:rsidTr="006863E4">
        <w:trPr>
          <w:trHeight w:val="391"/>
        </w:trPr>
        <w:tc>
          <w:tcPr>
            <w:tcW w:w="578" w:type="dxa"/>
            <w:vMerge w:val="restart"/>
          </w:tcPr>
          <w:p w14:paraId="5C26FA72" w14:textId="2F49B2B7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 w:val="restart"/>
          </w:tcPr>
          <w:p w14:paraId="5E62D868" w14:textId="673BC8E2" w:rsidR="006863E4" w:rsidRPr="00E0176D" w:rsidRDefault="006863E4" w:rsidP="00353F23">
            <w:pPr>
              <w:pStyle w:val="SC7"/>
            </w:pPr>
            <w:r w:rsidRPr="00E0176D">
              <w:t>Оффлайн режим</w:t>
            </w:r>
          </w:p>
        </w:tc>
        <w:tc>
          <w:tcPr>
            <w:tcW w:w="3934" w:type="dxa"/>
          </w:tcPr>
          <w:p w14:paraId="6988161F" w14:textId="3F6FBFC6" w:rsidR="006863E4" w:rsidRPr="00A81092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730504">
              <w:rPr>
                <w:lang w:eastAsia="ru-RU"/>
              </w:rPr>
              <w:t>Сохранение фрагмента карты для работы в офлайн режиме</w:t>
            </w:r>
          </w:p>
        </w:tc>
        <w:tc>
          <w:tcPr>
            <w:tcW w:w="1468" w:type="dxa"/>
          </w:tcPr>
          <w:p w14:paraId="1598ACD5" w14:textId="6E374C24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026B7D9B" w14:textId="02681B1A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6571D2F5" w14:textId="70F50A3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75D1874A" w14:textId="039689F9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7F56B9F3" w14:textId="10588742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</w:tr>
      <w:tr w:rsidR="006863E4" w:rsidRPr="00015F4A" w14:paraId="7098077C" w14:textId="77777777" w:rsidTr="006863E4">
        <w:trPr>
          <w:trHeight w:val="391"/>
        </w:trPr>
        <w:tc>
          <w:tcPr>
            <w:tcW w:w="578" w:type="dxa"/>
            <w:vMerge/>
          </w:tcPr>
          <w:p w14:paraId="48E2B925" w14:textId="77777777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/>
          </w:tcPr>
          <w:p w14:paraId="3CE5ABD0" w14:textId="2E7A784A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51FD2F91" w14:textId="25B448C5" w:rsidR="006863E4" w:rsidRPr="00A81092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730504">
              <w:rPr>
                <w:lang w:eastAsia="ru-RU"/>
              </w:rPr>
              <w:t>Отображение сохранённых фрагментов карты включая метеоусловия и прогноз</w:t>
            </w:r>
          </w:p>
        </w:tc>
        <w:tc>
          <w:tcPr>
            <w:tcW w:w="1468" w:type="dxa"/>
          </w:tcPr>
          <w:p w14:paraId="7916A1D1" w14:textId="3BAA0025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744ACE73" w14:textId="4B179E8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74DF17F9" w14:textId="0F41E86B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2DA79196" w14:textId="6E7E15E1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1088F126" w14:textId="758C62B9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</w:tr>
      <w:tr w:rsidR="006863E4" w:rsidRPr="00015F4A" w14:paraId="65869CDC" w14:textId="77777777" w:rsidTr="006863E4">
        <w:trPr>
          <w:trHeight w:val="391"/>
        </w:trPr>
        <w:tc>
          <w:tcPr>
            <w:tcW w:w="578" w:type="dxa"/>
            <w:vMerge/>
          </w:tcPr>
          <w:p w14:paraId="6E81F6D5" w14:textId="77777777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/>
          </w:tcPr>
          <w:p w14:paraId="0AE74C6F" w14:textId="77777777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666BE5F6" w14:textId="1554E971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730504">
              <w:rPr>
                <w:lang w:eastAsia="ru-RU"/>
              </w:rPr>
              <w:t>Управление загруженными фрагментами</w:t>
            </w:r>
          </w:p>
        </w:tc>
        <w:tc>
          <w:tcPr>
            <w:tcW w:w="1468" w:type="dxa"/>
          </w:tcPr>
          <w:p w14:paraId="5461EB94" w14:textId="074F608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4B97651B" w14:textId="4342F4E4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0A0E9C92" w14:textId="279D6693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6D9945C2" w14:textId="5C74E965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2C161093" w14:textId="623B3B0A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</w:tr>
      <w:tr w:rsidR="006863E4" w:rsidRPr="00015F4A" w14:paraId="03315FDA" w14:textId="77777777" w:rsidTr="006863E4">
        <w:trPr>
          <w:trHeight w:val="391"/>
        </w:trPr>
        <w:tc>
          <w:tcPr>
            <w:tcW w:w="578" w:type="dxa"/>
            <w:vMerge/>
          </w:tcPr>
          <w:p w14:paraId="3AEF6875" w14:textId="77777777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/>
          </w:tcPr>
          <w:p w14:paraId="0D8715AB" w14:textId="77777777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1256E756" w14:textId="6BE010EB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730504">
              <w:rPr>
                <w:lang w:eastAsia="ru-RU"/>
              </w:rPr>
              <w:t>Управление параметрами загрузки и обновления сохранённых фрагментов и данных</w:t>
            </w:r>
          </w:p>
        </w:tc>
        <w:tc>
          <w:tcPr>
            <w:tcW w:w="1468" w:type="dxa"/>
          </w:tcPr>
          <w:p w14:paraId="2AF59A25" w14:textId="6C1D3944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2B27575B" w14:textId="3C919BEF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1F4F16B3" w14:textId="1D01BA2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3826A64C" w14:textId="204A96B4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3DC68036" w14:textId="1FED40EA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5961AB8C" w14:textId="77777777" w:rsidTr="006863E4">
        <w:trPr>
          <w:trHeight w:val="391"/>
        </w:trPr>
        <w:tc>
          <w:tcPr>
            <w:tcW w:w="578" w:type="dxa"/>
            <w:vMerge/>
          </w:tcPr>
          <w:p w14:paraId="3FE18431" w14:textId="77777777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/>
          </w:tcPr>
          <w:p w14:paraId="49992112" w14:textId="77777777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12967E24" w14:textId="169CFEF2" w:rsidR="006863E4" w:rsidRDefault="006863E4" w:rsidP="006863E4">
            <w:pPr>
              <w:pStyle w:val="SCf3"/>
              <w:rPr>
                <w:lang w:eastAsia="ru-RU"/>
              </w:rPr>
            </w:pPr>
            <w:r w:rsidRPr="00730504">
              <w:rPr>
                <w:lang w:eastAsia="ru-RU"/>
              </w:rPr>
              <w:t>автоматическое обновление в фоне</w:t>
            </w:r>
          </w:p>
        </w:tc>
        <w:tc>
          <w:tcPr>
            <w:tcW w:w="1468" w:type="dxa"/>
          </w:tcPr>
          <w:p w14:paraId="3271F34F" w14:textId="60416CE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588FFB6F" w14:textId="69D72926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26ADB415" w14:textId="258D3463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70E24C8A" w14:textId="34DC26CA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349F2BD7" w14:textId="2863C583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38EB6702" w14:textId="77777777" w:rsidTr="006863E4">
        <w:trPr>
          <w:trHeight w:val="391"/>
        </w:trPr>
        <w:tc>
          <w:tcPr>
            <w:tcW w:w="578" w:type="dxa"/>
            <w:vMerge/>
          </w:tcPr>
          <w:p w14:paraId="50AA14F8" w14:textId="375E6CD8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/>
          </w:tcPr>
          <w:p w14:paraId="27F3471C" w14:textId="7E07BE0C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3AFBCEEB" w14:textId="732D3554" w:rsidR="006863E4" w:rsidRPr="00A81092" w:rsidRDefault="006863E4" w:rsidP="006863E4">
            <w:pPr>
              <w:pStyle w:val="SCf3"/>
              <w:rPr>
                <w:lang w:eastAsia="ru-RU"/>
              </w:rPr>
            </w:pPr>
            <w:r w:rsidRPr="00946BAE">
              <w:rPr>
                <w:lang w:eastAsia="ru-RU"/>
              </w:rPr>
              <w:t>выбор типов подключений для ав</w:t>
            </w:r>
            <w:r w:rsidRPr="00946BAE">
              <w:rPr>
                <w:lang w:eastAsia="ru-RU"/>
              </w:rPr>
              <w:lastRenderedPageBreak/>
              <w:t>томатического обновления</w:t>
            </w:r>
          </w:p>
        </w:tc>
        <w:tc>
          <w:tcPr>
            <w:tcW w:w="1468" w:type="dxa"/>
          </w:tcPr>
          <w:p w14:paraId="693DEDBA" w14:textId="18FBB3CA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Да</w:t>
            </w:r>
          </w:p>
        </w:tc>
        <w:tc>
          <w:tcPr>
            <w:tcW w:w="1318" w:type="dxa"/>
          </w:tcPr>
          <w:p w14:paraId="07D5E90B" w14:textId="3F78506B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3459F0C3" w14:textId="1687823F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7976314B" w14:textId="6F44D83E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464DFCE3" w14:textId="21BD387F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64BE7D94" w14:textId="3D28A6F9" w:rsidTr="006863E4">
        <w:trPr>
          <w:trHeight w:val="391"/>
        </w:trPr>
        <w:tc>
          <w:tcPr>
            <w:tcW w:w="578" w:type="dxa"/>
            <w:vMerge w:val="restart"/>
          </w:tcPr>
          <w:p w14:paraId="199276A8" w14:textId="1B90EC12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 w:val="restart"/>
          </w:tcPr>
          <w:p w14:paraId="22DEC507" w14:textId="58E42456" w:rsidR="006863E4" w:rsidRPr="00E0176D" w:rsidRDefault="006863E4" w:rsidP="00353F23">
            <w:pPr>
              <w:pStyle w:val="SC7"/>
            </w:pPr>
            <w:r w:rsidRPr="00E0176D">
              <w:t>POI</w:t>
            </w:r>
          </w:p>
        </w:tc>
        <w:tc>
          <w:tcPr>
            <w:tcW w:w="3934" w:type="dxa"/>
          </w:tcPr>
          <w:p w14:paraId="4571C5C8" w14:textId="4B98416A" w:rsidR="006863E4" w:rsidRPr="00A81092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946BAE">
              <w:rPr>
                <w:lang w:eastAsia="ru-RU"/>
              </w:rPr>
              <w:t>Добавление и просмотр POI на карте</w:t>
            </w:r>
          </w:p>
        </w:tc>
        <w:tc>
          <w:tcPr>
            <w:tcW w:w="1468" w:type="dxa"/>
          </w:tcPr>
          <w:p w14:paraId="28C9E763" w14:textId="5CE118B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51EBC4FE" w14:textId="1759FA8D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33F66224" w14:textId="74500DCB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6FA52C1E" w14:textId="27256C76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Только споты</w:t>
            </w:r>
          </w:p>
        </w:tc>
        <w:tc>
          <w:tcPr>
            <w:tcW w:w="1318" w:type="dxa"/>
          </w:tcPr>
          <w:p w14:paraId="5B9A767F" w14:textId="031D7151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427E50E4" w14:textId="77777777" w:rsidTr="006863E4">
        <w:trPr>
          <w:trHeight w:val="391"/>
        </w:trPr>
        <w:tc>
          <w:tcPr>
            <w:tcW w:w="578" w:type="dxa"/>
            <w:vMerge/>
          </w:tcPr>
          <w:p w14:paraId="32F08594" w14:textId="77777777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/>
          </w:tcPr>
          <w:p w14:paraId="504144AC" w14:textId="77777777" w:rsidR="006863E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72F46661" w14:textId="38B4974F" w:rsidR="006863E4" w:rsidRPr="00A81092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946BAE">
              <w:rPr>
                <w:lang w:eastAsia="ru-RU"/>
              </w:rPr>
              <w:t>Просмотр и редактирование детальной информации о POI</w:t>
            </w:r>
          </w:p>
        </w:tc>
        <w:tc>
          <w:tcPr>
            <w:tcW w:w="1468" w:type="dxa"/>
          </w:tcPr>
          <w:p w14:paraId="250886A9" w14:textId="12CFBC36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5322B8C4" w14:textId="44F8B483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761719F5" w14:textId="06FF617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6F4BB547" w14:textId="6521843B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46764693" w14:textId="04151ADF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01D44A08" w14:textId="77777777" w:rsidTr="006863E4">
        <w:trPr>
          <w:trHeight w:val="391"/>
        </w:trPr>
        <w:tc>
          <w:tcPr>
            <w:tcW w:w="578" w:type="dxa"/>
            <w:vMerge/>
          </w:tcPr>
          <w:p w14:paraId="35B63A70" w14:textId="512F5097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/>
          </w:tcPr>
          <w:p w14:paraId="2AECB2F4" w14:textId="5B923BAF" w:rsidR="006863E4" w:rsidRPr="0073050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559A136E" w14:textId="09F48168" w:rsidR="006863E4" w:rsidRPr="00A81092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946BAE">
              <w:rPr>
                <w:lang w:eastAsia="ru-RU"/>
              </w:rPr>
              <w:t>Обмен сообщениями в чате POI</w:t>
            </w:r>
          </w:p>
        </w:tc>
        <w:tc>
          <w:tcPr>
            <w:tcW w:w="1468" w:type="dxa"/>
          </w:tcPr>
          <w:p w14:paraId="12E8462B" w14:textId="6DA13128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73D8A5FA" w14:textId="5569F242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5964572A" w14:textId="030ECEB1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7970BD19" w14:textId="682E2386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Только в споте</w:t>
            </w:r>
          </w:p>
        </w:tc>
        <w:tc>
          <w:tcPr>
            <w:tcW w:w="1318" w:type="dxa"/>
          </w:tcPr>
          <w:p w14:paraId="751355ED" w14:textId="2CDF34A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2A660743" w14:textId="77777777" w:rsidTr="006863E4">
        <w:trPr>
          <w:trHeight w:val="391"/>
        </w:trPr>
        <w:tc>
          <w:tcPr>
            <w:tcW w:w="578" w:type="dxa"/>
            <w:vMerge w:val="restart"/>
          </w:tcPr>
          <w:p w14:paraId="11A9C6B0" w14:textId="2867B032" w:rsidR="006863E4" w:rsidRPr="0073050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 w:val="restart"/>
          </w:tcPr>
          <w:p w14:paraId="39380CF4" w14:textId="30714A5D" w:rsidR="006863E4" w:rsidRPr="00E0176D" w:rsidRDefault="006863E4" w:rsidP="00353F23">
            <w:pPr>
              <w:pStyle w:val="SC7"/>
            </w:pPr>
            <w:r w:rsidRPr="00E0176D">
              <w:t>Чаты</w:t>
            </w:r>
          </w:p>
        </w:tc>
        <w:tc>
          <w:tcPr>
            <w:tcW w:w="3934" w:type="dxa"/>
          </w:tcPr>
          <w:p w14:paraId="3655BD44" w14:textId="41817B4A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E0176D">
              <w:rPr>
                <w:lang w:eastAsia="ru-RU"/>
              </w:rPr>
              <w:t>Обмен персональными сообщениями</w:t>
            </w:r>
          </w:p>
        </w:tc>
        <w:tc>
          <w:tcPr>
            <w:tcW w:w="1468" w:type="dxa"/>
          </w:tcPr>
          <w:p w14:paraId="124A9E44" w14:textId="6523ECC4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53A651E5" w14:textId="27DD1408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2EA0AB10" w14:textId="506284CE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64CF5BBA" w14:textId="01063952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01FEE363" w14:textId="7F63880F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58A5B7A4" w14:textId="77777777" w:rsidTr="006863E4">
        <w:trPr>
          <w:trHeight w:val="391"/>
        </w:trPr>
        <w:tc>
          <w:tcPr>
            <w:tcW w:w="578" w:type="dxa"/>
            <w:vMerge/>
          </w:tcPr>
          <w:p w14:paraId="568ED55F" w14:textId="60165F6A" w:rsidR="006863E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/>
          </w:tcPr>
          <w:p w14:paraId="409C8AFB" w14:textId="3045B984" w:rsidR="006863E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508CA77C" w14:textId="17FDD1BA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E0176D">
              <w:rPr>
                <w:lang w:eastAsia="ru-RU"/>
              </w:rPr>
              <w:t>Обмен сообщениями в групповых чатах</w:t>
            </w:r>
          </w:p>
        </w:tc>
        <w:tc>
          <w:tcPr>
            <w:tcW w:w="1468" w:type="dxa"/>
          </w:tcPr>
          <w:p w14:paraId="3F0213E4" w14:textId="424E0185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4DC1F57B" w14:textId="7284A22A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24F35FDA" w14:textId="4C9EF516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27B104D0" w14:textId="1F024BE4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Да, чат спотов</w:t>
            </w:r>
          </w:p>
        </w:tc>
        <w:tc>
          <w:tcPr>
            <w:tcW w:w="1318" w:type="dxa"/>
          </w:tcPr>
          <w:p w14:paraId="4D127880" w14:textId="67A09EED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3BA54C8B" w14:textId="77777777" w:rsidTr="006863E4">
        <w:trPr>
          <w:trHeight w:val="391"/>
        </w:trPr>
        <w:tc>
          <w:tcPr>
            <w:tcW w:w="578" w:type="dxa"/>
            <w:vMerge/>
          </w:tcPr>
          <w:p w14:paraId="3480B836" w14:textId="3C55CA95" w:rsidR="006863E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/>
          </w:tcPr>
          <w:p w14:paraId="4927C7F5" w14:textId="349FB3DE" w:rsidR="006863E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162EE1C4" w14:textId="73E65D92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E0176D">
              <w:rPr>
                <w:lang w:eastAsia="ru-RU"/>
              </w:rPr>
              <w:t>Доставка персональных сообщений после перехода в онлайн режим</w:t>
            </w:r>
          </w:p>
        </w:tc>
        <w:tc>
          <w:tcPr>
            <w:tcW w:w="1468" w:type="dxa"/>
          </w:tcPr>
          <w:p w14:paraId="1F97D4ED" w14:textId="3745B11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1ED04ED5" w14:textId="7F0ED37E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386D06D7" w14:textId="26F4EB7F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49AC2831" w14:textId="6AC3F7D9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6C8EC194" w14:textId="463ED7B7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39CB7122" w14:textId="77777777" w:rsidTr="006863E4">
        <w:trPr>
          <w:trHeight w:val="391"/>
        </w:trPr>
        <w:tc>
          <w:tcPr>
            <w:tcW w:w="578" w:type="dxa"/>
            <w:vMerge w:val="restart"/>
          </w:tcPr>
          <w:p w14:paraId="59910879" w14:textId="5B8CDE73" w:rsidR="006863E4" w:rsidRDefault="006863E4" w:rsidP="00435BC5">
            <w:pPr>
              <w:pStyle w:val="SC"/>
              <w:rPr>
                <w:b/>
                <w:bCs/>
                <w:lang w:eastAsia="ru-RU"/>
              </w:rPr>
            </w:pPr>
          </w:p>
        </w:tc>
        <w:tc>
          <w:tcPr>
            <w:tcW w:w="2967" w:type="dxa"/>
            <w:vMerge w:val="restart"/>
          </w:tcPr>
          <w:p w14:paraId="2BFEF8A1" w14:textId="6F009465" w:rsidR="006863E4" w:rsidRPr="00E0176D" w:rsidRDefault="006863E4" w:rsidP="00353F23">
            <w:pPr>
              <w:pStyle w:val="SC7"/>
            </w:pPr>
            <w:r w:rsidRPr="00E0176D">
              <w:t>Мониторинг судов</w:t>
            </w:r>
          </w:p>
        </w:tc>
        <w:tc>
          <w:tcPr>
            <w:tcW w:w="3934" w:type="dxa"/>
          </w:tcPr>
          <w:p w14:paraId="6F94F6D3" w14:textId="7C4C0CEC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E0176D">
              <w:rPr>
                <w:lang w:eastAsia="ru-RU"/>
              </w:rPr>
              <w:t>Отображение положений пользователей по данным мобильных приложений (GPS)</w:t>
            </w:r>
          </w:p>
        </w:tc>
        <w:tc>
          <w:tcPr>
            <w:tcW w:w="1468" w:type="dxa"/>
          </w:tcPr>
          <w:p w14:paraId="40CE01A6" w14:textId="6193AC70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3A222707" w14:textId="54667BAB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4B401CB2" w14:textId="6CB0D73C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7599BABE" w14:textId="60179A7F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259E0250" w14:textId="5AE6991D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2D2EBF62" w14:textId="77777777" w:rsidTr="006863E4">
        <w:trPr>
          <w:trHeight w:val="391"/>
        </w:trPr>
        <w:tc>
          <w:tcPr>
            <w:tcW w:w="578" w:type="dxa"/>
            <w:vMerge/>
          </w:tcPr>
          <w:p w14:paraId="7EB93C7B" w14:textId="3A9D161A" w:rsidR="006863E4" w:rsidRDefault="006863E4" w:rsidP="00353F23">
            <w:pPr>
              <w:pStyle w:val="SC7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23522F33" w14:textId="77777777" w:rsidR="006863E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22E97C63" w14:textId="2B5AF144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E0176D">
              <w:rPr>
                <w:lang w:eastAsia="ru-RU"/>
              </w:rPr>
              <w:t>Отображение текущего положения судов по данным береговых и спутниковых АИС</w:t>
            </w:r>
          </w:p>
        </w:tc>
        <w:tc>
          <w:tcPr>
            <w:tcW w:w="1468" w:type="dxa"/>
          </w:tcPr>
          <w:p w14:paraId="7255B907" w14:textId="572E958B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5DA8444B" w14:textId="646688FF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1B50C9BD" w14:textId="7FEB1970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05581EFF" w14:textId="32C08026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20A9CD1E" w14:textId="4E0EDDAC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11300574" w14:textId="77777777" w:rsidTr="006863E4">
        <w:trPr>
          <w:trHeight w:val="391"/>
        </w:trPr>
        <w:tc>
          <w:tcPr>
            <w:tcW w:w="578" w:type="dxa"/>
            <w:vMerge/>
          </w:tcPr>
          <w:p w14:paraId="1DBEFEE0" w14:textId="0BE6D251" w:rsidR="006863E4" w:rsidRDefault="006863E4" w:rsidP="00353F23">
            <w:pPr>
              <w:pStyle w:val="SC7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4344A30D" w14:textId="77777777" w:rsidR="006863E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3B301518" w14:textId="03AAE48E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E0176D">
              <w:rPr>
                <w:lang w:eastAsia="ru-RU"/>
              </w:rPr>
              <w:t>Отображение сводных (термальных) карт по судовой обстановке</w:t>
            </w:r>
          </w:p>
        </w:tc>
        <w:tc>
          <w:tcPr>
            <w:tcW w:w="1468" w:type="dxa"/>
          </w:tcPr>
          <w:p w14:paraId="3EA61EB9" w14:textId="79C65C03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05F5735B" w14:textId="14448056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34571CDC" w14:textId="0A575329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0CFB039C" w14:textId="28B6098B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14C6296D" w14:textId="3C4379F8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4C749F7A" w14:textId="77777777" w:rsidTr="006863E4">
        <w:trPr>
          <w:trHeight w:val="391"/>
        </w:trPr>
        <w:tc>
          <w:tcPr>
            <w:tcW w:w="578" w:type="dxa"/>
            <w:vMerge/>
          </w:tcPr>
          <w:p w14:paraId="589DC81C" w14:textId="786851A2" w:rsidR="006863E4" w:rsidRDefault="006863E4" w:rsidP="00353F23">
            <w:pPr>
              <w:pStyle w:val="SC7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3812C5EB" w14:textId="77777777" w:rsidR="006863E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433FA9DA" w14:textId="7DD0546B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E0176D">
              <w:rPr>
                <w:lang w:eastAsia="ru-RU"/>
              </w:rPr>
              <w:t>Отображение текущего положения и маршрутов судов пользователя</w:t>
            </w:r>
          </w:p>
        </w:tc>
        <w:tc>
          <w:tcPr>
            <w:tcW w:w="1468" w:type="dxa"/>
          </w:tcPr>
          <w:p w14:paraId="7C63F618" w14:textId="21524B03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21E4F81F" w14:textId="3A7F33D9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680F8B69" w14:textId="40CF31B3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3764264B" w14:textId="70C92EF6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181DDB59" w14:textId="43F0894E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55B0A8F9" w14:textId="77777777" w:rsidTr="006863E4">
        <w:trPr>
          <w:trHeight w:val="391"/>
        </w:trPr>
        <w:tc>
          <w:tcPr>
            <w:tcW w:w="578" w:type="dxa"/>
            <w:vMerge/>
          </w:tcPr>
          <w:p w14:paraId="04CC32FE" w14:textId="017EFAE1" w:rsidR="006863E4" w:rsidRDefault="006863E4" w:rsidP="00353F23">
            <w:pPr>
              <w:pStyle w:val="SC7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28CCEAC1" w14:textId="77777777" w:rsidR="006863E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5856B598" w14:textId="134B1EFD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E0176D">
              <w:rPr>
                <w:lang w:eastAsia="ru-RU"/>
              </w:rPr>
              <w:t>Управление списком судов пользователя</w:t>
            </w:r>
          </w:p>
        </w:tc>
        <w:tc>
          <w:tcPr>
            <w:tcW w:w="1468" w:type="dxa"/>
          </w:tcPr>
          <w:p w14:paraId="11816D00" w14:textId="44A884E8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2D3F583E" w14:textId="168F7207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722901AF" w14:textId="47612FA5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2A329B80" w14:textId="3F61FF30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728439F7" w14:textId="414F1E53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  <w:tr w:rsidR="006863E4" w:rsidRPr="00015F4A" w14:paraId="2D7FF237" w14:textId="77777777" w:rsidTr="006863E4">
        <w:trPr>
          <w:trHeight w:val="391"/>
        </w:trPr>
        <w:tc>
          <w:tcPr>
            <w:tcW w:w="578" w:type="dxa"/>
            <w:vMerge/>
          </w:tcPr>
          <w:p w14:paraId="407AD2F5" w14:textId="28B8B2A5" w:rsidR="006863E4" w:rsidRDefault="006863E4" w:rsidP="00353F23">
            <w:pPr>
              <w:pStyle w:val="SC7"/>
              <w:rPr>
                <w:lang w:eastAsia="ru-RU"/>
              </w:rPr>
            </w:pPr>
          </w:p>
        </w:tc>
        <w:tc>
          <w:tcPr>
            <w:tcW w:w="2967" w:type="dxa"/>
            <w:vMerge/>
          </w:tcPr>
          <w:p w14:paraId="42FBE616" w14:textId="77777777" w:rsidR="006863E4" w:rsidRDefault="006863E4" w:rsidP="00353F23">
            <w:pPr>
              <w:pStyle w:val="SC7"/>
            </w:pPr>
          </w:p>
        </w:tc>
        <w:tc>
          <w:tcPr>
            <w:tcW w:w="3934" w:type="dxa"/>
          </w:tcPr>
          <w:p w14:paraId="54B6A5BE" w14:textId="02318886" w:rsidR="006863E4" w:rsidRDefault="006863E4" w:rsidP="00353F23">
            <w:pPr>
              <w:pStyle w:val="SC7"/>
              <w:rPr>
                <w:b/>
                <w:bCs/>
                <w:lang w:eastAsia="ru-RU"/>
              </w:rPr>
            </w:pPr>
            <w:r w:rsidRPr="00E0176D">
              <w:rPr>
                <w:lang w:eastAsia="ru-RU"/>
              </w:rPr>
              <w:t>Отображение детальной информации о судах на основе данных сводного реестра судов</w:t>
            </w:r>
          </w:p>
        </w:tc>
        <w:tc>
          <w:tcPr>
            <w:tcW w:w="1468" w:type="dxa"/>
          </w:tcPr>
          <w:p w14:paraId="7E015C5C" w14:textId="58C995A0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Да</w:t>
            </w:r>
          </w:p>
        </w:tc>
        <w:tc>
          <w:tcPr>
            <w:tcW w:w="1318" w:type="dxa"/>
          </w:tcPr>
          <w:p w14:paraId="15413CAC" w14:textId="24F517E3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02C140B8" w14:textId="67A41853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t>Нет</w:t>
            </w:r>
          </w:p>
        </w:tc>
        <w:tc>
          <w:tcPr>
            <w:tcW w:w="1318" w:type="dxa"/>
          </w:tcPr>
          <w:p w14:paraId="4ADC8917" w14:textId="354FBDF9" w:rsidR="006863E4" w:rsidRPr="00A81092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  <w:tc>
          <w:tcPr>
            <w:tcW w:w="1318" w:type="dxa"/>
          </w:tcPr>
          <w:p w14:paraId="098424AF" w14:textId="19B2FA1A" w:rsidR="006863E4" w:rsidRDefault="006863E4" w:rsidP="00353F23">
            <w:pPr>
              <w:pStyle w:val="SCf4"/>
              <w:rPr>
                <w:lang w:eastAsia="ru-RU"/>
              </w:rPr>
            </w:pPr>
            <w:r>
              <w:rPr>
                <w:lang w:eastAsia="ru-RU"/>
              </w:rPr>
              <w:t>Нет</w:t>
            </w:r>
          </w:p>
        </w:tc>
      </w:tr>
    </w:tbl>
    <w:p w14:paraId="7369D15D" w14:textId="77777777" w:rsidR="006863E4" w:rsidRDefault="006863E4" w:rsidP="004000A7">
      <w:pPr>
        <w:pStyle w:val="a"/>
        <w:numPr>
          <w:ilvl w:val="0"/>
          <w:numId w:val="0"/>
        </w:numPr>
        <w:sectPr w:rsidR="006863E4" w:rsidSect="006863E4">
          <w:headerReference w:type="default" r:id="rId26"/>
          <w:footerReference w:type="default" r:id="rId27"/>
          <w:footnotePr>
            <w:numRestart w:val="eachPage"/>
          </w:footnotePr>
          <w:pgSz w:w="16838" w:h="11906" w:orient="landscape" w:code="9"/>
          <w:pgMar w:top="993" w:right="1134" w:bottom="851" w:left="1701" w:header="714" w:footer="703" w:gutter="0"/>
          <w:cols w:space="708"/>
          <w:docGrid w:linePitch="360"/>
        </w:sectPr>
      </w:pPr>
    </w:p>
    <w:p w14:paraId="566B7356" w14:textId="6F8C6AFB" w:rsidR="00E76981" w:rsidRPr="00927F37" w:rsidRDefault="003575B8" w:rsidP="00144AE9">
      <w:pPr>
        <w:pStyle w:val="1"/>
      </w:pPr>
      <w:bookmarkStart w:id="912" w:name="_Toc481489568"/>
      <w:bookmarkStart w:id="913" w:name="_Toc447141652"/>
      <w:bookmarkStart w:id="914" w:name="_Toc479788735"/>
      <w:bookmarkStart w:id="915" w:name="_Toc481488932"/>
      <w:bookmarkStart w:id="916" w:name="_Toc481489569"/>
      <w:bookmarkEnd w:id="912"/>
      <w:r w:rsidRPr="00927F37">
        <w:lastRenderedPageBreak/>
        <w:t xml:space="preserve">Требования к </w:t>
      </w:r>
      <w:r w:rsidR="00B76144">
        <w:t>Подс</w:t>
      </w:r>
      <w:r w:rsidRPr="00927F37">
        <w:t>истеме</w:t>
      </w:r>
      <w:bookmarkEnd w:id="884"/>
      <w:bookmarkEnd w:id="913"/>
      <w:bookmarkEnd w:id="914"/>
      <w:bookmarkEnd w:id="915"/>
      <w:bookmarkEnd w:id="916"/>
    </w:p>
    <w:p w14:paraId="73348581" w14:textId="78F11C03" w:rsidR="003C0CF6" w:rsidRDefault="003C0CF6" w:rsidP="003C0CF6">
      <w:pPr>
        <w:pStyle w:val="2"/>
        <w:keepLines w:val="0"/>
        <w:ind w:left="576" w:hanging="576"/>
      </w:pPr>
      <w:bookmarkStart w:id="917" w:name="_Toc444080560"/>
      <w:bookmarkStart w:id="918" w:name="_Toc447141653"/>
      <w:bookmarkStart w:id="919" w:name="_Toc479788736"/>
      <w:bookmarkStart w:id="920" w:name="_Toc481488933"/>
      <w:bookmarkStart w:id="921" w:name="_Toc481489570"/>
      <w:bookmarkStart w:id="922" w:name="_Toc445321098"/>
      <w:r>
        <w:t xml:space="preserve">Требования к </w:t>
      </w:r>
      <w:r w:rsidR="00B76144">
        <w:t xml:space="preserve">Подсистеме </w:t>
      </w:r>
      <w:r>
        <w:t>в целом</w:t>
      </w:r>
      <w:bookmarkEnd w:id="917"/>
      <w:bookmarkEnd w:id="918"/>
      <w:bookmarkEnd w:id="919"/>
      <w:bookmarkEnd w:id="920"/>
      <w:bookmarkEnd w:id="921"/>
    </w:p>
    <w:p w14:paraId="40F288D8" w14:textId="46CEAB99" w:rsidR="003C0CF6" w:rsidRDefault="003C0CF6" w:rsidP="00753452">
      <w:pPr>
        <w:pStyle w:val="SC3"/>
      </w:pPr>
      <w:r>
        <w:t xml:space="preserve">К </w:t>
      </w:r>
      <w:r w:rsidR="00B76144">
        <w:t xml:space="preserve">Подсистеме </w:t>
      </w:r>
      <w:r>
        <w:t>предъявляются следующие общие требования:</w:t>
      </w:r>
    </w:p>
    <w:p w14:paraId="71CA5BF1" w14:textId="0F6363A3" w:rsidR="00932D15" w:rsidRPr="00932D15" w:rsidRDefault="006863E4" w:rsidP="00B76144">
      <w:pPr>
        <w:pStyle w:val="a"/>
      </w:pPr>
      <w:r w:rsidRPr="000772CA">
        <w:t>Подсистем</w:t>
      </w:r>
      <w:r w:rsidR="00423E43" w:rsidRPr="000772CA">
        <w:t>а</w:t>
      </w:r>
      <w:r w:rsidR="00423E43">
        <w:t xml:space="preserve"> </w:t>
      </w:r>
      <w:r w:rsidR="00423E43" w:rsidRPr="00916611">
        <w:t>должн</w:t>
      </w:r>
      <w:r w:rsidR="00423E43">
        <w:t>а</w:t>
      </w:r>
      <w:r w:rsidR="00423E43" w:rsidRPr="00916611">
        <w:t xml:space="preserve"> предоставлять </w:t>
      </w:r>
      <w:r w:rsidR="00C157D9">
        <w:t>П</w:t>
      </w:r>
      <w:r w:rsidR="00423E43" w:rsidRPr="00916611">
        <w:t>ользователям программные средства для обращения за информационными услугами</w:t>
      </w:r>
      <w:r w:rsidR="00C157D9">
        <w:t xml:space="preserve"> (сервисами)</w:t>
      </w:r>
      <w:r w:rsidR="00423E43" w:rsidRPr="00916611">
        <w:t xml:space="preserve"> </w:t>
      </w:r>
      <w:r w:rsidR="00C157D9">
        <w:t>обеспечения судоходной деятельности</w:t>
      </w:r>
      <w:r w:rsidR="00423E43">
        <w:t>;</w:t>
      </w:r>
    </w:p>
    <w:p w14:paraId="6731E783" w14:textId="72F21032" w:rsidR="00423E43" w:rsidRDefault="006863E4" w:rsidP="00B76144">
      <w:pPr>
        <w:pStyle w:val="a"/>
      </w:pPr>
      <w:r w:rsidRPr="000772CA">
        <w:t>Подсистем</w:t>
      </w:r>
      <w:r w:rsidR="00423E43" w:rsidRPr="000772CA">
        <w:t>а</w:t>
      </w:r>
      <w:r w:rsidR="00423E43">
        <w:t xml:space="preserve"> должна разрабатываться с использованием </w:t>
      </w:r>
      <w:r w:rsidR="00037A6C">
        <w:t xml:space="preserve">программного обеспечения </w:t>
      </w:r>
      <w:r w:rsidR="00423E43">
        <w:t>с открытым исходным кодом</w:t>
      </w:r>
      <w:r w:rsidR="00423E43" w:rsidRPr="00916611">
        <w:t>.</w:t>
      </w:r>
      <w:r w:rsidR="00A255E3">
        <w:t xml:space="preserve"> </w:t>
      </w:r>
      <w:r w:rsidR="00037A6C">
        <w:t xml:space="preserve">Ввиду отсутствия альтернативного инструмента разработки мобильных приложений под ОС </w:t>
      </w:r>
      <w:r w:rsidR="00037A6C" w:rsidRPr="00575124">
        <w:rPr>
          <w:lang w:val="en-US"/>
        </w:rPr>
        <w:t>iOS</w:t>
      </w:r>
      <w:r w:rsidR="00037A6C">
        <w:t xml:space="preserve">, в рамках проекта допускается использование приложения </w:t>
      </w:r>
      <w:proofErr w:type="spellStart"/>
      <w:r w:rsidR="008542C0" w:rsidRPr="00575124">
        <w:rPr>
          <w:lang w:val="en-US"/>
        </w:rPr>
        <w:t>xCode</w:t>
      </w:r>
      <w:proofErr w:type="spellEnd"/>
      <w:r w:rsidR="00B76144">
        <w:t xml:space="preserve"> — </w:t>
      </w:r>
      <w:r w:rsidR="00037A6C">
        <w:t>коммерческого</w:t>
      </w:r>
      <w:r w:rsidR="00037A6C" w:rsidRPr="008542C0">
        <w:t xml:space="preserve"> </w:t>
      </w:r>
      <w:r w:rsidR="0095026C">
        <w:t xml:space="preserve">ПО </w:t>
      </w:r>
      <w:r w:rsidR="008542C0">
        <w:t xml:space="preserve">компании </w:t>
      </w:r>
      <w:r w:rsidR="008542C0" w:rsidRPr="00575124">
        <w:rPr>
          <w:lang w:val="en-US"/>
        </w:rPr>
        <w:t>Apple</w:t>
      </w:r>
      <w:r w:rsidR="008542C0" w:rsidRPr="008542C0">
        <w:t xml:space="preserve"> </w:t>
      </w:r>
      <w:r w:rsidR="0095026C">
        <w:t>для разработки мобильных приложений</w:t>
      </w:r>
      <w:r w:rsidR="008542C0">
        <w:t>.</w:t>
      </w:r>
    </w:p>
    <w:p w14:paraId="511733D1" w14:textId="5FF476C7" w:rsidR="00054A5C" w:rsidRDefault="00054A5C" w:rsidP="00A255E3">
      <w:r w:rsidRPr="00C157D9">
        <w:rPr>
          <w:szCs w:val="22"/>
        </w:rPr>
        <w:t>Взаимодействие Пользователя</w:t>
      </w:r>
      <w:r w:rsidRPr="00411DBE">
        <w:t xml:space="preserve"> </w:t>
      </w:r>
      <w:r>
        <w:t>и</w:t>
      </w:r>
      <w:r w:rsidRPr="00411DBE">
        <w:t xml:space="preserve"> </w:t>
      </w:r>
      <w:r w:rsidR="006863E4" w:rsidRPr="000772CA">
        <w:t>Подсистем</w:t>
      </w:r>
      <w:r>
        <w:t>ы</w:t>
      </w:r>
      <w:r w:rsidRPr="00411DBE">
        <w:t xml:space="preserve"> должн</w:t>
      </w:r>
      <w:r w:rsidR="009F7318">
        <w:t>о</w:t>
      </w:r>
      <w:r w:rsidRPr="00411DBE">
        <w:t xml:space="preserve"> </w:t>
      </w:r>
      <w:r w:rsidRPr="00BC2F67">
        <w:t>осуществляться</w:t>
      </w:r>
      <w:r>
        <w:t xml:space="preserve"> </w:t>
      </w:r>
      <w:r w:rsidR="00C157D9">
        <w:t>ч</w:t>
      </w:r>
      <w:r>
        <w:t xml:space="preserve">ерез </w:t>
      </w:r>
      <w:r w:rsidR="00C157D9">
        <w:t xml:space="preserve">графический </w:t>
      </w:r>
      <w:r>
        <w:t xml:space="preserve">интерфейс </w:t>
      </w:r>
      <w:r w:rsidR="00C157D9">
        <w:t xml:space="preserve">Мобильного </w:t>
      </w:r>
      <w:r>
        <w:t>приложения</w:t>
      </w:r>
      <w:r w:rsidR="00037A6C">
        <w:t>.</w:t>
      </w:r>
    </w:p>
    <w:p w14:paraId="6262E93D" w14:textId="407DA5C8" w:rsidR="003C0CF6" w:rsidRDefault="003C0CF6" w:rsidP="003C0CF6">
      <w:pPr>
        <w:pStyle w:val="3"/>
        <w:keepLines w:val="0"/>
      </w:pPr>
      <w:r>
        <w:t xml:space="preserve">Требования к структуре и функционированию </w:t>
      </w:r>
      <w:r w:rsidR="006863E4" w:rsidRPr="000772CA">
        <w:t>Подсистем</w:t>
      </w:r>
      <w:r>
        <w:t>ы</w:t>
      </w:r>
    </w:p>
    <w:p w14:paraId="079AB463" w14:textId="77777777" w:rsidR="003C0CF6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</w:pPr>
      <w:r w:rsidRPr="00E50031">
        <w:t>Перечень</w:t>
      </w:r>
      <w:r>
        <w:t xml:space="preserve"> подсистем, их назначение и основные характеристики</w:t>
      </w:r>
    </w:p>
    <w:p w14:paraId="550701AC" w14:textId="2F4DBC4E" w:rsidR="003C0CF6" w:rsidRDefault="003C0CF6" w:rsidP="002B1D9A">
      <w:r w:rsidRPr="00D53A60">
        <w:t xml:space="preserve">В состав </w:t>
      </w:r>
      <w:r w:rsidR="006863E4">
        <w:t>Решения</w:t>
      </w:r>
      <w:r w:rsidRPr="00D53A60">
        <w:t xml:space="preserve"> должны входить </w:t>
      </w:r>
      <w:r w:rsidR="00F5286A">
        <w:t>структурные</w:t>
      </w:r>
      <w:r w:rsidR="00F230BC">
        <w:t xml:space="preserve"> (обеспечивающие)</w:t>
      </w:r>
      <w:r w:rsidR="00F5286A">
        <w:t xml:space="preserve"> </w:t>
      </w:r>
      <w:r w:rsidRPr="00D53A60">
        <w:t>подсистемы</w:t>
      </w:r>
      <w:r w:rsidR="00F5286A">
        <w:t xml:space="preserve">, </w:t>
      </w:r>
      <w:r w:rsidR="00A87FCA">
        <w:t>указанные в </w:t>
      </w:r>
      <w:r w:rsidR="00F5286A">
        <w:t>таблице </w:t>
      </w:r>
      <w:r w:rsidR="00F5286A">
        <w:fldChar w:fldCharType="begin"/>
      </w:r>
      <w:r w:rsidR="00F5286A">
        <w:instrText xml:space="preserve"> REF _Ref445934683 \h </w:instrText>
      </w:r>
      <w:r w:rsidR="00F5286A">
        <w:fldChar w:fldCharType="separate"/>
      </w:r>
      <w:r w:rsidR="00000331">
        <w:rPr>
          <w:noProof/>
        </w:rPr>
        <w:t>6</w:t>
      </w:r>
      <w:r w:rsidR="00F5286A">
        <w:fldChar w:fldCharType="end"/>
      </w:r>
      <w:r w:rsidR="00A87FCA">
        <w:t xml:space="preserve"> и функциональные</w:t>
      </w:r>
      <w:r w:rsidR="00F230BC">
        <w:t xml:space="preserve"> (прикладные)</w:t>
      </w:r>
      <w:r w:rsidR="00A87FCA">
        <w:t xml:space="preserve"> </w:t>
      </w:r>
      <w:r w:rsidR="00A87FCA" w:rsidRPr="00D53A60">
        <w:t>подсистемы</w:t>
      </w:r>
      <w:r w:rsidR="00A87FCA">
        <w:t>, указанные в таблице </w:t>
      </w:r>
      <w:r w:rsidR="00A87FCA">
        <w:fldChar w:fldCharType="begin"/>
      </w:r>
      <w:r w:rsidR="00A87FCA">
        <w:instrText xml:space="preserve"> REF _Ref445934742 \h </w:instrText>
      </w:r>
      <w:r w:rsidR="00A87FCA">
        <w:fldChar w:fldCharType="separate"/>
      </w:r>
      <w:r w:rsidR="00000331">
        <w:rPr>
          <w:noProof/>
        </w:rPr>
        <w:t>7</w:t>
      </w:r>
      <w:r w:rsidR="00A87FCA">
        <w:fldChar w:fldCharType="end"/>
      </w:r>
      <w:r w:rsidR="00A87FCA">
        <w:t>.</w:t>
      </w:r>
    </w:p>
    <w:p w14:paraId="08D7F6CF" w14:textId="543DBD39" w:rsidR="00753452" w:rsidRDefault="00A87FCA" w:rsidP="00A3472B">
      <w:pPr>
        <w:pStyle w:val="af"/>
      </w:pPr>
      <w:bookmarkStart w:id="923" w:name="_Toc479788754"/>
      <w:bookmarkStart w:id="924" w:name="_Toc481488951"/>
      <w:bookmarkStart w:id="925" w:name="_Ref445934680"/>
      <w:bookmarkStart w:id="926" w:name="_Toc447141669"/>
      <w:bookmarkStart w:id="927" w:name="_Toc481489508"/>
      <w:r>
        <w:t xml:space="preserve">Таблица </w:t>
      </w:r>
      <w:fldSimple w:instr=" SEQ Таблица \* ARABIC ">
        <w:bookmarkStart w:id="928" w:name="_Ref445934683"/>
        <w:r w:rsidR="00000331">
          <w:rPr>
            <w:noProof/>
          </w:rPr>
          <w:t>6</w:t>
        </w:r>
        <w:bookmarkEnd w:id="928"/>
      </w:fldSimple>
      <w:r w:rsidR="00753452">
        <w:rPr>
          <w:noProof/>
        </w:rPr>
        <w:br/>
      </w:r>
      <w:r w:rsidR="00753452">
        <w:t xml:space="preserve">Перечень структурных подсистем </w:t>
      </w:r>
      <w:r w:rsidR="006863E4">
        <w:t>Решения</w:t>
      </w:r>
      <w:bookmarkEnd w:id="923"/>
      <w:bookmarkEnd w:id="924"/>
      <w:bookmarkEnd w:id="925"/>
      <w:bookmarkEnd w:id="926"/>
      <w:bookmarkEnd w:id="927"/>
    </w:p>
    <w:tbl>
      <w:tblPr>
        <w:tblStyle w:val="SC9"/>
        <w:tblW w:w="9570" w:type="dxa"/>
        <w:tblLook w:val="04A0" w:firstRow="1" w:lastRow="0" w:firstColumn="1" w:lastColumn="0" w:noHBand="0" w:noVBand="1"/>
      </w:tblPr>
      <w:tblGrid>
        <w:gridCol w:w="633"/>
        <w:gridCol w:w="1965"/>
        <w:gridCol w:w="3210"/>
        <w:gridCol w:w="3762"/>
      </w:tblGrid>
      <w:tr w:rsidR="00E11145" w:rsidRPr="00E11145" w14:paraId="5203B1FC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</w:trPr>
        <w:tc>
          <w:tcPr>
            <w:tcW w:w="633" w:type="dxa"/>
            <w:hideMark/>
          </w:tcPr>
          <w:p w14:paraId="60241613" w14:textId="77777777" w:rsidR="00E11145" w:rsidRPr="00C80393" w:rsidRDefault="00E11145" w:rsidP="00C80393">
            <w:pPr>
              <w:pStyle w:val="SC8"/>
            </w:pPr>
            <w:r w:rsidRPr="00C80393">
              <w:t>№</w:t>
            </w:r>
          </w:p>
        </w:tc>
        <w:tc>
          <w:tcPr>
            <w:tcW w:w="1965" w:type="dxa"/>
            <w:hideMark/>
          </w:tcPr>
          <w:p w14:paraId="636FBD8D" w14:textId="77777777" w:rsidR="00E11145" w:rsidRPr="00C80393" w:rsidRDefault="00E11145" w:rsidP="00C80393">
            <w:pPr>
              <w:pStyle w:val="SC8"/>
            </w:pPr>
            <w:r w:rsidRPr="00C80393">
              <w:t>структурная подсистема</w:t>
            </w:r>
          </w:p>
        </w:tc>
        <w:tc>
          <w:tcPr>
            <w:tcW w:w="3210" w:type="dxa"/>
            <w:hideMark/>
          </w:tcPr>
          <w:p w14:paraId="50C7C494" w14:textId="77777777" w:rsidR="00E11145" w:rsidRPr="00C80393" w:rsidRDefault="00E11145" w:rsidP="00C80393">
            <w:pPr>
              <w:pStyle w:val="SC8"/>
            </w:pPr>
            <w:r w:rsidRPr="00C80393">
              <w:t>Описание подсистемы</w:t>
            </w:r>
          </w:p>
        </w:tc>
        <w:tc>
          <w:tcPr>
            <w:tcW w:w="3762" w:type="dxa"/>
            <w:hideMark/>
          </w:tcPr>
          <w:p w14:paraId="1ACD535C" w14:textId="77777777" w:rsidR="00E11145" w:rsidRPr="00C80393" w:rsidRDefault="00E11145" w:rsidP="00C80393">
            <w:pPr>
              <w:pStyle w:val="SC8"/>
            </w:pPr>
            <w:r w:rsidRPr="00C80393">
              <w:t>Предназначение подсистемы</w:t>
            </w:r>
          </w:p>
        </w:tc>
      </w:tr>
      <w:tr w:rsidR="00E11145" w:rsidRPr="00E11145" w14:paraId="5CCB253C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633" w:type="dxa"/>
            <w:hideMark/>
          </w:tcPr>
          <w:p w14:paraId="72CFE7E9" w14:textId="77777777" w:rsidR="00E11145" w:rsidRPr="00C80393" w:rsidRDefault="00E11145" w:rsidP="00C80393">
            <w:pPr>
              <w:pStyle w:val="SC8"/>
            </w:pPr>
            <w:r w:rsidRPr="00C80393">
              <w:t>1</w:t>
            </w:r>
          </w:p>
        </w:tc>
        <w:tc>
          <w:tcPr>
            <w:tcW w:w="1965" w:type="dxa"/>
            <w:hideMark/>
          </w:tcPr>
          <w:p w14:paraId="2D00CDE8" w14:textId="77777777" w:rsidR="00E11145" w:rsidRPr="00C80393" w:rsidRDefault="00E11145" w:rsidP="00C80393">
            <w:pPr>
              <w:pStyle w:val="SC8"/>
            </w:pPr>
            <w:r w:rsidRPr="00C80393">
              <w:t>2</w:t>
            </w:r>
          </w:p>
        </w:tc>
        <w:tc>
          <w:tcPr>
            <w:tcW w:w="3210" w:type="dxa"/>
            <w:hideMark/>
          </w:tcPr>
          <w:p w14:paraId="12E8054A" w14:textId="77777777" w:rsidR="00E11145" w:rsidRPr="00C80393" w:rsidRDefault="00E11145" w:rsidP="00C80393">
            <w:pPr>
              <w:pStyle w:val="SC8"/>
            </w:pPr>
            <w:r w:rsidRPr="00C80393">
              <w:t>3</w:t>
            </w:r>
          </w:p>
        </w:tc>
        <w:tc>
          <w:tcPr>
            <w:tcW w:w="3762" w:type="dxa"/>
            <w:hideMark/>
          </w:tcPr>
          <w:p w14:paraId="6A1FB0B6" w14:textId="77777777" w:rsidR="00E11145" w:rsidRPr="00C80393" w:rsidRDefault="00E11145" w:rsidP="00C80393">
            <w:pPr>
              <w:pStyle w:val="SC8"/>
            </w:pPr>
            <w:r w:rsidRPr="00C80393">
              <w:t>4</w:t>
            </w:r>
          </w:p>
        </w:tc>
      </w:tr>
      <w:tr w:rsidR="00E11145" w:rsidRPr="00E11145" w14:paraId="32504A24" w14:textId="77777777" w:rsidTr="00B9334C">
        <w:trPr>
          <w:trHeight w:val="525"/>
        </w:trPr>
        <w:tc>
          <w:tcPr>
            <w:tcW w:w="633" w:type="dxa"/>
          </w:tcPr>
          <w:p w14:paraId="786056F2" w14:textId="77777777" w:rsidR="00E11145" w:rsidRPr="00E11145" w:rsidRDefault="00E11145" w:rsidP="00B9334C">
            <w:pPr>
              <w:pStyle w:val="SC"/>
              <w:numPr>
                <w:ilvl w:val="0"/>
                <w:numId w:val="111"/>
              </w:numPr>
              <w:rPr>
                <w:lang w:eastAsia="ru-RU"/>
              </w:rPr>
            </w:pPr>
          </w:p>
        </w:tc>
        <w:tc>
          <w:tcPr>
            <w:tcW w:w="1965" w:type="dxa"/>
            <w:hideMark/>
          </w:tcPr>
          <w:p w14:paraId="22F46E30" w14:textId="77777777" w:rsidR="00E11145" w:rsidRPr="00E11145" w:rsidRDefault="00E11145" w:rsidP="00353F23">
            <w:pPr>
              <w:pStyle w:val="SC7"/>
              <w:rPr>
                <w:lang w:eastAsia="ru-RU"/>
              </w:rPr>
            </w:pPr>
            <w:r w:rsidRPr="00E11145">
              <w:rPr>
                <w:lang w:eastAsia="ru-RU"/>
              </w:rPr>
              <w:t>Веб сервер</w:t>
            </w:r>
          </w:p>
        </w:tc>
        <w:tc>
          <w:tcPr>
            <w:tcW w:w="3210" w:type="dxa"/>
            <w:hideMark/>
          </w:tcPr>
          <w:p w14:paraId="1633ED0C" w14:textId="3970091C" w:rsidR="00E11145" w:rsidRPr="00E11145" w:rsidRDefault="00C25523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Т</w:t>
            </w:r>
            <w:r w:rsidR="00E11145" w:rsidRPr="00E11145">
              <w:rPr>
                <w:lang w:eastAsia="ru-RU"/>
              </w:rPr>
              <w:t>очка доступа к сервисам</w:t>
            </w:r>
            <w:r w:rsidR="00575124">
              <w:rPr>
                <w:lang w:eastAsia="ru-RU"/>
              </w:rPr>
              <w:t xml:space="preserve"> Решения</w:t>
            </w:r>
            <w:r>
              <w:rPr>
                <w:lang w:eastAsia="ru-RU"/>
              </w:rPr>
              <w:t>, разрабатываемых в рамках данного ТЗ</w:t>
            </w:r>
          </w:p>
        </w:tc>
        <w:tc>
          <w:tcPr>
            <w:tcW w:w="3762" w:type="dxa"/>
            <w:hideMark/>
          </w:tcPr>
          <w:p w14:paraId="6119B562" w14:textId="01E225FC" w:rsidR="00E11145" w:rsidRPr="00E11145" w:rsidRDefault="00C25523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Предоставление </w:t>
            </w:r>
            <w:r w:rsidR="00575124">
              <w:rPr>
                <w:lang w:eastAsia="ru-RU"/>
              </w:rPr>
              <w:t>М</w:t>
            </w:r>
            <w:r w:rsidR="00575124" w:rsidRPr="00E11145">
              <w:rPr>
                <w:lang w:eastAsia="ru-RU"/>
              </w:rPr>
              <w:t>обильны</w:t>
            </w:r>
            <w:r>
              <w:rPr>
                <w:lang w:eastAsia="ru-RU"/>
              </w:rPr>
              <w:t>м</w:t>
            </w:r>
            <w:r w:rsidR="00575124" w:rsidRPr="00E11145">
              <w:rPr>
                <w:lang w:eastAsia="ru-RU"/>
              </w:rPr>
              <w:t xml:space="preserve"> </w:t>
            </w:r>
            <w:r w:rsidR="00E11145" w:rsidRPr="00E11145">
              <w:rPr>
                <w:lang w:eastAsia="ru-RU"/>
              </w:rPr>
              <w:t>приложени</w:t>
            </w:r>
            <w:r>
              <w:rPr>
                <w:lang w:eastAsia="ru-RU"/>
              </w:rPr>
              <w:t>ям</w:t>
            </w:r>
            <w:r w:rsidR="00E11145" w:rsidRPr="00E11145">
              <w:rPr>
                <w:lang w:eastAsia="ru-RU"/>
              </w:rPr>
              <w:t xml:space="preserve"> </w:t>
            </w:r>
            <w:r>
              <w:rPr>
                <w:lang w:eastAsia="ru-RU"/>
              </w:rPr>
              <w:t xml:space="preserve">доступа </w:t>
            </w:r>
            <w:r w:rsidR="00E11145" w:rsidRPr="00E11145">
              <w:rPr>
                <w:lang w:eastAsia="ru-RU"/>
              </w:rPr>
              <w:t xml:space="preserve">к сервисам </w:t>
            </w:r>
            <w:r w:rsidR="00575124">
              <w:rPr>
                <w:lang w:eastAsia="ru-RU"/>
              </w:rPr>
              <w:t>Решения</w:t>
            </w:r>
            <w:r w:rsidR="00575124" w:rsidRPr="00E11145">
              <w:rPr>
                <w:lang w:eastAsia="ru-RU"/>
              </w:rPr>
              <w:t xml:space="preserve"> </w:t>
            </w:r>
            <w:r w:rsidR="00E11145" w:rsidRPr="00E11145">
              <w:rPr>
                <w:lang w:eastAsia="ru-RU"/>
              </w:rPr>
              <w:t>через сеть интернет по протоколу HTTPS</w:t>
            </w:r>
          </w:p>
        </w:tc>
      </w:tr>
      <w:tr w:rsidR="00E11145" w:rsidRPr="00E11145" w14:paraId="1090CFFF" w14:textId="77777777" w:rsidTr="00B9334C">
        <w:trPr>
          <w:trHeight w:val="780"/>
        </w:trPr>
        <w:tc>
          <w:tcPr>
            <w:tcW w:w="633" w:type="dxa"/>
          </w:tcPr>
          <w:p w14:paraId="4D39233D" w14:textId="77777777" w:rsidR="00E11145" w:rsidRPr="00E11145" w:rsidRDefault="00E11145" w:rsidP="00535580">
            <w:pPr>
              <w:pStyle w:val="SC"/>
              <w:rPr>
                <w:lang w:eastAsia="ru-RU"/>
              </w:rPr>
            </w:pPr>
          </w:p>
        </w:tc>
        <w:tc>
          <w:tcPr>
            <w:tcW w:w="1965" w:type="dxa"/>
            <w:hideMark/>
          </w:tcPr>
          <w:p w14:paraId="2409C509" w14:textId="77777777" w:rsidR="00E11145" w:rsidRPr="00E11145" w:rsidRDefault="00E11145" w:rsidP="00353F23">
            <w:pPr>
              <w:pStyle w:val="SC7"/>
              <w:rPr>
                <w:lang w:eastAsia="ru-RU"/>
              </w:rPr>
            </w:pPr>
            <w:r w:rsidRPr="00E11145">
              <w:rPr>
                <w:lang w:eastAsia="ru-RU"/>
              </w:rPr>
              <w:t>Сервер приложений</w:t>
            </w:r>
          </w:p>
        </w:tc>
        <w:tc>
          <w:tcPr>
            <w:tcW w:w="3210" w:type="dxa"/>
            <w:hideMark/>
          </w:tcPr>
          <w:p w14:paraId="25D8B6FF" w14:textId="33A813AA" w:rsidR="00E11145" w:rsidRPr="00E11145" w:rsidRDefault="00E11145" w:rsidP="00353F23">
            <w:pPr>
              <w:pStyle w:val="SC7"/>
              <w:rPr>
                <w:lang w:eastAsia="ru-RU"/>
              </w:rPr>
            </w:pPr>
            <w:r w:rsidRPr="00E11145">
              <w:rPr>
                <w:lang w:eastAsia="ru-RU"/>
              </w:rPr>
              <w:t>Промежуточное звено между сервисами, базами данных, веб сервером, осуществляющее логические операции</w:t>
            </w:r>
          </w:p>
        </w:tc>
        <w:tc>
          <w:tcPr>
            <w:tcW w:w="3762" w:type="dxa"/>
            <w:hideMark/>
          </w:tcPr>
          <w:p w14:paraId="05F12E7B" w14:textId="08231A57" w:rsidR="00E11145" w:rsidRPr="00E11145" w:rsidRDefault="00C25523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Осуществление логических операций</w:t>
            </w:r>
            <w:r w:rsidR="00E11145" w:rsidRPr="00E11145">
              <w:rPr>
                <w:lang w:eastAsia="ru-RU"/>
              </w:rPr>
              <w:t xml:space="preserve"> для </w:t>
            </w:r>
            <w:r w:rsidR="00535580" w:rsidRPr="00E11145">
              <w:rPr>
                <w:lang w:eastAsia="ru-RU"/>
              </w:rPr>
              <w:t>функционала</w:t>
            </w:r>
            <w:r w:rsidR="00E11145" w:rsidRPr="00E11145">
              <w:rPr>
                <w:lang w:eastAsia="ru-RU"/>
              </w:rPr>
              <w:t xml:space="preserve"> POI и</w:t>
            </w:r>
            <w:r w:rsidR="00B86AE3">
              <w:rPr>
                <w:lang w:eastAsia="ru-RU"/>
              </w:rPr>
              <w:t xml:space="preserve"> Чат</w:t>
            </w:r>
            <w:r w:rsidR="00E11145" w:rsidRPr="00E11145">
              <w:rPr>
                <w:lang w:eastAsia="ru-RU"/>
              </w:rPr>
              <w:t>ов</w:t>
            </w:r>
          </w:p>
        </w:tc>
      </w:tr>
      <w:tr w:rsidR="00E11145" w:rsidRPr="00E11145" w14:paraId="1385B22A" w14:textId="77777777" w:rsidTr="00B9334C">
        <w:trPr>
          <w:trHeight w:val="525"/>
        </w:trPr>
        <w:tc>
          <w:tcPr>
            <w:tcW w:w="633" w:type="dxa"/>
          </w:tcPr>
          <w:p w14:paraId="1E881CAA" w14:textId="77777777" w:rsidR="00E11145" w:rsidRPr="00E11145" w:rsidRDefault="00E11145" w:rsidP="00535580">
            <w:pPr>
              <w:pStyle w:val="SC"/>
              <w:rPr>
                <w:lang w:eastAsia="ru-RU"/>
              </w:rPr>
            </w:pPr>
          </w:p>
        </w:tc>
        <w:tc>
          <w:tcPr>
            <w:tcW w:w="1965" w:type="dxa"/>
            <w:hideMark/>
          </w:tcPr>
          <w:p w14:paraId="66C073FB" w14:textId="77777777" w:rsidR="00E11145" w:rsidRPr="00E11145" w:rsidRDefault="00E11145" w:rsidP="00353F23">
            <w:pPr>
              <w:pStyle w:val="SC7"/>
              <w:rPr>
                <w:lang w:eastAsia="ru-RU"/>
              </w:rPr>
            </w:pPr>
            <w:r w:rsidRPr="00E11145">
              <w:rPr>
                <w:lang w:eastAsia="ru-RU"/>
              </w:rPr>
              <w:t>Сервер баз данных</w:t>
            </w:r>
          </w:p>
        </w:tc>
        <w:tc>
          <w:tcPr>
            <w:tcW w:w="3210" w:type="dxa"/>
            <w:hideMark/>
          </w:tcPr>
          <w:p w14:paraId="002E564E" w14:textId="77777777" w:rsidR="00E11145" w:rsidRPr="00E11145" w:rsidRDefault="00E11145" w:rsidP="00353F23">
            <w:pPr>
              <w:pStyle w:val="SC7"/>
              <w:rPr>
                <w:lang w:eastAsia="ru-RU"/>
              </w:rPr>
            </w:pPr>
            <w:r w:rsidRPr="00E11145">
              <w:rPr>
                <w:lang w:eastAsia="ru-RU"/>
              </w:rPr>
              <w:t xml:space="preserve">Хранилище данных и </w:t>
            </w:r>
            <w:r w:rsidR="00535580" w:rsidRPr="00E11145">
              <w:rPr>
                <w:lang w:eastAsia="ru-RU"/>
              </w:rPr>
              <w:t>логических</w:t>
            </w:r>
            <w:r w:rsidRPr="00E11145">
              <w:rPr>
                <w:lang w:eastAsia="ru-RU"/>
              </w:rPr>
              <w:t xml:space="preserve"> процедур над ними</w:t>
            </w:r>
          </w:p>
        </w:tc>
        <w:tc>
          <w:tcPr>
            <w:tcW w:w="3762" w:type="dxa"/>
            <w:hideMark/>
          </w:tcPr>
          <w:p w14:paraId="0CB193F4" w14:textId="1FBD762C" w:rsidR="00E11145" w:rsidRPr="00E11145" w:rsidRDefault="008272DA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Хранение данных</w:t>
            </w:r>
            <w:r w:rsidR="00E11145" w:rsidRPr="00E11145">
              <w:rPr>
                <w:lang w:eastAsia="ru-RU"/>
              </w:rPr>
              <w:t xml:space="preserve"> </w:t>
            </w:r>
            <w:r>
              <w:rPr>
                <w:lang w:eastAsia="ru-RU"/>
              </w:rPr>
              <w:t>журнала событий</w:t>
            </w:r>
            <w:r w:rsidR="00E11145" w:rsidRPr="00E11145">
              <w:rPr>
                <w:lang w:eastAsia="ru-RU"/>
              </w:rPr>
              <w:t xml:space="preserve">, </w:t>
            </w:r>
            <w:r w:rsidR="00535580" w:rsidRPr="00E11145">
              <w:rPr>
                <w:lang w:eastAsia="ru-RU"/>
              </w:rPr>
              <w:t>авторотационных</w:t>
            </w:r>
            <w:r w:rsidR="00E11145" w:rsidRPr="00E11145">
              <w:rPr>
                <w:lang w:eastAsia="ru-RU"/>
              </w:rPr>
              <w:t xml:space="preserve"> данных </w:t>
            </w:r>
            <w:r w:rsidR="00055645">
              <w:rPr>
                <w:lang w:eastAsia="ru-RU"/>
              </w:rPr>
              <w:t>Пользовател</w:t>
            </w:r>
            <w:r w:rsidR="00E11145" w:rsidRPr="00E11145">
              <w:rPr>
                <w:lang w:eastAsia="ru-RU"/>
              </w:rPr>
              <w:t>ей, данных для POI и</w:t>
            </w:r>
            <w:r w:rsidR="00B86AE3">
              <w:rPr>
                <w:lang w:eastAsia="ru-RU"/>
              </w:rPr>
              <w:t xml:space="preserve"> Чат</w:t>
            </w:r>
            <w:r w:rsidR="00E11145" w:rsidRPr="00E11145">
              <w:rPr>
                <w:lang w:eastAsia="ru-RU"/>
              </w:rPr>
              <w:t>ов</w:t>
            </w:r>
            <w:r>
              <w:rPr>
                <w:lang w:eastAsia="ru-RU"/>
              </w:rPr>
              <w:t>. Осуществление логических операций над хранимыми данными</w:t>
            </w:r>
          </w:p>
        </w:tc>
      </w:tr>
      <w:tr w:rsidR="00E11145" w:rsidRPr="00E11145" w14:paraId="03ECEEFA" w14:textId="77777777" w:rsidTr="00B9334C">
        <w:trPr>
          <w:trHeight w:val="315"/>
        </w:trPr>
        <w:tc>
          <w:tcPr>
            <w:tcW w:w="633" w:type="dxa"/>
          </w:tcPr>
          <w:p w14:paraId="0B10B1CB" w14:textId="77777777" w:rsidR="00E11145" w:rsidRPr="00E11145" w:rsidRDefault="00E11145" w:rsidP="00535580">
            <w:pPr>
              <w:pStyle w:val="SC"/>
              <w:rPr>
                <w:lang w:eastAsia="ru-RU"/>
              </w:rPr>
            </w:pPr>
          </w:p>
        </w:tc>
        <w:tc>
          <w:tcPr>
            <w:tcW w:w="1965" w:type="dxa"/>
            <w:hideMark/>
          </w:tcPr>
          <w:p w14:paraId="1A817A59" w14:textId="77777777" w:rsidR="00E11145" w:rsidRPr="00E11145" w:rsidRDefault="00E11145" w:rsidP="00353F23">
            <w:pPr>
              <w:pStyle w:val="SC7"/>
              <w:rPr>
                <w:lang w:eastAsia="ru-RU"/>
              </w:rPr>
            </w:pPr>
            <w:r w:rsidRPr="00E11145">
              <w:rPr>
                <w:lang w:eastAsia="ru-RU"/>
              </w:rPr>
              <w:t>Мобильные приложения</w:t>
            </w:r>
          </w:p>
        </w:tc>
        <w:tc>
          <w:tcPr>
            <w:tcW w:w="3210" w:type="dxa"/>
            <w:hideMark/>
          </w:tcPr>
          <w:p w14:paraId="743F7000" w14:textId="256F78C1" w:rsidR="00E11145" w:rsidRPr="00E11145" w:rsidRDefault="000E3237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Часть </w:t>
            </w:r>
            <w:r w:rsidR="000F1FF2">
              <w:rPr>
                <w:lang w:eastAsia="ru-RU"/>
              </w:rPr>
              <w:t>Решения</w:t>
            </w:r>
            <w:r>
              <w:rPr>
                <w:lang w:eastAsia="ru-RU"/>
              </w:rPr>
              <w:t>, устанавл</w:t>
            </w:r>
            <w:r w:rsidR="008272DA">
              <w:rPr>
                <w:lang w:eastAsia="ru-RU"/>
              </w:rPr>
              <w:t>иваемая на мобильное устройство</w:t>
            </w:r>
          </w:p>
        </w:tc>
        <w:tc>
          <w:tcPr>
            <w:tcW w:w="3762" w:type="dxa"/>
            <w:hideMark/>
          </w:tcPr>
          <w:p w14:paraId="40B89305" w14:textId="7990693C" w:rsidR="00E11145" w:rsidRPr="00E11145" w:rsidRDefault="008272DA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Пользовательский </w:t>
            </w:r>
            <w:r w:rsidR="00E11145" w:rsidRPr="00E11145">
              <w:rPr>
                <w:lang w:eastAsia="ru-RU"/>
              </w:rPr>
              <w:t xml:space="preserve">интерфейс к сервисам </w:t>
            </w:r>
            <w:r w:rsidR="000F1FF2">
              <w:rPr>
                <w:lang w:eastAsia="ru-RU"/>
              </w:rPr>
              <w:t>Решения</w:t>
            </w:r>
          </w:p>
        </w:tc>
      </w:tr>
    </w:tbl>
    <w:p w14:paraId="33989D3A" w14:textId="5F911915" w:rsidR="00484B3D" w:rsidRDefault="00A87FCA" w:rsidP="00A3472B">
      <w:pPr>
        <w:pStyle w:val="af"/>
      </w:pPr>
      <w:bookmarkStart w:id="929" w:name="_Toc479788755"/>
      <w:bookmarkStart w:id="930" w:name="_Toc481488952"/>
      <w:bookmarkStart w:id="931" w:name="_Toc447141670"/>
      <w:bookmarkStart w:id="932" w:name="_Toc481489509"/>
      <w:r w:rsidRPr="00530E76">
        <w:lastRenderedPageBreak/>
        <w:t>Таблица</w:t>
      </w:r>
      <w:r>
        <w:t xml:space="preserve"> </w:t>
      </w:r>
      <w:fldSimple w:instr=" SEQ Таблица \* ARABIC ">
        <w:bookmarkStart w:id="933" w:name="_Ref445934742"/>
        <w:r w:rsidR="00000331">
          <w:rPr>
            <w:noProof/>
          </w:rPr>
          <w:t>7</w:t>
        </w:r>
        <w:bookmarkEnd w:id="933"/>
      </w:fldSimple>
      <w:r w:rsidR="00484B3D">
        <w:rPr>
          <w:noProof/>
        </w:rPr>
        <w:br/>
      </w:r>
      <w:r w:rsidR="00484B3D">
        <w:t xml:space="preserve">Перечень функциональных подсистем </w:t>
      </w:r>
      <w:r w:rsidR="006863E4">
        <w:t>Решения</w:t>
      </w:r>
      <w:bookmarkEnd w:id="929"/>
      <w:bookmarkEnd w:id="930"/>
      <w:bookmarkEnd w:id="931"/>
      <w:bookmarkEnd w:id="932"/>
    </w:p>
    <w:tbl>
      <w:tblPr>
        <w:tblStyle w:val="SC9"/>
        <w:tblW w:w="9570" w:type="dxa"/>
        <w:tblLayout w:type="fixed"/>
        <w:tblLook w:val="04A0" w:firstRow="1" w:lastRow="0" w:firstColumn="1" w:lastColumn="0" w:noHBand="0" w:noVBand="1"/>
      </w:tblPr>
      <w:tblGrid>
        <w:gridCol w:w="633"/>
        <w:gridCol w:w="1967"/>
        <w:gridCol w:w="3210"/>
        <w:gridCol w:w="3760"/>
      </w:tblGrid>
      <w:tr w:rsidR="00E11145" w:rsidRPr="00E11145" w14:paraId="60650027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  <w:tblHeader/>
        </w:trPr>
        <w:tc>
          <w:tcPr>
            <w:tcW w:w="633" w:type="dxa"/>
            <w:hideMark/>
          </w:tcPr>
          <w:p w14:paraId="00D47A96" w14:textId="77777777" w:rsidR="00E11145" w:rsidRPr="00C80393" w:rsidRDefault="00E11145" w:rsidP="00C80393">
            <w:pPr>
              <w:pStyle w:val="SC8"/>
            </w:pPr>
            <w:r w:rsidRPr="00C80393">
              <w:t>№</w:t>
            </w:r>
          </w:p>
        </w:tc>
        <w:tc>
          <w:tcPr>
            <w:tcW w:w="1967" w:type="dxa"/>
            <w:hideMark/>
          </w:tcPr>
          <w:p w14:paraId="726F8F07" w14:textId="77777777" w:rsidR="00E11145" w:rsidRPr="00C80393" w:rsidRDefault="00E11145" w:rsidP="00C80393">
            <w:pPr>
              <w:pStyle w:val="SC8"/>
            </w:pPr>
            <w:r w:rsidRPr="00C80393">
              <w:t>Функциональная подсистема</w:t>
            </w:r>
          </w:p>
        </w:tc>
        <w:tc>
          <w:tcPr>
            <w:tcW w:w="3210" w:type="dxa"/>
            <w:hideMark/>
          </w:tcPr>
          <w:p w14:paraId="3CCEE4C6" w14:textId="77777777" w:rsidR="00E11145" w:rsidRPr="00C80393" w:rsidRDefault="00E11145" w:rsidP="00C80393">
            <w:pPr>
              <w:pStyle w:val="SC8"/>
            </w:pPr>
            <w:r w:rsidRPr="00C80393">
              <w:t>Описание подсистемы</w:t>
            </w:r>
          </w:p>
        </w:tc>
        <w:tc>
          <w:tcPr>
            <w:tcW w:w="3760" w:type="dxa"/>
            <w:hideMark/>
          </w:tcPr>
          <w:p w14:paraId="682B4E3A" w14:textId="77777777" w:rsidR="00E11145" w:rsidRPr="00C80393" w:rsidRDefault="00E11145" w:rsidP="00C80393">
            <w:pPr>
              <w:pStyle w:val="SC8"/>
            </w:pPr>
            <w:r w:rsidRPr="00C80393">
              <w:t>Предназначение подсистемы</w:t>
            </w:r>
          </w:p>
        </w:tc>
      </w:tr>
      <w:tr w:rsidR="00E11145" w:rsidRPr="00E11145" w14:paraId="25DF2492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633" w:type="dxa"/>
            <w:hideMark/>
          </w:tcPr>
          <w:p w14:paraId="1DC3C664" w14:textId="77777777" w:rsidR="00E11145" w:rsidRPr="00C80393" w:rsidRDefault="00E11145" w:rsidP="00C80393">
            <w:pPr>
              <w:pStyle w:val="SC8"/>
            </w:pPr>
            <w:r w:rsidRPr="00C80393">
              <w:t>1</w:t>
            </w:r>
          </w:p>
        </w:tc>
        <w:tc>
          <w:tcPr>
            <w:tcW w:w="1967" w:type="dxa"/>
            <w:hideMark/>
          </w:tcPr>
          <w:p w14:paraId="7A9EA538" w14:textId="77777777" w:rsidR="00E11145" w:rsidRPr="00C80393" w:rsidRDefault="00E11145" w:rsidP="00C80393">
            <w:pPr>
              <w:pStyle w:val="SC8"/>
            </w:pPr>
            <w:r w:rsidRPr="00C80393">
              <w:t>2</w:t>
            </w:r>
          </w:p>
        </w:tc>
        <w:tc>
          <w:tcPr>
            <w:tcW w:w="3210" w:type="dxa"/>
            <w:hideMark/>
          </w:tcPr>
          <w:p w14:paraId="33354CB5" w14:textId="77777777" w:rsidR="00E11145" w:rsidRPr="00C80393" w:rsidRDefault="00E11145" w:rsidP="00C80393">
            <w:pPr>
              <w:pStyle w:val="SC8"/>
            </w:pPr>
            <w:r w:rsidRPr="00C80393">
              <w:t>3</w:t>
            </w:r>
          </w:p>
        </w:tc>
        <w:tc>
          <w:tcPr>
            <w:tcW w:w="3760" w:type="dxa"/>
            <w:hideMark/>
          </w:tcPr>
          <w:p w14:paraId="1ECC7CDE" w14:textId="77777777" w:rsidR="00E11145" w:rsidRPr="00C80393" w:rsidRDefault="00E11145" w:rsidP="00C80393">
            <w:pPr>
              <w:pStyle w:val="SC8"/>
            </w:pPr>
            <w:r w:rsidRPr="00C80393">
              <w:t>4</w:t>
            </w:r>
          </w:p>
        </w:tc>
      </w:tr>
      <w:tr w:rsidR="00E11145" w:rsidRPr="00E11145" w14:paraId="732124C5" w14:textId="77777777" w:rsidTr="00B9334C">
        <w:trPr>
          <w:trHeight w:val="315"/>
        </w:trPr>
        <w:tc>
          <w:tcPr>
            <w:tcW w:w="633" w:type="dxa"/>
          </w:tcPr>
          <w:p w14:paraId="7C8AB94C" w14:textId="77777777" w:rsidR="00E11145" w:rsidRPr="00E11145" w:rsidRDefault="00E11145" w:rsidP="00B9334C">
            <w:pPr>
              <w:pStyle w:val="SC"/>
              <w:numPr>
                <w:ilvl w:val="0"/>
                <w:numId w:val="112"/>
              </w:numPr>
              <w:rPr>
                <w:lang w:eastAsia="ru-RU"/>
              </w:rPr>
            </w:pPr>
          </w:p>
        </w:tc>
        <w:tc>
          <w:tcPr>
            <w:tcW w:w="1967" w:type="dxa"/>
            <w:hideMark/>
          </w:tcPr>
          <w:p w14:paraId="70F384A7" w14:textId="77777777" w:rsidR="00E11145" w:rsidRPr="00E11145" w:rsidRDefault="00E11145" w:rsidP="00353F23">
            <w:pPr>
              <w:pStyle w:val="SC7"/>
              <w:rPr>
                <w:lang w:eastAsia="ru-RU"/>
              </w:rPr>
            </w:pPr>
            <w:r w:rsidRPr="00E11145">
              <w:rPr>
                <w:lang w:eastAsia="ru-RU"/>
              </w:rPr>
              <w:t>АРМ Администратора</w:t>
            </w:r>
          </w:p>
        </w:tc>
        <w:tc>
          <w:tcPr>
            <w:tcW w:w="3210" w:type="dxa"/>
            <w:hideMark/>
          </w:tcPr>
          <w:p w14:paraId="4934F82C" w14:textId="77777777" w:rsidR="00E11145" w:rsidRPr="00E11145" w:rsidRDefault="00E11145" w:rsidP="00353F23">
            <w:pPr>
              <w:pStyle w:val="SC7"/>
              <w:rPr>
                <w:lang w:eastAsia="ru-RU"/>
              </w:rPr>
            </w:pPr>
            <w:r w:rsidRPr="00E11145">
              <w:rPr>
                <w:lang w:eastAsia="ru-RU"/>
              </w:rPr>
              <w:t>Веб</w:t>
            </w:r>
            <w:r w:rsidR="00472CB9">
              <w:rPr>
                <w:lang w:eastAsia="ru-RU"/>
              </w:rPr>
              <w:t>-приложение</w:t>
            </w:r>
            <w:r w:rsidRPr="00E11145">
              <w:rPr>
                <w:lang w:eastAsia="ru-RU"/>
              </w:rPr>
              <w:t xml:space="preserve"> администратора</w:t>
            </w:r>
          </w:p>
        </w:tc>
        <w:tc>
          <w:tcPr>
            <w:tcW w:w="3760" w:type="dxa"/>
            <w:hideMark/>
          </w:tcPr>
          <w:p w14:paraId="1021936B" w14:textId="442ADDDD" w:rsidR="00E11145" w:rsidRPr="00E11145" w:rsidRDefault="00CD7720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Пользовательский интерфейс Администратора для управления</w:t>
            </w:r>
            <w:r w:rsidRPr="00E11145">
              <w:rPr>
                <w:lang w:eastAsia="ru-RU"/>
              </w:rPr>
              <w:t xml:space="preserve"> </w:t>
            </w:r>
            <w:r w:rsidR="00055645">
              <w:rPr>
                <w:lang w:eastAsia="ru-RU"/>
              </w:rPr>
              <w:t>Пользовател</w:t>
            </w:r>
            <w:r w:rsidR="00E11145" w:rsidRPr="00E11145">
              <w:rPr>
                <w:lang w:eastAsia="ru-RU"/>
              </w:rPr>
              <w:t>ями,</w:t>
            </w:r>
            <w:r w:rsidR="00B86AE3">
              <w:rPr>
                <w:lang w:eastAsia="ru-RU"/>
              </w:rPr>
              <w:t xml:space="preserve"> Чат</w:t>
            </w:r>
            <w:r w:rsidR="00E11145" w:rsidRPr="00E11145">
              <w:rPr>
                <w:lang w:eastAsia="ru-RU"/>
              </w:rPr>
              <w:t>ами, POI</w:t>
            </w:r>
            <w:r w:rsidR="00BE669B">
              <w:rPr>
                <w:lang w:eastAsia="ru-RU"/>
              </w:rPr>
              <w:t>,</w:t>
            </w:r>
            <w:r w:rsidR="00E11145" w:rsidRPr="00E11145">
              <w:rPr>
                <w:lang w:eastAsia="ru-RU"/>
              </w:rPr>
              <w:t xml:space="preserve"> </w:t>
            </w:r>
            <w:r w:rsidR="00BE669B">
              <w:rPr>
                <w:lang w:eastAsia="ru-RU"/>
              </w:rPr>
              <w:t>п</w:t>
            </w:r>
            <w:r w:rsidR="00BE669B" w:rsidRPr="00E11145">
              <w:rPr>
                <w:lang w:eastAsia="ru-RU"/>
              </w:rPr>
              <w:t>росмотр</w:t>
            </w:r>
            <w:r w:rsidR="00BE669B">
              <w:rPr>
                <w:lang w:eastAsia="ru-RU"/>
              </w:rPr>
              <w:t>а</w:t>
            </w:r>
            <w:r w:rsidR="00BE669B" w:rsidRPr="00E11145">
              <w:rPr>
                <w:lang w:eastAsia="ru-RU"/>
              </w:rPr>
              <w:t xml:space="preserve"> </w:t>
            </w:r>
            <w:r w:rsidR="00E73B88">
              <w:rPr>
                <w:lang w:eastAsia="ru-RU"/>
              </w:rPr>
              <w:t>журналов событий</w:t>
            </w:r>
            <w:r w:rsidR="00E11145" w:rsidRPr="00E11145">
              <w:rPr>
                <w:lang w:eastAsia="ru-RU"/>
              </w:rPr>
              <w:t>.</w:t>
            </w:r>
          </w:p>
        </w:tc>
      </w:tr>
      <w:tr w:rsidR="00E11145" w:rsidRPr="00E11145" w14:paraId="4B6051D3" w14:textId="77777777" w:rsidTr="00B9334C">
        <w:trPr>
          <w:trHeight w:val="315"/>
        </w:trPr>
        <w:tc>
          <w:tcPr>
            <w:tcW w:w="633" w:type="dxa"/>
          </w:tcPr>
          <w:p w14:paraId="598C7C8C" w14:textId="77777777" w:rsidR="00E11145" w:rsidRPr="00E11145" w:rsidRDefault="00E11145" w:rsidP="00E73B88">
            <w:pPr>
              <w:pStyle w:val="SC"/>
              <w:rPr>
                <w:lang w:eastAsia="ru-RU"/>
              </w:rPr>
            </w:pPr>
          </w:p>
        </w:tc>
        <w:tc>
          <w:tcPr>
            <w:tcW w:w="1967" w:type="dxa"/>
            <w:hideMark/>
          </w:tcPr>
          <w:p w14:paraId="7D92DEBF" w14:textId="77777777" w:rsidR="00E11145" w:rsidRPr="00E11145" w:rsidRDefault="00472CB9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Модуль ГИС</w:t>
            </w:r>
          </w:p>
        </w:tc>
        <w:tc>
          <w:tcPr>
            <w:tcW w:w="3210" w:type="dxa"/>
            <w:hideMark/>
          </w:tcPr>
          <w:p w14:paraId="06784811" w14:textId="641786AA" w:rsidR="00E11145" w:rsidRPr="00E11145" w:rsidRDefault="00472CB9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Модуль </w:t>
            </w:r>
            <w:r w:rsidR="00E34870">
              <w:rPr>
                <w:lang w:eastAsia="ru-RU"/>
              </w:rPr>
              <w:t xml:space="preserve">Мобильного </w:t>
            </w:r>
            <w:r>
              <w:rPr>
                <w:lang w:eastAsia="ru-RU"/>
              </w:rPr>
              <w:t>приложения, отвечающий за загрузку и отображение базовых и тематических пространственных данных</w:t>
            </w:r>
          </w:p>
        </w:tc>
        <w:tc>
          <w:tcPr>
            <w:tcW w:w="3760" w:type="dxa"/>
            <w:hideMark/>
          </w:tcPr>
          <w:p w14:paraId="4F715F42" w14:textId="77777777" w:rsidR="00E11145" w:rsidRPr="00E11145" w:rsidRDefault="00472CB9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З</w:t>
            </w:r>
            <w:r w:rsidRPr="00E11145">
              <w:rPr>
                <w:lang w:eastAsia="ru-RU"/>
              </w:rPr>
              <w:t>агрузк</w:t>
            </w:r>
            <w:r>
              <w:rPr>
                <w:lang w:eastAsia="ru-RU"/>
              </w:rPr>
              <w:t>а</w:t>
            </w:r>
            <w:r w:rsidRPr="00E11145">
              <w:rPr>
                <w:lang w:eastAsia="ru-RU"/>
              </w:rPr>
              <w:t xml:space="preserve"> и вывод на экран</w:t>
            </w:r>
            <w:r>
              <w:rPr>
                <w:lang w:eastAsia="ru-RU"/>
              </w:rPr>
              <w:t xml:space="preserve"> мобильного устройства</w:t>
            </w:r>
            <w:r w:rsidR="00FB4BC0">
              <w:rPr>
                <w:lang w:eastAsia="ru-RU"/>
              </w:rPr>
              <w:t xml:space="preserve"> пространственных данных </w:t>
            </w:r>
          </w:p>
        </w:tc>
      </w:tr>
      <w:tr w:rsidR="00E11145" w:rsidRPr="00E11145" w14:paraId="26CCC642" w14:textId="77777777" w:rsidTr="00B9334C">
        <w:trPr>
          <w:trHeight w:val="525"/>
        </w:trPr>
        <w:tc>
          <w:tcPr>
            <w:tcW w:w="633" w:type="dxa"/>
          </w:tcPr>
          <w:p w14:paraId="492FE63E" w14:textId="77777777" w:rsidR="00E11145" w:rsidRPr="00E11145" w:rsidRDefault="00E11145" w:rsidP="00E73B88">
            <w:pPr>
              <w:pStyle w:val="SC"/>
              <w:rPr>
                <w:lang w:eastAsia="ru-RU"/>
              </w:rPr>
            </w:pPr>
          </w:p>
        </w:tc>
        <w:tc>
          <w:tcPr>
            <w:tcW w:w="1967" w:type="dxa"/>
            <w:hideMark/>
          </w:tcPr>
          <w:p w14:paraId="4DA0A327" w14:textId="361F1453" w:rsidR="00E11145" w:rsidRPr="00E11145" w:rsidRDefault="00472CB9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Модуль </w:t>
            </w:r>
            <w:r w:rsidR="009A6476">
              <w:rPr>
                <w:lang w:eastAsia="ru-RU"/>
              </w:rPr>
              <w:t>метео</w:t>
            </w:r>
            <w:r w:rsidR="008272DA">
              <w:rPr>
                <w:lang w:eastAsia="ru-RU"/>
              </w:rPr>
              <w:t xml:space="preserve">рологических </w:t>
            </w:r>
            <w:r>
              <w:rPr>
                <w:lang w:eastAsia="ru-RU"/>
              </w:rPr>
              <w:t>данных</w:t>
            </w:r>
          </w:p>
        </w:tc>
        <w:tc>
          <w:tcPr>
            <w:tcW w:w="3210" w:type="dxa"/>
            <w:hideMark/>
          </w:tcPr>
          <w:p w14:paraId="269FE5B6" w14:textId="7D04B64A" w:rsidR="00E11145" w:rsidRPr="00E11145" w:rsidRDefault="00FB4BC0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Модуль </w:t>
            </w:r>
            <w:r w:rsidR="00E34870">
              <w:rPr>
                <w:lang w:eastAsia="ru-RU"/>
              </w:rPr>
              <w:t>М</w:t>
            </w:r>
            <w:r>
              <w:rPr>
                <w:lang w:eastAsia="ru-RU"/>
              </w:rPr>
              <w:t xml:space="preserve">обильного приложения, отвечающий за загрузку и отображение внепространственных </w:t>
            </w:r>
            <w:r w:rsidR="009A6476">
              <w:rPr>
                <w:lang w:eastAsia="ru-RU"/>
              </w:rPr>
              <w:t>метео</w:t>
            </w:r>
            <w:r w:rsidR="008272DA">
              <w:rPr>
                <w:lang w:eastAsia="ru-RU"/>
              </w:rPr>
              <w:t xml:space="preserve">рологических </w:t>
            </w:r>
            <w:r>
              <w:rPr>
                <w:lang w:eastAsia="ru-RU"/>
              </w:rPr>
              <w:t>данных</w:t>
            </w:r>
          </w:p>
        </w:tc>
        <w:tc>
          <w:tcPr>
            <w:tcW w:w="3760" w:type="dxa"/>
            <w:hideMark/>
          </w:tcPr>
          <w:p w14:paraId="5F3C4916" w14:textId="108E3902" w:rsidR="00E11145" w:rsidRPr="00E11145" w:rsidRDefault="00FB4BC0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З</w:t>
            </w:r>
            <w:r w:rsidRPr="00E11145">
              <w:rPr>
                <w:lang w:eastAsia="ru-RU"/>
              </w:rPr>
              <w:t>агрузк</w:t>
            </w:r>
            <w:r>
              <w:rPr>
                <w:lang w:eastAsia="ru-RU"/>
              </w:rPr>
              <w:t>а</w:t>
            </w:r>
            <w:r w:rsidRPr="00E11145">
              <w:rPr>
                <w:lang w:eastAsia="ru-RU"/>
              </w:rPr>
              <w:t xml:space="preserve"> и вывод </w:t>
            </w:r>
            <w:r w:rsidR="00F32DCF" w:rsidRPr="00E11145">
              <w:rPr>
                <w:lang w:eastAsia="ru-RU"/>
              </w:rPr>
              <w:t>на экран</w:t>
            </w:r>
            <w:r w:rsidR="00F32DCF">
              <w:rPr>
                <w:lang w:eastAsia="ru-RU"/>
              </w:rPr>
              <w:t xml:space="preserve"> мобильного устройства внепространственных данных (роза ветров, </w:t>
            </w:r>
            <w:r w:rsidRPr="00E11145">
              <w:rPr>
                <w:lang w:eastAsia="ru-RU"/>
              </w:rPr>
              <w:t>текущи</w:t>
            </w:r>
            <w:r w:rsidR="00F32DCF">
              <w:rPr>
                <w:lang w:eastAsia="ru-RU"/>
              </w:rPr>
              <w:t>е</w:t>
            </w:r>
            <w:r w:rsidRPr="00E11145">
              <w:rPr>
                <w:lang w:eastAsia="ru-RU"/>
              </w:rPr>
              <w:t xml:space="preserve"> и прогнозируе</w:t>
            </w:r>
            <w:r w:rsidR="00F32DCF">
              <w:rPr>
                <w:lang w:eastAsia="ru-RU"/>
              </w:rPr>
              <w:t>мые</w:t>
            </w:r>
            <w:r w:rsidRPr="00E11145">
              <w:rPr>
                <w:lang w:eastAsia="ru-RU"/>
              </w:rPr>
              <w:t xml:space="preserve"> метеоуслови</w:t>
            </w:r>
            <w:r w:rsidR="009A6476">
              <w:rPr>
                <w:lang w:eastAsia="ru-RU"/>
              </w:rPr>
              <w:t>я</w:t>
            </w:r>
            <w:r w:rsidR="00F32DCF">
              <w:rPr>
                <w:lang w:eastAsia="ru-RU"/>
              </w:rPr>
              <w:t>)</w:t>
            </w:r>
          </w:p>
        </w:tc>
      </w:tr>
      <w:tr w:rsidR="00E11145" w:rsidRPr="00E11145" w14:paraId="4A443007" w14:textId="77777777" w:rsidTr="00B9334C">
        <w:trPr>
          <w:trHeight w:val="525"/>
        </w:trPr>
        <w:tc>
          <w:tcPr>
            <w:tcW w:w="633" w:type="dxa"/>
          </w:tcPr>
          <w:p w14:paraId="18DE8FB8" w14:textId="77777777" w:rsidR="00E11145" w:rsidRPr="00E11145" w:rsidRDefault="00E11145" w:rsidP="00E73B88">
            <w:pPr>
              <w:pStyle w:val="SC"/>
              <w:rPr>
                <w:lang w:eastAsia="ru-RU"/>
              </w:rPr>
            </w:pPr>
          </w:p>
        </w:tc>
        <w:tc>
          <w:tcPr>
            <w:tcW w:w="1967" w:type="dxa"/>
            <w:hideMark/>
          </w:tcPr>
          <w:p w14:paraId="2D3C5319" w14:textId="77777777" w:rsidR="00E11145" w:rsidRPr="00E11145" w:rsidRDefault="009A6476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Модуль</w:t>
            </w:r>
            <w:r w:rsidR="00E11145" w:rsidRPr="00E11145">
              <w:rPr>
                <w:lang w:eastAsia="ru-RU"/>
              </w:rPr>
              <w:t xml:space="preserve"> POI</w:t>
            </w:r>
          </w:p>
        </w:tc>
        <w:tc>
          <w:tcPr>
            <w:tcW w:w="3210" w:type="dxa"/>
            <w:hideMark/>
          </w:tcPr>
          <w:p w14:paraId="7E4CA3F8" w14:textId="38D23490" w:rsidR="00E11145" w:rsidRPr="00E11145" w:rsidRDefault="00E5721E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Модуль </w:t>
            </w:r>
            <w:r w:rsidR="00E34870">
              <w:rPr>
                <w:lang w:eastAsia="ru-RU"/>
              </w:rPr>
              <w:t xml:space="preserve">Мобильного </w:t>
            </w:r>
            <w:r>
              <w:rPr>
                <w:lang w:eastAsia="ru-RU"/>
              </w:rPr>
              <w:t xml:space="preserve">приложения, отвечающий за загрузку и отображение точек </w:t>
            </w:r>
            <w:r>
              <w:rPr>
                <w:lang w:val="en-US" w:eastAsia="ru-RU"/>
              </w:rPr>
              <w:t>POI</w:t>
            </w:r>
          </w:p>
        </w:tc>
        <w:tc>
          <w:tcPr>
            <w:tcW w:w="3760" w:type="dxa"/>
            <w:hideMark/>
          </w:tcPr>
          <w:p w14:paraId="5D3B62A5" w14:textId="77777777" w:rsidR="00E11145" w:rsidRPr="00E11145" w:rsidRDefault="009A6476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У</w:t>
            </w:r>
            <w:r w:rsidRPr="00E11145">
              <w:rPr>
                <w:lang w:eastAsia="ru-RU"/>
              </w:rPr>
              <w:t>правлени</w:t>
            </w:r>
            <w:r>
              <w:rPr>
                <w:lang w:eastAsia="ru-RU"/>
              </w:rPr>
              <w:t>е</w:t>
            </w:r>
            <w:r w:rsidRPr="00E11145">
              <w:rPr>
                <w:lang w:eastAsia="ru-RU"/>
              </w:rPr>
              <w:t>, загрузк</w:t>
            </w:r>
            <w:r>
              <w:rPr>
                <w:lang w:eastAsia="ru-RU"/>
              </w:rPr>
              <w:t>а и</w:t>
            </w:r>
            <w:r w:rsidRPr="00E11145">
              <w:rPr>
                <w:lang w:eastAsia="ru-RU"/>
              </w:rPr>
              <w:t xml:space="preserve"> отображени</w:t>
            </w:r>
            <w:r>
              <w:rPr>
                <w:lang w:eastAsia="ru-RU"/>
              </w:rPr>
              <w:t>е</w:t>
            </w:r>
            <w:r w:rsidRPr="00E11145">
              <w:rPr>
                <w:lang w:eastAsia="ru-RU"/>
              </w:rPr>
              <w:t xml:space="preserve"> точек POI и детальной информации по ним</w:t>
            </w:r>
          </w:p>
        </w:tc>
      </w:tr>
      <w:tr w:rsidR="00E11145" w:rsidRPr="00E11145" w14:paraId="120ACE19" w14:textId="77777777" w:rsidTr="00B9334C">
        <w:trPr>
          <w:trHeight w:val="525"/>
        </w:trPr>
        <w:tc>
          <w:tcPr>
            <w:tcW w:w="633" w:type="dxa"/>
          </w:tcPr>
          <w:p w14:paraId="34F35F73" w14:textId="77777777" w:rsidR="00E11145" w:rsidRPr="00E11145" w:rsidRDefault="00E11145" w:rsidP="00E73B88">
            <w:pPr>
              <w:pStyle w:val="SC"/>
              <w:rPr>
                <w:lang w:eastAsia="ru-RU"/>
              </w:rPr>
            </w:pPr>
          </w:p>
        </w:tc>
        <w:tc>
          <w:tcPr>
            <w:tcW w:w="1967" w:type="dxa"/>
            <w:hideMark/>
          </w:tcPr>
          <w:p w14:paraId="77A18F9F" w14:textId="77777777" w:rsidR="00E11145" w:rsidRPr="00E11145" w:rsidRDefault="00E5721E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Модуль общения</w:t>
            </w:r>
          </w:p>
        </w:tc>
        <w:tc>
          <w:tcPr>
            <w:tcW w:w="3210" w:type="dxa"/>
            <w:hideMark/>
          </w:tcPr>
          <w:p w14:paraId="0C0FC698" w14:textId="0BF0F47E" w:rsidR="00E11145" w:rsidRPr="00E11145" w:rsidRDefault="00E5721E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Модуль </w:t>
            </w:r>
            <w:r w:rsidR="00E34870">
              <w:rPr>
                <w:lang w:eastAsia="ru-RU"/>
              </w:rPr>
              <w:t xml:space="preserve">Мобильного </w:t>
            </w:r>
            <w:r>
              <w:rPr>
                <w:lang w:eastAsia="ru-RU"/>
              </w:rPr>
              <w:t xml:space="preserve">приложения, отвечающий за </w:t>
            </w:r>
            <w:r w:rsidRPr="00E11145">
              <w:rPr>
                <w:lang w:eastAsia="ru-RU"/>
              </w:rPr>
              <w:t>общени</w:t>
            </w:r>
            <w:r>
              <w:rPr>
                <w:lang w:eastAsia="ru-RU"/>
              </w:rPr>
              <w:t>е</w:t>
            </w:r>
            <w:r w:rsidRPr="00E11145">
              <w:rPr>
                <w:lang w:eastAsia="ru-RU"/>
              </w:rPr>
              <w:t xml:space="preserve"> </w:t>
            </w:r>
            <w:r w:rsidR="00E11145" w:rsidRPr="00E11145">
              <w:rPr>
                <w:lang w:eastAsia="ru-RU"/>
              </w:rPr>
              <w:t xml:space="preserve">между </w:t>
            </w:r>
            <w:r w:rsidR="00E34870">
              <w:rPr>
                <w:lang w:eastAsia="ru-RU"/>
              </w:rPr>
              <w:t>П</w:t>
            </w:r>
            <w:r w:rsidR="00E34870" w:rsidRPr="00E11145">
              <w:rPr>
                <w:lang w:eastAsia="ru-RU"/>
              </w:rPr>
              <w:t>ользователями</w:t>
            </w:r>
          </w:p>
        </w:tc>
        <w:tc>
          <w:tcPr>
            <w:tcW w:w="3760" w:type="dxa"/>
            <w:hideMark/>
          </w:tcPr>
          <w:p w14:paraId="54426433" w14:textId="3F79558B" w:rsidR="00E11145" w:rsidRPr="00922F55" w:rsidRDefault="00E5721E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Обмен</w:t>
            </w:r>
            <w:r w:rsidRPr="00E11145">
              <w:rPr>
                <w:lang w:eastAsia="ru-RU"/>
              </w:rPr>
              <w:t xml:space="preserve"> </w:t>
            </w:r>
            <w:r w:rsidR="00E11145" w:rsidRPr="00E11145">
              <w:rPr>
                <w:lang w:eastAsia="ru-RU"/>
              </w:rPr>
              <w:t xml:space="preserve">сообщениями между </w:t>
            </w:r>
            <w:r w:rsidR="00E34870">
              <w:rPr>
                <w:lang w:eastAsia="ru-RU"/>
              </w:rPr>
              <w:t>П</w:t>
            </w:r>
            <w:r w:rsidR="00E34870" w:rsidRPr="00E11145">
              <w:rPr>
                <w:lang w:eastAsia="ru-RU"/>
              </w:rPr>
              <w:t xml:space="preserve">ользователями </w:t>
            </w:r>
            <w:r w:rsidR="00E11145" w:rsidRPr="00E11145">
              <w:rPr>
                <w:lang w:eastAsia="ru-RU"/>
              </w:rPr>
              <w:t xml:space="preserve">как персонально, так и в </w:t>
            </w:r>
            <w:r w:rsidR="00830406" w:rsidRPr="00E11145">
              <w:rPr>
                <w:lang w:eastAsia="ru-RU"/>
              </w:rPr>
              <w:t>групп</w:t>
            </w:r>
            <w:r w:rsidR="00830406">
              <w:rPr>
                <w:lang w:eastAsia="ru-RU"/>
              </w:rPr>
              <w:t>овых</w:t>
            </w:r>
            <w:r w:rsidR="00B86AE3">
              <w:rPr>
                <w:lang w:eastAsia="ru-RU"/>
              </w:rPr>
              <w:t xml:space="preserve"> Чат</w:t>
            </w:r>
            <w:r w:rsidR="00830406">
              <w:rPr>
                <w:lang w:eastAsia="ru-RU"/>
              </w:rPr>
              <w:t>ах</w:t>
            </w:r>
          </w:p>
        </w:tc>
      </w:tr>
      <w:tr w:rsidR="00E11145" w:rsidRPr="00E11145" w14:paraId="3EFCD85D" w14:textId="77777777" w:rsidTr="00B9334C">
        <w:trPr>
          <w:trHeight w:val="525"/>
        </w:trPr>
        <w:tc>
          <w:tcPr>
            <w:tcW w:w="633" w:type="dxa"/>
          </w:tcPr>
          <w:p w14:paraId="43915931" w14:textId="77777777" w:rsidR="00E11145" w:rsidRPr="00E11145" w:rsidRDefault="00E11145" w:rsidP="00E73B88">
            <w:pPr>
              <w:pStyle w:val="SC"/>
              <w:rPr>
                <w:lang w:eastAsia="ru-RU"/>
              </w:rPr>
            </w:pPr>
          </w:p>
        </w:tc>
        <w:tc>
          <w:tcPr>
            <w:tcW w:w="1967" w:type="dxa"/>
            <w:hideMark/>
          </w:tcPr>
          <w:p w14:paraId="3A178AE9" w14:textId="77777777" w:rsidR="00E11145" w:rsidRPr="00E11145" w:rsidRDefault="007E6AEC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Подсистема информационной безопасности</w:t>
            </w:r>
          </w:p>
        </w:tc>
        <w:tc>
          <w:tcPr>
            <w:tcW w:w="3210" w:type="dxa"/>
            <w:hideMark/>
          </w:tcPr>
          <w:p w14:paraId="3438EBE1" w14:textId="1602AA32" w:rsidR="00E11145" w:rsidRPr="00E11145" w:rsidRDefault="00E11145" w:rsidP="00353F23">
            <w:pPr>
              <w:pStyle w:val="SC7"/>
              <w:rPr>
                <w:lang w:eastAsia="ru-RU"/>
              </w:rPr>
            </w:pPr>
            <w:r w:rsidRPr="00E11145">
              <w:rPr>
                <w:lang w:eastAsia="ru-RU"/>
              </w:rPr>
              <w:t xml:space="preserve">Подсистема </w:t>
            </w:r>
            <w:r w:rsidR="00331FE5">
              <w:rPr>
                <w:lang w:eastAsia="ru-RU"/>
              </w:rPr>
              <w:t>управления Пользователями, их правами, контроль доступа.</w:t>
            </w:r>
          </w:p>
        </w:tc>
        <w:tc>
          <w:tcPr>
            <w:tcW w:w="3760" w:type="dxa"/>
            <w:hideMark/>
          </w:tcPr>
          <w:p w14:paraId="06BDEB69" w14:textId="77809B80" w:rsidR="00E11145" w:rsidRPr="00E11145" w:rsidRDefault="00331FE5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Осуществление логики управления Пользователями, их правами, предоставление доступа.</w:t>
            </w:r>
          </w:p>
        </w:tc>
      </w:tr>
      <w:tr w:rsidR="00E11145" w:rsidRPr="00E11145" w14:paraId="6823FC0A" w14:textId="77777777" w:rsidTr="00B9334C">
        <w:trPr>
          <w:trHeight w:val="525"/>
        </w:trPr>
        <w:tc>
          <w:tcPr>
            <w:tcW w:w="633" w:type="dxa"/>
          </w:tcPr>
          <w:p w14:paraId="05052AA0" w14:textId="77777777" w:rsidR="00E11145" w:rsidRPr="00E11145" w:rsidRDefault="00E11145" w:rsidP="00E73B88">
            <w:pPr>
              <w:pStyle w:val="SC"/>
              <w:rPr>
                <w:lang w:eastAsia="ru-RU"/>
              </w:rPr>
            </w:pPr>
          </w:p>
        </w:tc>
        <w:tc>
          <w:tcPr>
            <w:tcW w:w="1967" w:type="dxa"/>
            <w:hideMark/>
          </w:tcPr>
          <w:p w14:paraId="3240F080" w14:textId="3DB16454" w:rsidR="00E11145" w:rsidRPr="00E11145" w:rsidRDefault="00180AC3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Модуль </w:t>
            </w:r>
            <w:r w:rsidR="007360E7">
              <w:rPr>
                <w:lang w:eastAsia="ru-RU"/>
              </w:rPr>
              <w:t xml:space="preserve">хранения </w:t>
            </w:r>
            <w:r w:rsidR="00E11145" w:rsidRPr="00E11145">
              <w:rPr>
                <w:lang w:eastAsia="ru-RU"/>
              </w:rPr>
              <w:t>данных</w:t>
            </w:r>
            <w:r w:rsidR="007360E7">
              <w:rPr>
                <w:lang w:eastAsia="ru-RU"/>
              </w:rPr>
              <w:t xml:space="preserve"> для </w:t>
            </w:r>
            <w:r w:rsidR="008272DA">
              <w:rPr>
                <w:lang w:eastAsia="ru-RU"/>
              </w:rPr>
              <w:t>О</w:t>
            </w:r>
            <w:r w:rsidR="007360E7">
              <w:rPr>
                <w:lang w:eastAsia="ru-RU"/>
              </w:rPr>
              <w:t>флайн р</w:t>
            </w:r>
            <w:r w:rsidR="008272DA">
              <w:rPr>
                <w:lang w:eastAsia="ru-RU"/>
              </w:rPr>
              <w:t>ежима</w:t>
            </w:r>
          </w:p>
        </w:tc>
        <w:tc>
          <w:tcPr>
            <w:tcW w:w="3210" w:type="dxa"/>
            <w:hideMark/>
          </w:tcPr>
          <w:p w14:paraId="00573712" w14:textId="72C2D6D3" w:rsidR="00E11145" w:rsidRPr="00E11145" w:rsidRDefault="00156830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Модуль </w:t>
            </w:r>
            <w:r w:rsidR="00E34870">
              <w:rPr>
                <w:lang w:eastAsia="ru-RU"/>
              </w:rPr>
              <w:t xml:space="preserve">Мобильного </w:t>
            </w:r>
            <w:r>
              <w:rPr>
                <w:lang w:eastAsia="ru-RU"/>
              </w:rPr>
              <w:t xml:space="preserve">приложения, отвечающий за </w:t>
            </w:r>
            <w:r w:rsidR="007360E7">
              <w:rPr>
                <w:lang w:eastAsia="ru-RU"/>
              </w:rPr>
              <w:t>сохранение</w:t>
            </w:r>
            <w:r w:rsidR="00E11145" w:rsidRPr="00E11145">
              <w:rPr>
                <w:lang w:eastAsia="ru-RU"/>
              </w:rPr>
              <w:t xml:space="preserve">, </w:t>
            </w:r>
            <w:r w:rsidRPr="00E11145">
              <w:rPr>
                <w:lang w:eastAsia="ru-RU"/>
              </w:rPr>
              <w:t>обновлени</w:t>
            </w:r>
            <w:r>
              <w:rPr>
                <w:lang w:eastAsia="ru-RU"/>
              </w:rPr>
              <w:t>е</w:t>
            </w:r>
            <w:r w:rsidR="00E11145" w:rsidRPr="00E11145">
              <w:rPr>
                <w:lang w:eastAsia="ru-RU"/>
              </w:rPr>
              <w:t>, управлени</w:t>
            </w:r>
            <w:r w:rsidR="007360E7">
              <w:rPr>
                <w:lang w:eastAsia="ru-RU"/>
              </w:rPr>
              <w:t>е</w:t>
            </w:r>
            <w:r w:rsidR="00E11145" w:rsidRPr="00E11145">
              <w:rPr>
                <w:lang w:eastAsia="ru-RU"/>
              </w:rPr>
              <w:t xml:space="preserve"> карт и метеоусловий для </w:t>
            </w:r>
            <w:r w:rsidR="008272DA">
              <w:rPr>
                <w:lang w:eastAsia="ru-RU"/>
              </w:rPr>
              <w:t>О</w:t>
            </w:r>
            <w:r w:rsidR="00E11145" w:rsidRPr="00E11145">
              <w:rPr>
                <w:lang w:eastAsia="ru-RU"/>
              </w:rPr>
              <w:t xml:space="preserve">флайн </w:t>
            </w:r>
            <w:r w:rsidR="008272DA">
              <w:rPr>
                <w:lang w:eastAsia="ru-RU"/>
              </w:rPr>
              <w:t>режима</w:t>
            </w:r>
          </w:p>
        </w:tc>
        <w:tc>
          <w:tcPr>
            <w:tcW w:w="3760" w:type="dxa"/>
            <w:hideMark/>
          </w:tcPr>
          <w:p w14:paraId="2CE8557A" w14:textId="485C5669" w:rsidR="00E11145" w:rsidRPr="00E11145" w:rsidRDefault="007360E7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Сохранение </w:t>
            </w:r>
            <w:r w:rsidR="00E11145" w:rsidRPr="00E11145">
              <w:rPr>
                <w:lang w:eastAsia="ru-RU"/>
              </w:rPr>
              <w:t xml:space="preserve">фрагментов карт и метеоусловий для офлайн использования. Обновление, удаление </w:t>
            </w:r>
            <w:r w:rsidR="0018521B">
              <w:rPr>
                <w:lang w:eastAsia="ru-RU"/>
              </w:rPr>
              <w:t>сохранённых</w:t>
            </w:r>
            <w:r w:rsidR="0091271F">
              <w:rPr>
                <w:lang w:eastAsia="ru-RU"/>
              </w:rPr>
              <w:t xml:space="preserve"> ранее</w:t>
            </w:r>
            <w:r w:rsidR="0091271F" w:rsidRPr="00E11145">
              <w:rPr>
                <w:lang w:eastAsia="ru-RU"/>
              </w:rPr>
              <w:t xml:space="preserve"> </w:t>
            </w:r>
            <w:r w:rsidR="00E11145" w:rsidRPr="00E11145">
              <w:rPr>
                <w:lang w:eastAsia="ru-RU"/>
              </w:rPr>
              <w:t>фрагментов</w:t>
            </w:r>
          </w:p>
        </w:tc>
      </w:tr>
      <w:tr w:rsidR="007360E7" w:rsidRPr="00E11145" w14:paraId="62949091" w14:textId="77777777" w:rsidTr="00B9334C">
        <w:trPr>
          <w:trHeight w:val="525"/>
        </w:trPr>
        <w:tc>
          <w:tcPr>
            <w:tcW w:w="633" w:type="dxa"/>
          </w:tcPr>
          <w:p w14:paraId="4789083D" w14:textId="77777777" w:rsidR="007360E7" w:rsidRPr="00E11145" w:rsidRDefault="007360E7" w:rsidP="00E73B88">
            <w:pPr>
              <w:pStyle w:val="SC"/>
              <w:rPr>
                <w:lang w:eastAsia="ru-RU"/>
              </w:rPr>
            </w:pPr>
          </w:p>
        </w:tc>
        <w:tc>
          <w:tcPr>
            <w:tcW w:w="1967" w:type="dxa"/>
          </w:tcPr>
          <w:p w14:paraId="6F0DE89E" w14:textId="77777777" w:rsidR="007360E7" w:rsidRDefault="007360E7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Модуль поиска</w:t>
            </w:r>
          </w:p>
        </w:tc>
        <w:tc>
          <w:tcPr>
            <w:tcW w:w="3210" w:type="dxa"/>
          </w:tcPr>
          <w:p w14:paraId="03A1FB26" w14:textId="30D274BE" w:rsidR="007360E7" w:rsidRPr="007360E7" w:rsidRDefault="007360E7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Модуль </w:t>
            </w:r>
            <w:r w:rsidR="00E34870">
              <w:rPr>
                <w:lang w:eastAsia="ru-RU"/>
              </w:rPr>
              <w:t>М</w:t>
            </w:r>
            <w:r>
              <w:rPr>
                <w:lang w:eastAsia="ru-RU"/>
              </w:rPr>
              <w:t xml:space="preserve">обильного приложения, отвечающий за поиск </w:t>
            </w:r>
            <w:r>
              <w:rPr>
                <w:lang w:val="en-US" w:eastAsia="ru-RU"/>
              </w:rPr>
              <w:t>POI</w:t>
            </w:r>
          </w:p>
        </w:tc>
        <w:tc>
          <w:tcPr>
            <w:tcW w:w="3760" w:type="dxa"/>
          </w:tcPr>
          <w:p w14:paraId="782C9D1E" w14:textId="77777777" w:rsidR="007360E7" w:rsidRPr="007360E7" w:rsidDel="007360E7" w:rsidRDefault="007360E7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Поиск точек </w:t>
            </w:r>
            <w:r>
              <w:rPr>
                <w:lang w:val="en-US" w:eastAsia="ru-RU"/>
              </w:rPr>
              <w:t>POI</w:t>
            </w:r>
            <w:r>
              <w:rPr>
                <w:lang w:eastAsia="ru-RU"/>
              </w:rPr>
              <w:t xml:space="preserve"> </w:t>
            </w:r>
            <w:r w:rsidR="0091271F">
              <w:rPr>
                <w:lang w:eastAsia="ru-RU"/>
              </w:rPr>
              <w:t>в онлайн и офлайн режимах</w:t>
            </w:r>
          </w:p>
        </w:tc>
      </w:tr>
    </w:tbl>
    <w:p w14:paraId="1F6958EF" w14:textId="293F4513" w:rsidR="003C0CF6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</w:pPr>
      <w:r>
        <w:t xml:space="preserve">Требования к средствам </w:t>
      </w:r>
      <w:r w:rsidR="00E6487A">
        <w:t xml:space="preserve">и способам </w:t>
      </w:r>
      <w:r>
        <w:t xml:space="preserve">связи для информационного обмена между компонентами </w:t>
      </w:r>
      <w:r w:rsidR="004D0FDA">
        <w:t>Подс</w:t>
      </w:r>
      <w:r>
        <w:t>истемы</w:t>
      </w:r>
    </w:p>
    <w:p w14:paraId="27859B2C" w14:textId="7B49A4D5" w:rsidR="007919D4" w:rsidRPr="0039585A" w:rsidRDefault="007919D4" w:rsidP="00090305">
      <w:pPr>
        <w:rPr>
          <w:lang w:eastAsia="ru-RU"/>
        </w:rPr>
      </w:pPr>
      <w:r w:rsidRPr="0039585A">
        <w:rPr>
          <w:lang w:eastAsia="ru-RU"/>
        </w:rPr>
        <w:t xml:space="preserve">В качестве протокола взаимодействия между компонентами </w:t>
      </w:r>
      <w:r w:rsidR="004D0FDA">
        <w:rPr>
          <w:lang w:eastAsia="ru-RU"/>
        </w:rPr>
        <w:t>Подс</w:t>
      </w:r>
      <w:r w:rsidRPr="0039585A">
        <w:rPr>
          <w:lang w:eastAsia="ru-RU"/>
        </w:rPr>
        <w:t xml:space="preserve">истемы на транспортно-сетевом уровне необходимо использовать </w:t>
      </w:r>
      <w:r w:rsidR="00A17297">
        <w:rPr>
          <w:lang w:eastAsia="ru-RU"/>
        </w:rPr>
        <w:t>ст</w:t>
      </w:r>
      <w:r w:rsidR="003C7F5D">
        <w:rPr>
          <w:lang w:eastAsia="ru-RU"/>
        </w:rPr>
        <w:t>е</w:t>
      </w:r>
      <w:r w:rsidR="00A17297">
        <w:rPr>
          <w:lang w:eastAsia="ru-RU"/>
        </w:rPr>
        <w:t xml:space="preserve">к </w:t>
      </w:r>
      <w:r w:rsidRPr="00CD76CF">
        <w:rPr>
          <w:lang w:eastAsia="ru-RU"/>
        </w:rPr>
        <w:t>протокол</w:t>
      </w:r>
      <w:r w:rsidR="000E45B4">
        <w:rPr>
          <w:lang w:eastAsia="ru-RU"/>
        </w:rPr>
        <w:t>ов</w:t>
      </w:r>
      <w:r w:rsidRPr="00CD76CF">
        <w:rPr>
          <w:lang w:eastAsia="ru-RU"/>
        </w:rPr>
        <w:t xml:space="preserve"> TCP/IP</w:t>
      </w:r>
      <w:r w:rsidRPr="0039585A">
        <w:rPr>
          <w:lang w:eastAsia="ru-RU"/>
        </w:rPr>
        <w:t>.</w:t>
      </w:r>
    </w:p>
    <w:p w14:paraId="222D6949" w14:textId="56B5A2AE" w:rsidR="00192B1B" w:rsidRDefault="007919D4" w:rsidP="00192B1B">
      <w:pPr>
        <w:rPr>
          <w:lang w:eastAsia="ru-RU"/>
        </w:rPr>
      </w:pPr>
      <w:r w:rsidRPr="0039585A">
        <w:rPr>
          <w:lang w:eastAsia="ru-RU"/>
        </w:rPr>
        <w:t xml:space="preserve">Для организации доступа </w:t>
      </w:r>
      <w:r w:rsidR="00055645">
        <w:rPr>
          <w:lang w:eastAsia="ru-RU"/>
        </w:rPr>
        <w:t>Пользовател</w:t>
      </w:r>
      <w:r w:rsidRPr="0039585A">
        <w:rPr>
          <w:lang w:eastAsia="ru-RU"/>
        </w:rPr>
        <w:t xml:space="preserve">ей к </w:t>
      </w:r>
      <w:r w:rsidR="00530BC6">
        <w:rPr>
          <w:lang w:eastAsia="ru-RU"/>
        </w:rPr>
        <w:t>информационным сервисам (услугам) Решения</w:t>
      </w:r>
      <w:r w:rsidR="00530BC6" w:rsidRPr="0039585A">
        <w:rPr>
          <w:lang w:eastAsia="ru-RU"/>
        </w:rPr>
        <w:t xml:space="preserve"> </w:t>
      </w:r>
      <w:r w:rsidRPr="0039585A">
        <w:rPr>
          <w:lang w:eastAsia="ru-RU"/>
        </w:rPr>
        <w:t>должн</w:t>
      </w:r>
      <w:r w:rsidR="00090305">
        <w:rPr>
          <w:lang w:eastAsia="ru-RU"/>
        </w:rPr>
        <w:t>ы</w:t>
      </w:r>
      <w:r w:rsidRPr="0039585A">
        <w:rPr>
          <w:lang w:eastAsia="ru-RU"/>
        </w:rPr>
        <w:t xml:space="preserve"> использоваться протокол</w:t>
      </w:r>
      <w:r w:rsidR="00090305">
        <w:rPr>
          <w:lang w:eastAsia="ru-RU"/>
        </w:rPr>
        <w:t>ы</w:t>
      </w:r>
      <w:r w:rsidRPr="0039585A">
        <w:rPr>
          <w:lang w:eastAsia="ru-RU"/>
        </w:rPr>
        <w:t xml:space="preserve"> прикладного уровня </w:t>
      </w:r>
      <w:r w:rsidR="00530BC6">
        <w:rPr>
          <w:lang w:eastAsia="ru-RU"/>
        </w:rPr>
        <w:t xml:space="preserve">- </w:t>
      </w:r>
      <w:r w:rsidR="00192B1B">
        <w:rPr>
          <w:lang w:val="en-US" w:eastAsia="ru-RU"/>
        </w:rPr>
        <w:t>HTTP</w:t>
      </w:r>
      <w:r w:rsidR="00530BC6">
        <w:rPr>
          <w:lang w:val="en-US" w:eastAsia="ru-RU"/>
        </w:rPr>
        <w:t>S</w:t>
      </w:r>
      <w:r w:rsidR="00192B1B" w:rsidRPr="00192B1B">
        <w:rPr>
          <w:lang w:eastAsia="ru-RU"/>
        </w:rPr>
        <w:t>.</w:t>
      </w:r>
    </w:p>
    <w:p w14:paraId="0240FB68" w14:textId="288EE332" w:rsidR="003C0CF6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</w:pPr>
      <w:bookmarkStart w:id="934" w:name="_Ref445473063"/>
      <w:r w:rsidRPr="000D10EF">
        <w:t>Требования к характеристикам</w:t>
      </w:r>
      <w:r>
        <w:t xml:space="preserve"> взаимосвязей </w:t>
      </w:r>
      <w:r w:rsidR="004D0FDA">
        <w:rPr>
          <w:lang w:eastAsia="ru-RU"/>
        </w:rPr>
        <w:t>Подс</w:t>
      </w:r>
      <w:r w:rsidR="004D0FDA" w:rsidRPr="0039585A">
        <w:rPr>
          <w:lang w:eastAsia="ru-RU"/>
        </w:rPr>
        <w:t>истемы</w:t>
      </w:r>
      <w:r w:rsidR="004D0FDA" w:rsidDel="004D0FDA">
        <w:t xml:space="preserve"> </w:t>
      </w:r>
      <w:r>
        <w:t>со смежными системами</w:t>
      </w:r>
      <w:bookmarkEnd w:id="934"/>
    </w:p>
    <w:p w14:paraId="11F96F0B" w14:textId="6EBE210D" w:rsidR="00CE4236" w:rsidRDefault="00CE4236" w:rsidP="00CE4236">
      <w:pPr>
        <w:pStyle w:val="SC3"/>
      </w:pPr>
      <w:r>
        <w:t xml:space="preserve">На этапе </w:t>
      </w:r>
      <w:r w:rsidR="00C71EA4">
        <w:t xml:space="preserve">технического проектирования и </w:t>
      </w:r>
      <w:r w:rsidR="009F4A7A">
        <w:t xml:space="preserve">опытной эксплуатации </w:t>
      </w:r>
      <w:r>
        <w:t xml:space="preserve">должна быть </w:t>
      </w:r>
      <w:r w:rsidR="000720B6">
        <w:t>проработана и</w:t>
      </w:r>
      <w:r w:rsidR="000720B6" w:rsidRPr="000720B6">
        <w:t xml:space="preserve"> </w:t>
      </w:r>
      <w:r>
        <w:t xml:space="preserve">произведена настройка взаимосвязей </w:t>
      </w:r>
      <w:r w:rsidR="00530BC6">
        <w:t xml:space="preserve">Решения </w:t>
      </w:r>
      <w:r>
        <w:t xml:space="preserve">со смежными </w:t>
      </w:r>
      <w:r w:rsidR="00300EF2" w:rsidRPr="007C31F9">
        <w:t xml:space="preserve">инфраструктурными </w:t>
      </w:r>
      <w:r>
        <w:t>системами</w:t>
      </w:r>
      <w:r w:rsidR="00580BA1" w:rsidRPr="00580BA1">
        <w:t xml:space="preserve"> </w:t>
      </w:r>
      <w:r w:rsidR="00580BA1">
        <w:t>и службами</w:t>
      </w:r>
      <w:r w:rsidR="009A2511" w:rsidRPr="009A2511">
        <w:t xml:space="preserve"> </w:t>
      </w:r>
      <w:r w:rsidR="009A2511">
        <w:t>Заказчика</w:t>
      </w:r>
      <w:r>
        <w:t>:</w:t>
      </w:r>
    </w:p>
    <w:p w14:paraId="3A2E143F" w14:textId="77777777" w:rsidR="00C71EA4" w:rsidRDefault="00C71EA4" w:rsidP="00CE4236">
      <w:pPr>
        <w:pStyle w:val="a"/>
      </w:pPr>
      <w:r>
        <w:t>Служба отправки коротких текстовых</w:t>
      </w:r>
      <w:r w:rsidRPr="00C71EA4">
        <w:t xml:space="preserve"> </w:t>
      </w:r>
      <w:r>
        <w:t>сообщений;</w:t>
      </w:r>
    </w:p>
    <w:p w14:paraId="5FDECADD" w14:textId="77777777" w:rsidR="008C27E0" w:rsidRDefault="008C27E0" w:rsidP="008C27E0">
      <w:pPr>
        <w:pStyle w:val="a"/>
      </w:pPr>
      <w:r>
        <w:t>Система резервного копирования</w:t>
      </w:r>
      <w:r w:rsidR="00475F6C">
        <w:t>.</w:t>
      </w:r>
    </w:p>
    <w:p w14:paraId="6BDC6948" w14:textId="4BA10819" w:rsidR="00C71EA4" w:rsidRDefault="00C71EA4" w:rsidP="00C71EA4">
      <w:r>
        <w:lastRenderedPageBreak/>
        <w:t xml:space="preserve">Принципы взаимодействия со </w:t>
      </w:r>
      <w:r>
        <w:rPr>
          <w:snapToGrid w:val="0"/>
        </w:rPr>
        <w:t>С</w:t>
      </w:r>
      <w:r w:rsidRPr="00157B2A">
        <w:rPr>
          <w:snapToGrid w:val="0"/>
        </w:rPr>
        <w:t>лужб</w:t>
      </w:r>
      <w:r>
        <w:rPr>
          <w:snapToGrid w:val="0"/>
        </w:rPr>
        <w:t>ой</w:t>
      </w:r>
      <w:r w:rsidRPr="00157B2A">
        <w:rPr>
          <w:snapToGrid w:val="0"/>
        </w:rPr>
        <w:t xml:space="preserve"> </w:t>
      </w:r>
      <w:r>
        <w:t>отправки коротких текстовых</w:t>
      </w:r>
      <w:r w:rsidRPr="00C71EA4">
        <w:t xml:space="preserve"> </w:t>
      </w:r>
      <w:r>
        <w:t>сообщений, протоколы и параметры соединения будут определены на стадии технического проектирования.</w:t>
      </w:r>
    </w:p>
    <w:p w14:paraId="01BFE061" w14:textId="77777777" w:rsidR="008C27E0" w:rsidRPr="00353996" w:rsidRDefault="00475F6C" w:rsidP="00353996">
      <w:r w:rsidRPr="00B05A36">
        <w:t>Для обеспечения антивирусной защиты серверов ИС необходимо использовать антивирусное решение</w:t>
      </w:r>
      <w:r w:rsidRPr="00353996">
        <w:t>.</w:t>
      </w:r>
      <w:r w:rsidR="00251873">
        <w:t xml:space="preserve"> Антивирусное ПО должно быть определено на стадии технического проектирования.</w:t>
      </w:r>
    </w:p>
    <w:p w14:paraId="390F8809" w14:textId="77777777" w:rsidR="00AD174A" w:rsidRDefault="008C27E0" w:rsidP="00AD174A">
      <w:r>
        <w:t xml:space="preserve">Параметры взаимодействия </w:t>
      </w:r>
      <w:r w:rsidR="00180AC3">
        <w:t xml:space="preserve">с </w:t>
      </w:r>
      <w:r>
        <w:t xml:space="preserve">системой резервного копирования, протоколы и параметры соединения </w:t>
      </w:r>
      <w:r w:rsidR="006151FC">
        <w:t xml:space="preserve">должны </w:t>
      </w:r>
      <w:r>
        <w:t>б</w:t>
      </w:r>
      <w:r w:rsidR="006151FC">
        <w:t>ы</w:t>
      </w:r>
      <w:r>
        <w:t>т</w:t>
      </w:r>
      <w:r w:rsidR="006151FC">
        <w:t>ь</w:t>
      </w:r>
      <w:r>
        <w:t xml:space="preserve"> определены на стадии технического проектирования.</w:t>
      </w:r>
    </w:p>
    <w:p w14:paraId="23E28DDA" w14:textId="6F2851C5" w:rsidR="007F7DD0" w:rsidRDefault="007F7DD0" w:rsidP="007F7DD0">
      <w:pPr>
        <w:pStyle w:val="SC3"/>
      </w:pPr>
      <w:r>
        <w:t>На этапе технического проектирования и опытной эксплуатации должна быть проработана и</w:t>
      </w:r>
      <w:r w:rsidRPr="000720B6">
        <w:t xml:space="preserve"> </w:t>
      </w:r>
      <w:r>
        <w:t xml:space="preserve">произведена настройка </w:t>
      </w:r>
      <w:r w:rsidR="00530BC6">
        <w:t xml:space="preserve">Решения </w:t>
      </w:r>
      <w:r>
        <w:t>для обеспечения взаимодействия с</w:t>
      </w:r>
      <w:r w:rsidR="00596433" w:rsidRPr="00596433">
        <w:t xml:space="preserve"> </w:t>
      </w:r>
      <w:r w:rsidR="00596433">
        <w:t>внешними</w:t>
      </w:r>
      <w:r>
        <w:t xml:space="preserve"> системами:</w:t>
      </w:r>
    </w:p>
    <w:p w14:paraId="1C0E1008" w14:textId="480B4287" w:rsidR="0072699A" w:rsidRPr="00720CDD" w:rsidRDefault="0072699A" w:rsidP="00720CDD">
      <w:pPr>
        <w:pStyle w:val="a"/>
        <w:rPr>
          <w:lang w:val="en-US"/>
        </w:rPr>
      </w:pPr>
      <w:r w:rsidRPr="00720CDD">
        <w:t>Служба</w:t>
      </w:r>
      <w:r w:rsidRPr="00B9334C">
        <w:rPr>
          <w:lang w:val="en-US"/>
        </w:rPr>
        <w:t xml:space="preserve"> </w:t>
      </w:r>
      <w:r w:rsidRPr="00720CDD">
        <w:t>отправки</w:t>
      </w:r>
      <w:r w:rsidRPr="00B9334C">
        <w:rPr>
          <w:lang w:val="en-US"/>
        </w:rPr>
        <w:t xml:space="preserve"> PUSH </w:t>
      </w:r>
      <w:r w:rsidRPr="00720CDD">
        <w:t>уведомлений</w:t>
      </w:r>
      <w:r w:rsidR="006863E4" w:rsidRPr="000772CA">
        <w:rPr>
          <w:lang w:val="en-US"/>
        </w:rPr>
        <w:t xml:space="preserve"> (</w:t>
      </w:r>
      <w:r w:rsidRPr="00720CDD">
        <w:rPr>
          <w:lang w:val="en-US"/>
        </w:rPr>
        <w:t>Google Cloud Messaging</w:t>
      </w:r>
      <w:r w:rsidR="006863E4" w:rsidRPr="000772CA">
        <w:rPr>
          <w:lang w:val="en-US"/>
        </w:rPr>
        <w:t xml:space="preserve">, </w:t>
      </w:r>
      <w:r w:rsidR="008A73C9" w:rsidRPr="00720CDD">
        <w:rPr>
          <w:lang w:val="en-US"/>
        </w:rPr>
        <w:t>Apple Push Notification Service</w:t>
      </w:r>
      <w:r w:rsidR="006863E4" w:rsidRPr="000772CA">
        <w:rPr>
          <w:lang w:val="en-US"/>
        </w:rPr>
        <w:t>);</w:t>
      </w:r>
    </w:p>
    <w:p w14:paraId="59EB4382" w14:textId="7CB351AB" w:rsidR="007F7DD0" w:rsidRDefault="006151FC" w:rsidP="00B9334C">
      <w:pPr>
        <w:pStyle w:val="a"/>
      </w:pPr>
      <w:r>
        <w:t xml:space="preserve">Информационные системы поставщиков </w:t>
      </w:r>
      <w:r w:rsidR="006863E4">
        <w:t>цифровой картографической основы;</w:t>
      </w:r>
    </w:p>
    <w:p w14:paraId="590995A7" w14:textId="69C3C808" w:rsidR="00EB7E04" w:rsidRDefault="00EB7E04" w:rsidP="00B9334C">
      <w:pPr>
        <w:pStyle w:val="a"/>
      </w:pPr>
      <w:r>
        <w:t>Информационные системы поставщиков метеорологических данных</w:t>
      </w:r>
      <w:r w:rsidR="001E5C48">
        <w:t>:</w:t>
      </w:r>
    </w:p>
    <w:p w14:paraId="0EEDDB74" w14:textId="5D09FA25" w:rsidR="00584036" w:rsidRDefault="00EB7E04" w:rsidP="00584036">
      <w:pPr>
        <w:pStyle w:val="a"/>
      </w:pPr>
      <w:r>
        <w:t>Информационные системы поставщиков данных</w:t>
      </w:r>
      <w:r w:rsidRPr="006151FC">
        <w:t xml:space="preserve"> о положении судов</w:t>
      </w:r>
      <w:r w:rsidR="005F4DC5" w:rsidRPr="00980C53">
        <w:t>.</w:t>
      </w:r>
    </w:p>
    <w:p w14:paraId="098C7A7F" w14:textId="62CE34F5" w:rsidR="00AA0F35" w:rsidRDefault="00AA0F35" w:rsidP="001E5C48">
      <w:bookmarkStart w:id="935" w:name="OLE_LINK191"/>
      <w:bookmarkStart w:id="936" w:name="OLE_LINK192"/>
      <w:r w:rsidRPr="00AA0F35">
        <w:t xml:space="preserve">Состав смежных систем </w:t>
      </w:r>
      <w:r w:rsidR="005A2095">
        <w:t xml:space="preserve">может быть </w:t>
      </w:r>
      <w:r w:rsidRPr="00AA0F35">
        <w:t xml:space="preserve">уточнён </w:t>
      </w:r>
      <w:r w:rsidR="006863E4">
        <w:t xml:space="preserve">и расширен </w:t>
      </w:r>
      <w:r w:rsidRPr="00AA0F35">
        <w:t xml:space="preserve">на этапе технического проектирования </w:t>
      </w:r>
      <w:r w:rsidR="006863E4">
        <w:t>Подс</w:t>
      </w:r>
      <w:r w:rsidR="001975E5">
        <w:t>истемы</w:t>
      </w:r>
      <w:r w:rsidRPr="00AA0F35">
        <w:t>.</w:t>
      </w:r>
      <w:r w:rsidR="001D620E">
        <w:t xml:space="preserve"> </w:t>
      </w:r>
      <w:r w:rsidR="001D620E" w:rsidRPr="00D4633F">
        <w:rPr>
          <w:lang w:eastAsia="ru-RU"/>
        </w:rPr>
        <w:t>При организации взаимодействия предварительно должно быть получено согласие владельца смежной информационной системы.</w:t>
      </w:r>
    </w:p>
    <w:p w14:paraId="6D4421C4" w14:textId="74BF49CB" w:rsidR="003C0CF6" w:rsidRPr="0018406F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</w:pPr>
      <w:bookmarkStart w:id="937" w:name="OLE_LINK193"/>
      <w:bookmarkStart w:id="938" w:name="OLE_LINK194"/>
      <w:bookmarkEnd w:id="935"/>
      <w:bookmarkEnd w:id="936"/>
      <w:r w:rsidRPr="0018406F">
        <w:t>Требова</w:t>
      </w:r>
      <w:r>
        <w:t xml:space="preserve">ния к режимам функционирования </w:t>
      </w:r>
      <w:r w:rsidR="006863E4">
        <w:t>Подсистем</w:t>
      </w:r>
      <w:r w:rsidRPr="0018406F">
        <w:t>ы</w:t>
      </w:r>
    </w:p>
    <w:bookmarkEnd w:id="937"/>
    <w:bookmarkEnd w:id="938"/>
    <w:p w14:paraId="69D04EEB" w14:textId="697ED9B8" w:rsidR="003C0CF6" w:rsidRDefault="003C0CF6" w:rsidP="00546822">
      <w:pPr>
        <w:pStyle w:val="SC3"/>
      </w:pPr>
      <w:r>
        <w:t>Требуемые режимы функционирования</w:t>
      </w:r>
      <w:r w:rsidR="000D6482">
        <w:t xml:space="preserve"> </w:t>
      </w:r>
      <w:r w:rsidR="006863E4">
        <w:t>Подсистем</w:t>
      </w:r>
      <w:r w:rsidR="000D6482">
        <w:t xml:space="preserve">ы представлены в таблице </w:t>
      </w:r>
      <w:r w:rsidR="000D6482">
        <w:fldChar w:fldCharType="begin"/>
      </w:r>
      <w:r w:rsidR="000D6482">
        <w:instrText xml:space="preserve"> REF _Ref445389782 \h </w:instrText>
      </w:r>
      <w:r w:rsidR="000D6482">
        <w:fldChar w:fldCharType="separate"/>
      </w:r>
      <w:r w:rsidR="00000331">
        <w:rPr>
          <w:noProof/>
        </w:rPr>
        <w:t>8</w:t>
      </w:r>
      <w:r w:rsidR="000D6482">
        <w:fldChar w:fldCharType="end"/>
      </w:r>
      <w:r w:rsidR="000D6482">
        <w:t>.</w:t>
      </w:r>
    </w:p>
    <w:p w14:paraId="77706ACE" w14:textId="4273541E" w:rsidR="00A41B00" w:rsidRPr="00530E76" w:rsidRDefault="000D6482" w:rsidP="00A3472B">
      <w:pPr>
        <w:pStyle w:val="af"/>
      </w:pPr>
      <w:bookmarkStart w:id="939" w:name="_Toc479788756"/>
      <w:bookmarkStart w:id="940" w:name="_Toc481488953"/>
      <w:bookmarkStart w:id="941" w:name="_Toc447141672"/>
      <w:bookmarkStart w:id="942" w:name="_Toc481489510"/>
      <w:r w:rsidRPr="00530E76">
        <w:t xml:space="preserve">Таблица </w:t>
      </w:r>
      <w:fldSimple w:instr=" SEQ Таблица \* ARABIC ">
        <w:bookmarkStart w:id="943" w:name="_Ref445389782"/>
        <w:r w:rsidR="00000331">
          <w:rPr>
            <w:noProof/>
          </w:rPr>
          <w:t>8</w:t>
        </w:r>
        <w:bookmarkEnd w:id="943"/>
      </w:fldSimple>
      <w:r w:rsidR="00A41B00">
        <w:rPr>
          <w:noProof/>
        </w:rPr>
        <w:br/>
      </w:r>
      <w:r w:rsidR="00A41B00" w:rsidRPr="00ED5DD7">
        <w:t>Режимы функциониро</w:t>
      </w:r>
      <w:r w:rsidR="00A41B00">
        <w:t xml:space="preserve">вания </w:t>
      </w:r>
      <w:r w:rsidR="006863E4">
        <w:t>Подсистем</w:t>
      </w:r>
      <w:r w:rsidR="00A41B00">
        <w:t>ы</w:t>
      </w:r>
      <w:bookmarkEnd w:id="939"/>
      <w:bookmarkEnd w:id="940"/>
      <w:bookmarkEnd w:id="941"/>
      <w:bookmarkEnd w:id="942"/>
    </w:p>
    <w:tbl>
      <w:tblPr>
        <w:tblStyle w:val="SC9"/>
        <w:tblW w:w="5000" w:type="pct"/>
        <w:tblLayout w:type="fixed"/>
        <w:tblLook w:val="00A0" w:firstRow="1" w:lastRow="0" w:firstColumn="1" w:lastColumn="0" w:noHBand="0" w:noVBand="0"/>
      </w:tblPr>
      <w:tblGrid>
        <w:gridCol w:w="544"/>
        <w:gridCol w:w="3598"/>
        <w:gridCol w:w="5428"/>
      </w:tblGrid>
      <w:tr w:rsidR="003C0CF6" w:rsidRPr="00A75D48" w14:paraId="09148148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2"/>
          <w:tblHeader/>
        </w:trPr>
        <w:tc>
          <w:tcPr>
            <w:tcW w:w="544" w:type="dxa"/>
          </w:tcPr>
          <w:p w14:paraId="2EBE4E15" w14:textId="77777777" w:rsidR="003C0CF6" w:rsidRPr="00A75D48" w:rsidRDefault="003C0CF6" w:rsidP="00A41B00">
            <w:pPr>
              <w:pStyle w:val="SC8"/>
              <w:rPr>
                <w:noProof/>
                <w:snapToGrid w:val="0"/>
              </w:rPr>
            </w:pPr>
            <w:r w:rsidRPr="00A75D48">
              <w:rPr>
                <w:noProof/>
                <w:snapToGrid w:val="0"/>
              </w:rPr>
              <w:t>№</w:t>
            </w:r>
          </w:p>
        </w:tc>
        <w:tc>
          <w:tcPr>
            <w:tcW w:w="3602" w:type="dxa"/>
          </w:tcPr>
          <w:p w14:paraId="55C64F2C" w14:textId="5D6EC86E" w:rsidR="003C0CF6" w:rsidRPr="00A75D48" w:rsidRDefault="003C0CF6" w:rsidP="00A41B00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 xml:space="preserve">режим функционирования информационной </w:t>
            </w:r>
            <w:r w:rsidR="006863E4">
              <w:t>Подсистем</w:t>
            </w:r>
            <w:r>
              <w:rPr>
                <w:noProof/>
                <w:snapToGrid w:val="0"/>
              </w:rPr>
              <w:t>ы</w:t>
            </w:r>
          </w:p>
        </w:tc>
        <w:tc>
          <w:tcPr>
            <w:tcW w:w="5434" w:type="dxa"/>
          </w:tcPr>
          <w:p w14:paraId="33D83921" w14:textId="77777777" w:rsidR="003C0CF6" w:rsidRPr="00DD0939" w:rsidRDefault="003C0CF6" w:rsidP="00A41B00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описание режима функционирования</w:t>
            </w:r>
          </w:p>
        </w:tc>
      </w:tr>
      <w:tr w:rsidR="003C0CF6" w:rsidRPr="00A75D48" w14:paraId="562EB3EF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  <w:tblHeader/>
        </w:trPr>
        <w:tc>
          <w:tcPr>
            <w:tcW w:w="544" w:type="dxa"/>
          </w:tcPr>
          <w:p w14:paraId="72B055E9" w14:textId="77777777" w:rsidR="003C0CF6" w:rsidRPr="00A75D48" w:rsidRDefault="003C0CF6" w:rsidP="00A41B00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1</w:t>
            </w:r>
          </w:p>
        </w:tc>
        <w:tc>
          <w:tcPr>
            <w:tcW w:w="3602" w:type="dxa"/>
          </w:tcPr>
          <w:p w14:paraId="71DCB2AB" w14:textId="77777777" w:rsidR="003C0CF6" w:rsidRDefault="003C0CF6" w:rsidP="00A41B00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2</w:t>
            </w:r>
          </w:p>
        </w:tc>
        <w:tc>
          <w:tcPr>
            <w:tcW w:w="5434" w:type="dxa"/>
          </w:tcPr>
          <w:p w14:paraId="3ABF4108" w14:textId="77777777" w:rsidR="003C0CF6" w:rsidRPr="00A75D48" w:rsidRDefault="003C0CF6" w:rsidP="00A41B00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3</w:t>
            </w:r>
          </w:p>
        </w:tc>
      </w:tr>
      <w:tr w:rsidR="003C0CF6" w:rsidRPr="00137405" w14:paraId="478B26D1" w14:textId="77777777" w:rsidTr="00B9334C">
        <w:trPr>
          <w:trHeight w:val="756"/>
        </w:trPr>
        <w:tc>
          <w:tcPr>
            <w:tcW w:w="544" w:type="dxa"/>
          </w:tcPr>
          <w:p w14:paraId="58B9C478" w14:textId="77777777" w:rsidR="003C0CF6" w:rsidRPr="00A0433B" w:rsidRDefault="003C0CF6" w:rsidP="00B9334C">
            <w:pPr>
              <w:pStyle w:val="SC"/>
              <w:numPr>
                <w:ilvl w:val="0"/>
                <w:numId w:val="113"/>
              </w:numPr>
            </w:pPr>
          </w:p>
        </w:tc>
        <w:tc>
          <w:tcPr>
            <w:tcW w:w="3602" w:type="dxa"/>
          </w:tcPr>
          <w:p w14:paraId="69B317F7" w14:textId="77777777" w:rsidR="003C0CF6" w:rsidRPr="00137405" w:rsidRDefault="003C0CF6" w:rsidP="00353F23">
            <w:pPr>
              <w:pStyle w:val="SC7"/>
              <w:rPr>
                <w:rFonts w:cs="Arial"/>
                <w:i/>
                <w:color w:val="404040"/>
                <w:szCs w:val="20"/>
              </w:rPr>
            </w:pPr>
            <w:r>
              <w:t>Нормальный режим функционирования</w:t>
            </w:r>
          </w:p>
        </w:tc>
        <w:tc>
          <w:tcPr>
            <w:tcW w:w="5434" w:type="dxa"/>
          </w:tcPr>
          <w:p w14:paraId="16AB5FE9" w14:textId="30504DE6" w:rsidR="003C0CF6" w:rsidRPr="008C6857" w:rsidRDefault="006863E4" w:rsidP="00353F23">
            <w:pPr>
              <w:pStyle w:val="SC7"/>
            </w:pPr>
            <w:r>
              <w:t>Подсистем</w:t>
            </w:r>
            <w:r w:rsidR="003C0CF6" w:rsidRPr="00C71E03">
              <w:t>а пред</w:t>
            </w:r>
            <w:r w:rsidR="003C0CF6">
              <w:t xml:space="preserve">назначена для работы в режиме </w:t>
            </w:r>
            <w:r w:rsidR="00A70B1E" w:rsidRPr="00A70B1E">
              <w:t>365 дней в году, 7 дней в неделю, 24 часа в сутки (режим 24х7х365)</w:t>
            </w:r>
            <w:r w:rsidR="003C0CF6" w:rsidRPr="00C71E03">
              <w:t xml:space="preserve">. </w:t>
            </w:r>
            <w:r w:rsidR="003C0CF6">
              <w:t>Нормальный режим функционирования</w:t>
            </w:r>
            <w:r w:rsidR="003C0CF6" w:rsidRPr="00C71E03">
              <w:t xml:space="preserve"> должен являться основным режимом функционирования</w:t>
            </w:r>
            <w:r w:rsidR="003C0CF6">
              <w:t xml:space="preserve"> </w:t>
            </w:r>
            <w:r>
              <w:t>Подсистем</w:t>
            </w:r>
            <w:r w:rsidR="003C0CF6">
              <w:t>ы</w:t>
            </w:r>
            <w:r w:rsidR="00A70B1E">
              <w:t xml:space="preserve">, </w:t>
            </w:r>
            <w:r w:rsidR="00A70B1E" w:rsidRPr="00A70B1E">
              <w:t xml:space="preserve">в </w:t>
            </w:r>
            <w:bookmarkStart w:id="944" w:name="OLE_LINK154"/>
            <w:bookmarkStart w:id="945" w:name="OLE_LINK155"/>
            <w:r w:rsidR="00A70B1E" w:rsidRPr="00A70B1E">
              <w:t xml:space="preserve">котором </w:t>
            </w:r>
            <w:bookmarkStart w:id="946" w:name="OLE_LINK152"/>
            <w:bookmarkStart w:id="947" w:name="OLE_LINK153"/>
            <w:r w:rsidR="00A70B1E" w:rsidRPr="00A70B1E">
              <w:t>поддержива</w:t>
            </w:r>
            <w:r w:rsidR="00A70B1E">
              <w:t>е</w:t>
            </w:r>
            <w:r w:rsidR="00A70B1E" w:rsidRPr="00A70B1E">
              <w:t>т</w:t>
            </w:r>
            <w:r w:rsidR="00530BC6">
              <w:t>ся</w:t>
            </w:r>
            <w:r w:rsidR="00A70B1E" w:rsidRPr="00A70B1E">
              <w:t xml:space="preserve"> выполнение всех заявленных функций</w:t>
            </w:r>
            <w:bookmarkEnd w:id="944"/>
            <w:bookmarkEnd w:id="945"/>
            <w:bookmarkEnd w:id="946"/>
            <w:bookmarkEnd w:id="947"/>
          </w:p>
        </w:tc>
      </w:tr>
      <w:tr w:rsidR="003C0CF6" w:rsidRPr="00137405" w14:paraId="25EA3F98" w14:textId="77777777" w:rsidTr="00B9334C">
        <w:trPr>
          <w:trHeight w:val="756"/>
        </w:trPr>
        <w:tc>
          <w:tcPr>
            <w:tcW w:w="544" w:type="dxa"/>
          </w:tcPr>
          <w:p w14:paraId="405CEA1B" w14:textId="77777777" w:rsidR="003C0CF6" w:rsidRPr="00A0433B" w:rsidRDefault="003C0CF6" w:rsidP="00B9334C">
            <w:pPr>
              <w:pStyle w:val="SC"/>
            </w:pPr>
          </w:p>
        </w:tc>
        <w:tc>
          <w:tcPr>
            <w:tcW w:w="3602" w:type="dxa"/>
          </w:tcPr>
          <w:p w14:paraId="478DE0E7" w14:textId="77777777" w:rsidR="003C0CF6" w:rsidRDefault="003C0CF6" w:rsidP="00353F23">
            <w:pPr>
              <w:pStyle w:val="SC7"/>
            </w:pPr>
            <w:bookmarkStart w:id="948" w:name="OLE_LINK149"/>
            <w:bookmarkStart w:id="949" w:name="OLE_LINK150"/>
            <w:bookmarkStart w:id="950" w:name="OLE_LINK151"/>
            <w:r>
              <w:t>Аварийный режим функционирования</w:t>
            </w:r>
            <w:bookmarkEnd w:id="948"/>
            <w:bookmarkEnd w:id="949"/>
            <w:bookmarkEnd w:id="950"/>
          </w:p>
        </w:tc>
        <w:tc>
          <w:tcPr>
            <w:tcW w:w="5434" w:type="dxa"/>
          </w:tcPr>
          <w:p w14:paraId="165DC20E" w14:textId="2C829301" w:rsidR="003C0CF6" w:rsidRPr="00C71E03" w:rsidRDefault="003C0CF6" w:rsidP="00353F23">
            <w:pPr>
              <w:pStyle w:val="SC7"/>
            </w:pPr>
            <w:r>
              <w:t xml:space="preserve">Аварийный режим функционирования </w:t>
            </w:r>
            <w:r w:rsidR="006863E4">
              <w:t>Подсистем</w:t>
            </w:r>
            <w:r>
              <w:t>ы характеризуется отказом одного или нескольких компонентов программного и</w:t>
            </w:r>
            <w:r w:rsidRPr="00994209">
              <w:t>/</w:t>
            </w:r>
            <w:r>
              <w:t>или т</w:t>
            </w:r>
            <w:r w:rsidR="00A70B1E">
              <w:t xml:space="preserve">ехнического обеспечения </w:t>
            </w:r>
            <w:r w:rsidR="006863E4">
              <w:t>Подсистем</w:t>
            </w:r>
            <w:r w:rsidR="00A70B1E">
              <w:t>ы</w:t>
            </w:r>
            <w:bookmarkStart w:id="951" w:name="OLE_LINK170"/>
            <w:r w:rsidR="0024205C">
              <w:t>.</w:t>
            </w:r>
            <w:bookmarkEnd w:id="951"/>
          </w:p>
        </w:tc>
      </w:tr>
      <w:tr w:rsidR="00B30F7A" w:rsidRPr="00137405" w14:paraId="599587D5" w14:textId="77777777" w:rsidTr="00B9334C">
        <w:trPr>
          <w:trHeight w:val="756"/>
        </w:trPr>
        <w:tc>
          <w:tcPr>
            <w:tcW w:w="544" w:type="dxa"/>
          </w:tcPr>
          <w:p w14:paraId="26968003" w14:textId="77777777" w:rsidR="00B30F7A" w:rsidRPr="00A0433B" w:rsidRDefault="00B30F7A" w:rsidP="00A0433B">
            <w:pPr>
              <w:pStyle w:val="SC"/>
            </w:pPr>
          </w:p>
        </w:tc>
        <w:tc>
          <w:tcPr>
            <w:tcW w:w="3602" w:type="dxa"/>
          </w:tcPr>
          <w:p w14:paraId="76B9CC1A" w14:textId="284E4855" w:rsidR="00B30F7A" w:rsidRDefault="007E60A8" w:rsidP="00353F23">
            <w:pPr>
              <w:pStyle w:val="SC7"/>
            </w:pPr>
            <w:bookmarkStart w:id="952" w:name="OLE_LINK128"/>
            <w:bookmarkStart w:id="953" w:name="OLE_LINK129"/>
            <w:bookmarkStart w:id="954" w:name="OLE_LINK130"/>
            <w:bookmarkStart w:id="955" w:name="OLE_LINK166"/>
            <w:r>
              <w:t xml:space="preserve">Режим недоступности </w:t>
            </w:r>
            <w:r w:rsidR="006863E4">
              <w:t>Подсистем</w:t>
            </w:r>
            <w:r>
              <w:t>ы</w:t>
            </w:r>
            <w:bookmarkEnd w:id="952"/>
            <w:bookmarkEnd w:id="953"/>
            <w:bookmarkEnd w:id="954"/>
            <w:bookmarkEnd w:id="955"/>
          </w:p>
        </w:tc>
        <w:tc>
          <w:tcPr>
            <w:tcW w:w="5434" w:type="dxa"/>
          </w:tcPr>
          <w:p w14:paraId="50D7F98E" w14:textId="1160CC14" w:rsidR="007E60A8" w:rsidRDefault="007E60A8" w:rsidP="00353F23">
            <w:pPr>
              <w:pStyle w:val="SC7"/>
            </w:pPr>
            <w:r>
              <w:t xml:space="preserve">В режиме недоступности </w:t>
            </w:r>
            <w:r w:rsidR="006863E4">
              <w:t>Подсистем</w:t>
            </w:r>
            <w:r>
              <w:t xml:space="preserve">а полностью недоступна на период простоя и восстановления в соответствии с требованиями к надёжности (п. </w:t>
            </w:r>
            <w:r>
              <w:fldChar w:fldCharType="begin"/>
            </w:r>
            <w:r>
              <w:instrText xml:space="preserve"> REF _Ref437693785 \r \h </w:instrText>
            </w:r>
            <w:r w:rsidR="00397081">
              <w:instrText xml:space="preserve"> \* MERGEFORMAT </w:instrText>
            </w:r>
            <w:r>
              <w:fldChar w:fldCharType="separate"/>
            </w:r>
            <w:r w:rsidR="00F07635">
              <w:t>4.1.4</w:t>
            </w:r>
            <w:r>
              <w:fldChar w:fldCharType="end"/>
            </w:r>
            <w:r>
              <w:t>). Это может быть вызвано следующими причинами, компенсация которых средствами резервирования невозможна:</w:t>
            </w:r>
          </w:p>
          <w:p w14:paraId="3BCD99E4" w14:textId="061A9D5C" w:rsidR="00B30F7A" w:rsidRDefault="007E60A8" w:rsidP="007E60A8">
            <w:pPr>
              <w:pStyle w:val="SCf3"/>
            </w:pPr>
            <w:r>
              <w:t>Программно-аппаратные сбои</w:t>
            </w:r>
            <w:r w:rsidR="00E41EDC" w:rsidRPr="00E41EDC">
              <w:t xml:space="preserve"> </w:t>
            </w:r>
            <w:r w:rsidR="00E41EDC">
              <w:t>Мобильных устройств</w:t>
            </w:r>
            <w:r w:rsidR="00E45D1F">
              <w:t xml:space="preserve"> или Мобильных приложений</w:t>
            </w:r>
          </w:p>
        </w:tc>
      </w:tr>
      <w:tr w:rsidR="003C0CF6" w:rsidRPr="00137405" w14:paraId="4D8EC9BC" w14:textId="77777777" w:rsidTr="00B9334C">
        <w:trPr>
          <w:trHeight w:val="756"/>
        </w:trPr>
        <w:tc>
          <w:tcPr>
            <w:tcW w:w="544" w:type="dxa"/>
          </w:tcPr>
          <w:p w14:paraId="5888E592" w14:textId="77777777" w:rsidR="003C0CF6" w:rsidRPr="00A0433B" w:rsidRDefault="003C0CF6" w:rsidP="00A0433B">
            <w:pPr>
              <w:pStyle w:val="SC"/>
            </w:pPr>
          </w:p>
        </w:tc>
        <w:tc>
          <w:tcPr>
            <w:tcW w:w="3602" w:type="dxa"/>
          </w:tcPr>
          <w:p w14:paraId="16DC0129" w14:textId="77777777" w:rsidR="003C0CF6" w:rsidRDefault="003C0CF6" w:rsidP="00353F23">
            <w:pPr>
              <w:pStyle w:val="SC7"/>
            </w:pPr>
            <w:bookmarkStart w:id="956" w:name="OLE_LINK167"/>
            <w:bookmarkStart w:id="957" w:name="OLE_LINK168"/>
            <w:bookmarkStart w:id="958" w:name="OLE_LINK169"/>
            <w:r>
              <w:t>Режим обслуживания и обновления</w:t>
            </w:r>
            <w:bookmarkEnd w:id="956"/>
            <w:bookmarkEnd w:id="957"/>
            <w:bookmarkEnd w:id="958"/>
          </w:p>
        </w:tc>
        <w:tc>
          <w:tcPr>
            <w:tcW w:w="5434" w:type="dxa"/>
          </w:tcPr>
          <w:p w14:paraId="112543AF" w14:textId="168002B2" w:rsidR="003C0CF6" w:rsidRPr="008C6857" w:rsidRDefault="003C0CF6" w:rsidP="00353F23">
            <w:pPr>
              <w:pStyle w:val="SC7"/>
            </w:pPr>
            <w:r w:rsidRPr="008C6857">
              <w:t xml:space="preserve">Должны быть предусмотрены запланированные технологические </w:t>
            </w:r>
            <w:r w:rsidR="00F26EFD">
              <w:t>работ</w:t>
            </w:r>
            <w:r w:rsidR="007E60A8">
              <w:t>ы по обслуживанию</w:t>
            </w:r>
            <w:r w:rsidR="00F26EFD">
              <w:t xml:space="preserve"> </w:t>
            </w:r>
            <w:r w:rsidR="006863E4">
              <w:t>Подсистем</w:t>
            </w:r>
            <w:r w:rsidR="00F26EFD">
              <w:t xml:space="preserve">ы </w:t>
            </w:r>
            <w:r w:rsidRPr="008C6857">
              <w:t>(установка обновлений, изменение конфигурации и пр</w:t>
            </w:r>
            <w:r w:rsidR="00A41B00">
              <w:t>офилактика). Диагностирование и </w:t>
            </w:r>
            <w:r w:rsidRPr="008C6857">
              <w:t xml:space="preserve">мониторинг </w:t>
            </w:r>
            <w:r w:rsidR="006863E4">
              <w:t>Подсистем</w:t>
            </w:r>
            <w:r w:rsidRPr="008C6857">
              <w:t>ы должны выполняться с целями:</w:t>
            </w:r>
          </w:p>
          <w:p w14:paraId="5DA2567B" w14:textId="77777777" w:rsidR="003C0CF6" w:rsidRPr="008C6857" w:rsidRDefault="003C0CF6" w:rsidP="00A0433B">
            <w:pPr>
              <w:pStyle w:val="SCf3"/>
            </w:pPr>
            <w:r>
              <w:t>с</w:t>
            </w:r>
            <w:r w:rsidRPr="008C6857">
              <w:t>воевременного предупреждения возникновения аварийных ситуаций;</w:t>
            </w:r>
          </w:p>
          <w:p w14:paraId="5BAC41DC" w14:textId="678AA2AC" w:rsidR="00E41EDC" w:rsidRDefault="003C0CF6" w:rsidP="00E41EDC">
            <w:pPr>
              <w:pStyle w:val="SCf3"/>
            </w:pPr>
            <w:r>
              <w:t>к</w:t>
            </w:r>
            <w:r w:rsidRPr="008C6857">
              <w:t>онтроля соблюдений установленных параметров производительности</w:t>
            </w:r>
            <w:r w:rsidR="00A41B00">
              <w:t>.</w:t>
            </w:r>
          </w:p>
          <w:p w14:paraId="24D65530" w14:textId="604C569A" w:rsidR="00A41B00" w:rsidRPr="008C6857" w:rsidRDefault="00E41EDC" w:rsidP="00353F23">
            <w:pPr>
              <w:pStyle w:val="SC7"/>
            </w:pPr>
            <w:bookmarkStart w:id="959" w:name="OLE_LINK171"/>
            <w:bookmarkStart w:id="960" w:name="OLE_LINK172"/>
            <w:bookmarkStart w:id="961" w:name="OLE_LINK173"/>
            <w:r>
              <w:t xml:space="preserve">В </w:t>
            </w:r>
            <w:r w:rsidR="00E45D1F">
              <w:t>момент обновления Мобильного приложения или ОС на Мобильном устройстве Пользователя Решение полностью недоступно. В остальных случаях обновления Решение должно быть частично доступно, минимум в Офлайн режиме работы.</w:t>
            </w:r>
            <w:bookmarkEnd w:id="959"/>
            <w:bookmarkEnd w:id="960"/>
            <w:bookmarkEnd w:id="961"/>
          </w:p>
        </w:tc>
      </w:tr>
    </w:tbl>
    <w:p w14:paraId="79DE0D15" w14:textId="38DB2D87" w:rsidR="007F2016" w:rsidRDefault="007F2016" w:rsidP="007F2016">
      <w:r>
        <w:t xml:space="preserve">Подсистема защиты информации должна функционировать в режимах работы, приведённых в таблице </w:t>
      </w:r>
      <w:r>
        <w:fldChar w:fldCharType="begin"/>
      </w:r>
      <w:r>
        <w:instrText xml:space="preserve"> REF _Ref448754961 \h </w:instrText>
      </w:r>
      <w:r>
        <w:fldChar w:fldCharType="separate"/>
      </w:r>
      <w:r w:rsidR="00000331">
        <w:rPr>
          <w:noProof/>
        </w:rPr>
        <w:t>9</w:t>
      </w:r>
      <w:r>
        <w:fldChar w:fldCharType="end"/>
      </w:r>
      <w:r>
        <w:t>.</w:t>
      </w:r>
    </w:p>
    <w:p w14:paraId="56A8CC06" w14:textId="09CDDE33" w:rsidR="007F2016" w:rsidRPr="00530E76" w:rsidRDefault="007F2016" w:rsidP="00A3472B">
      <w:pPr>
        <w:pStyle w:val="af"/>
      </w:pPr>
      <w:bookmarkStart w:id="962" w:name="_Ref437688089"/>
      <w:bookmarkStart w:id="963" w:name="_Toc440840686"/>
      <w:bookmarkStart w:id="964" w:name="_Toc479788757"/>
      <w:bookmarkStart w:id="965" w:name="_Toc481488954"/>
      <w:bookmarkStart w:id="966" w:name="_Toc481489511"/>
      <w:r>
        <w:t xml:space="preserve">Таблица </w:t>
      </w:r>
      <w:fldSimple w:instr=" SEQ Таблица \* ARABIC ">
        <w:bookmarkStart w:id="967" w:name="_Ref448754961"/>
        <w:r w:rsidR="00000331">
          <w:rPr>
            <w:noProof/>
          </w:rPr>
          <w:t>9</w:t>
        </w:r>
        <w:bookmarkEnd w:id="967"/>
      </w:fldSimple>
      <w:bookmarkEnd w:id="962"/>
      <w:r w:rsidRPr="00530E76">
        <w:t xml:space="preserve"> </w:t>
      </w:r>
      <w:bookmarkEnd w:id="963"/>
      <w:r w:rsidRPr="007F2016">
        <w:t>Режимы функционирования подсистемы защиты информации</w:t>
      </w:r>
      <w:bookmarkEnd w:id="964"/>
      <w:bookmarkEnd w:id="965"/>
      <w:bookmarkEnd w:id="966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549"/>
        <w:gridCol w:w="3589"/>
        <w:gridCol w:w="5432"/>
      </w:tblGrid>
      <w:tr w:rsidR="007F2016" w:rsidRPr="009E37D1" w14:paraId="0F46C3FA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9" w:type="dxa"/>
          </w:tcPr>
          <w:p w14:paraId="24A7E383" w14:textId="77777777" w:rsidR="007F2016" w:rsidRPr="004D7E2A" w:rsidRDefault="007F2016" w:rsidP="007F2016">
            <w:pPr>
              <w:pStyle w:val="SC8"/>
            </w:pPr>
            <w:r>
              <w:t>№</w:t>
            </w:r>
          </w:p>
        </w:tc>
        <w:tc>
          <w:tcPr>
            <w:tcW w:w="3589" w:type="dxa"/>
          </w:tcPr>
          <w:p w14:paraId="57CFF08E" w14:textId="77777777" w:rsidR="007F2016" w:rsidRPr="004D7E2A" w:rsidRDefault="007F2016" w:rsidP="007F2016">
            <w:pPr>
              <w:pStyle w:val="SC8"/>
            </w:pPr>
            <w:r>
              <w:t>Режим функционирования подсистемы защиты информации</w:t>
            </w:r>
          </w:p>
        </w:tc>
        <w:tc>
          <w:tcPr>
            <w:tcW w:w="5432" w:type="dxa"/>
          </w:tcPr>
          <w:p w14:paraId="5F4C5ADD" w14:textId="77777777" w:rsidR="007F2016" w:rsidRPr="004D7E2A" w:rsidRDefault="007F2016" w:rsidP="007F2016">
            <w:pPr>
              <w:pStyle w:val="SC8"/>
            </w:pPr>
            <w:r>
              <w:t>Описание режима функционирования</w:t>
            </w:r>
          </w:p>
        </w:tc>
      </w:tr>
      <w:tr w:rsidR="007F2016" w:rsidRPr="009E37D1" w14:paraId="4A3A5120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9" w:type="dxa"/>
          </w:tcPr>
          <w:p w14:paraId="28D912AE" w14:textId="77777777" w:rsidR="007F2016" w:rsidRPr="004D7E2A" w:rsidRDefault="007F2016" w:rsidP="007F2016">
            <w:pPr>
              <w:pStyle w:val="SC8"/>
            </w:pPr>
            <w:r w:rsidRPr="004D7E2A">
              <w:t>1</w:t>
            </w:r>
          </w:p>
        </w:tc>
        <w:tc>
          <w:tcPr>
            <w:tcW w:w="3589" w:type="dxa"/>
          </w:tcPr>
          <w:p w14:paraId="2AAE7447" w14:textId="77777777" w:rsidR="007F2016" w:rsidRPr="004D7E2A" w:rsidRDefault="007F2016" w:rsidP="007F2016">
            <w:pPr>
              <w:pStyle w:val="SC8"/>
            </w:pPr>
            <w:r w:rsidRPr="004D7E2A">
              <w:t>2</w:t>
            </w:r>
          </w:p>
        </w:tc>
        <w:tc>
          <w:tcPr>
            <w:tcW w:w="5432" w:type="dxa"/>
          </w:tcPr>
          <w:p w14:paraId="01AFA42F" w14:textId="77777777" w:rsidR="007F2016" w:rsidRPr="004D7E2A" w:rsidRDefault="007F2016" w:rsidP="007F2016">
            <w:pPr>
              <w:pStyle w:val="SC8"/>
            </w:pPr>
            <w:r>
              <w:t>3</w:t>
            </w:r>
          </w:p>
        </w:tc>
      </w:tr>
      <w:tr w:rsidR="008D0C9C" w14:paraId="41C96F3C" w14:textId="77777777" w:rsidTr="00B9334C">
        <w:tc>
          <w:tcPr>
            <w:tcW w:w="549" w:type="dxa"/>
          </w:tcPr>
          <w:p w14:paraId="3A471F5B" w14:textId="77777777" w:rsidR="008D0C9C" w:rsidRPr="007F6DE9" w:rsidRDefault="008D0C9C" w:rsidP="00B9334C">
            <w:pPr>
              <w:pStyle w:val="SC"/>
              <w:numPr>
                <w:ilvl w:val="0"/>
                <w:numId w:val="114"/>
              </w:numPr>
            </w:pPr>
          </w:p>
        </w:tc>
        <w:tc>
          <w:tcPr>
            <w:tcW w:w="3589" w:type="dxa"/>
          </w:tcPr>
          <w:p w14:paraId="558AB1A9" w14:textId="77777777" w:rsidR="008D0C9C" w:rsidRPr="0063422D" w:rsidRDefault="008D0C9C" w:rsidP="00353F23">
            <w:pPr>
              <w:pStyle w:val="SC7"/>
            </w:pPr>
            <w:r>
              <w:t>Нормальный режим функционирования</w:t>
            </w:r>
          </w:p>
        </w:tc>
        <w:tc>
          <w:tcPr>
            <w:tcW w:w="5432" w:type="dxa"/>
          </w:tcPr>
          <w:p w14:paraId="44CE84CC" w14:textId="47F41CB0" w:rsidR="008D0C9C" w:rsidRPr="0063422D" w:rsidRDefault="008D0C9C" w:rsidP="00353F23">
            <w:pPr>
              <w:pStyle w:val="SC7"/>
            </w:pPr>
            <w:r w:rsidRPr="0063422D">
              <w:t xml:space="preserve">Нормальный режим работы является основным режимом, при котором подсистема защиты информации обеспечивает защиту информации </w:t>
            </w:r>
            <w:r w:rsidR="00E45D1F">
              <w:t>Решения</w:t>
            </w:r>
            <w:r w:rsidR="00E45D1F" w:rsidRPr="0063422D">
              <w:t xml:space="preserve"> </w:t>
            </w:r>
            <w:r w:rsidRPr="0063422D">
              <w:t xml:space="preserve">без нарушения работы </w:t>
            </w:r>
            <w:r w:rsidR="006863E4">
              <w:t>Подсистем</w:t>
            </w:r>
            <w:r w:rsidRPr="0063422D">
              <w:t>ы</w:t>
            </w:r>
          </w:p>
        </w:tc>
      </w:tr>
      <w:tr w:rsidR="008D0C9C" w14:paraId="483AF67C" w14:textId="77777777" w:rsidTr="00B9334C">
        <w:tc>
          <w:tcPr>
            <w:tcW w:w="549" w:type="dxa"/>
          </w:tcPr>
          <w:p w14:paraId="67BD2491" w14:textId="77777777" w:rsidR="008D0C9C" w:rsidRPr="007F6DE9" w:rsidRDefault="008D0C9C" w:rsidP="00B9334C">
            <w:pPr>
              <w:pStyle w:val="SC"/>
            </w:pPr>
          </w:p>
        </w:tc>
        <w:tc>
          <w:tcPr>
            <w:tcW w:w="3589" w:type="dxa"/>
          </w:tcPr>
          <w:p w14:paraId="5E30AB5C" w14:textId="77777777" w:rsidR="008D0C9C" w:rsidRPr="0063422D" w:rsidRDefault="008D0C9C" w:rsidP="00353F23">
            <w:pPr>
              <w:pStyle w:val="SC7"/>
            </w:pPr>
            <w:r>
              <w:t>Аварийный режим функционирования</w:t>
            </w:r>
          </w:p>
        </w:tc>
        <w:tc>
          <w:tcPr>
            <w:tcW w:w="5432" w:type="dxa"/>
          </w:tcPr>
          <w:p w14:paraId="0C2ADCB7" w14:textId="77777777" w:rsidR="008D0C9C" w:rsidRDefault="008D0C9C" w:rsidP="00353F23">
            <w:pPr>
              <w:pStyle w:val="SC7"/>
            </w:pPr>
            <w:r>
              <w:t>Аварийный режим функционирования подсистемы защиты информации характеризуется отказом одного или нескольких компонентов подсистемы.</w:t>
            </w:r>
          </w:p>
          <w:p w14:paraId="6362085C" w14:textId="7AFD645A" w:rsidR="008D0C9C" w:rsidRDefault="008D0C9C" w:rsidP="00353F23">
            <w:pPr>
              <w:pStyle w:val="SC7"/>
            </w:pPr>
            <w:r>
              <w:t xml:space="preserve">При аварийном режиме функционирования </w:t>
            </w:r>
            <w:bookmarkStart w:id="968" w:name="OLE_LINK174"/>
            <w:bookmarkStart w:id="969" w:name="OLE_LINK175"/>
            <w:bookmarkStart w:id="970" w:name="OLE_LINK176"/>
            <w:r>
              <w:t xml:space="preserve">подсистемы защиты информации </w:t>
            </w:r>
            <w:bookmarkEnd w:id="968"/>
            <w:bookmarkEnd w:id="969"/>
            <w:bookmarkEnd w:id="970"/>
            <w:r w:rsidR="006863E4">
              <w:t>Подсистем</w:t>
            </w:r>
            <w:r>
              <w:t>а также переходит в аварийный режим.</w:t>
            </w:r>
          </w:p>
          <w:p w14:paraId="42E78DE2" w14:textId="1E2C8546" w:rsidR="008D0C9C" w:rsidRPr="0063422D" w:rsidRDefault="008D0C9C" w:rsidP="00353F23">
            <w:pPr>
              <w:pStyle w:val="SC7"/>
            </w:pPr>
            <w:r>
              <w:t xml:space="preserve">В аварийном режиме функционирования </w:t>
            </w:r>
            <w:r w:rsidR="00CC3F03">
              <w:t xml:space="preserve">подсистемы защиты информации </w:t>
            </w:r>
            <w:r>
              <w:t xml:space="preserve">доступ </w:t>
            </w:r>
            <w:r w:rsidR="00055645">
              <w:t>Пользовател</w:t>
            </w:r>
            <w:r>
              <w:t xml:space="preserve">ей к </w:t>
            </w:r>
            <w:r w:rsidR="006863E4">
              <w:t>Подсистем</w:t>
            </w:r>
            <w:r>
              <w:t>е запрещён,</w:t>
            </w:r>
            <w:r w:rsidR="00425713">
              <w:t xml:space="preserve"> кроме Офлайн режима,</w:t>
            </w:r>
            <w:r>
              <w:t xml:space="preserve"> работа с </w:t>
            </w:r>
            <w:r w:rsidR="006863E4">
              <w:t>Подсистем</w:t>
            </w:r>
            <w:r>
              <w:t>ой возможна только для администраторов</w:t>
            </w:r>
          </w:p>
        </w:tc>
      </w:tr>
      <w:tr w:rsidR="008D0C9C" w14:paraId="673B5731" w14:textId="77777777" w:rsidTr="00B9334C">
        <w:tc>
          <w:tcPr>
            <w:tcW w:w="549" w:type="dxa"/>
          </w:tcPr>
          <w:p w14:paraId="190ED5A8" w14:textId="77777777" w:rsidR="008D0C9C" w:rsidRPr="007F6DE9" w:rsidRDefault="008D0C9C" w:rsidP="00B9334C">
            <w:pPr>
              <w:pStyle w:val="SC"/>
            </w:pPr>
          </w:p>
        </w:tc>
        <w:tc>
          <w:tcPr>
            <w:tcW w:w="3589" w:type="dxa"/>
          </w:tcPr>
          <w:p w14:paraId="69274301" w14:textId="77777777" w:rsidR="008D0C9C" w:rsidRPr="0063422D" w:rsidRDefault="008D0C9C" w:rsidP="00353F23">
            <w:pPr>
              <w:pStyle w:val="SC7"/>
            </w:pPr>
            <w:r>
              <w:t>Режим обслуживания и обновления</w:t>
            </w:r>
          </w:p>
        </w:tc>
        <w:tc>
          <w:tcPr>
            <w:tcW w:w="5432" w:type="dxa"/>
          </w:tcPr>
          <w:p w14:paraId="22426750" w14:textId="77777777" w:rsidR="008D0C9C" w:rsidRDefault="008D0C9C" w:rsidP="00353F23">
            <w:pPr>
              <w:pStyle w:val="SC7"/>
            </w:pPr>
            <w:r>
              <w:t>Режим предназначен для проведения профилактических работ с подсистемой защиты информации, установки обновлений.</w:t>
            </w:r>
          </w:p>
          <w:p w14:paraId="68823BC1" w14:textId="31DDE50B" w:rsidR="008D0C9C" w:rsidRPr="0063422D" w:rsidRDefault="008D0C9C" w:rsidP="00353F23">
            <w:pPr>
              <w:pStyle w:val="SC7"/>
            </w:pPr>
            <w:r>
              <w:t xml:space="preserve">Режим обслуживания и обновления подсистемы защиты информации соответствует режиму обслуживания и обновления </w:t>
            </w:r>
            <w:r w:rsidR="006863E4">
              <w:t>Подсистем</w:t>
            </w:r>
            <w:r>
              <w:t>ы в целом</w:t>
            </w:r>
          </w:p>
        </w:tc>
      </w:tr>
    </w:tbl>
    <w:p w14:paraId="3B284C7C" w14:textId="28A8AB38" w:rsidR="003C0CF6" w:rsidRPr="00B24795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</w:pPr>
      <w:r w:rsidRPr="0018406F">
        <w:lastRenderedPageBreak/>
        <w:t xml:space="preserve">Требования </w:t>
      </w:r>
      <w:bookmarkStart w:id="971" w:name="OLE_LINK196"/>
      <w:bookmarkStart w:id="972" w:name="OLE_LINK197"/>
      <w:r w:rsidRPr="0018406F">
        <w:t>по диагностированию</w:t>
      </w:r>
      <w:r>
        <w:t xml:space="preserve"> </w:t>
      </w:r>
      <w:r w:rsidR="006863E4">
        <w:t>Подсистем</w:t>
      </w:r>
      <w:r>
        <w:t>ы</w:t>
      </w:r>
      <w:bookmarkEnd w:id="971"/>
      <w:bookmarkEnd w:id="972"/>
    </w:p>
    <w:p w14:paraId="140B1108" w14:textId="69BD3D1C" w:rsidR="00546822" w:rsidRDefault="00546822" w:rsidP="00546822">
      <w:pPr>
        <w:pStyle w:val="SC3"/>
      </w:pPr>
      <w:r w:rsidRPr="00316C7B">
        <w:t xml:space="preserve">Требования к </w:t>
      </w:r>
      <w:r>
        <w:t>средствам</w:t>
      </w:r>
      <w:r w:rsidRPr="00316C7B">
        <w:t xml:space="preserve">, с помощью которых возможно </w:t>
      </w:r>
      <w:r w:rsidRPr="00546822">
        <w:t>выполнять</w:t>
      </w:r>
      <w:r w:rsidRPr="00316C7B">
        <w:t xml:space="preserve"> процедуры диагностирования</w:t>
      </w:r>
      <w:r>
        <w:t xml:space="preserve"> </w:t>
      </w:r>
      <w:r w:rsidR="006863E4">
        <w:t>Подсистем</w:t>
      </w:r>
      <w:r>
        <w:t>ы</w:t>
      </w:r>
      <w:r w:rsidRPr="00316C7B">
        <w:t xml:space="preserve">, представлены в таблице </w:t>
      </w:r>
      <w:r w:rsidR="00B00A4D">
        <w:fldChar w:fldCharType="begin"/>
      </w:r>
      <w:r w:rsidR="00B00A4D">
        <w:instrText xml:space="preserve"> REF _Ref445399952 \h </w:instrText>
      </w:r>
      <w:r w:rsidR="00B00A4D">
        <w:fldChar w:fldCharType="separate"/>
      </w:r>
      <w:r w:rsidR="00000331">
        <w:rPr>
          <w:noProof/>
        </w:rPr>
        <w:t>10</w:t>
      </w:r>
      <w:r w:rsidR="00B00A4D">
        <w:fldChar w:fldCharType="end"/>
      </w:r>
      <w:r w:rsidR="00B00A4D">
        <w:t>.</w:t>
      </w:r>
    </w:p>
    <w:p w14:paraId="07992D89" w14:textId="1BDE5D1A" w:rsidR="00546822" w:rsidRPr="00530E76" w:rsidRDefault="00B00A4D" w:rsidP="00A3472B">
      <w:pPr>
        <w:pStyle w:val="af"/>
      </w:pPr>
      <w:bookmarkStart w:id="973" w:name="_Toc479788758"/>
      <w:bookmarkStart w:id="974" w:name="_Toc481488955"/>
      <w:bookmarkStart w:id="975" w:name="_Toc447141673"/>
      <w:bookmarkStart w:id="976" w:name="_Toc481489512"/>
      <w:r w:rsidRPr="00530E76">
        <w:t xml:space="preserve">Таблица </w:t>
      </w:r>
      <w:fldSimple w:instr=" SEQ Таблица \* ARABIC ">
        <w:bookmarkStart w:id="977" w:name="_Ref445399952"/>
        <w:r w:rsidR="00000331">
          <w:rPr>
            <w:noProof/>
          </w:rPr>
          <w:t>10</w:t>
        </w:r>
        <w:bookmarkEnd w:id="977"/>
      </w:fldSimple>
      <w:r w:rsidR="00546822">
        <w:rPr>
          <w:noProof/>
        </w:rPr>
        <w:br/>
      </w:r>
      <w:r w:rsidR="00546822" w:rsidRPr="00EE508B">
        <w:t xml:space="preserve">Требования к инструментам диагностирования </w:t>
      </w:r>
      <w:r w:rsidR="006863E4">
        <w:t>Подсистем</w:t>
      </w:r>
      <w:r w:rsidR="00546822" w:rsidRPr="00EE508B">
        <w:t>ы</w:t>
      </w:r>
      <w:bookmarkEnd w:id="973"/>
      <w:bookmarkEnd w:id="974"/>
      <w:bookmarkEnd w:id="975"/>
      <w:bookmarkEnd w:id="976"/>
    </w:p>
    <w:tbl>
      <w:tblPr>
        <w:tblStyle w:val="SC9"/>
        <w:tblW w:w="5000" w:type="pct"/>
        <w:tblLayout w:type="fixed"/>
        <w:tblLook w:val="0020" w:firstRow="1" w:lastRow="0" w:firstColumn="0" w:lastColumn="0" w:noHBand="0" w:noVBand="0"/>
      </w:tblPr>
      <w:tblGrid>
        <w:gridCol w:w="543"/>
        <w:gridCol w:w="4106"/>
        <w:gridCol w:w="4921"/>
      </w:tblGrid>
      <w:tr w:rsidR="003C0CF6" w:rsidRPr="00A75D48" w14:paraId="419F2B7C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3" w:type="dxa"/>
          </w:tcPr>
          <w:p w14:paraId="1A749B24" w14:textId="77777777" w:rsidR="003C0CF6" w:rsidRPr="00A75D48" w:rsidRDefault="003C0CF6" w:rsidP="00546822">
            <w:pPr>
              <w:pStyle w:val="SC8"/>
              <w:rPr>
                <w:noProof/>
                <w:snapToGrid w:val="0"/>
              </w:rPr>
            </w:pPr>
            <w:r w:rsidRPr="00A75D48">
              <w:rPr>
                <w:noProof/>
                <w:snapToGrid w:val="0"/>
              </w:rPr>
              <w:t>№</w:t>
            </w:r>
          </w:p>
        </w:tc>
        <w:tc>
          <w:tcPr>
            <w:tcW w:w="4106" w:type="dxa"/>
          </w:tcPr>
          <w:p w14:paraId="06707AAA" w14:textId="77777777" w:rsidR="003C0CF6" w:rsidRPr="00A75D48" w:rsidRDefault="003C0CF6" w:rsidP="00546822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Инструмент диагностирования</w:t>
            </w:r>
          </w:p>
        </w:tc>
        <w:tc>
          <w:tcPr>
            <w:tcW w:w="4921" w:type="dxa"/>
          </w:tcPr>
          <w:p w14:paraId="241E8348" w14:textId="77777777" w:rsidR="003C0CF6" w:rsidRPr="00DD0939" w:rsidRDefault="003C0CF6" w:rsidP="00546822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Функции по диагностированию</w:t>
            </w:r>
          </w:p>
        </w:tc>
      </w:tr>
      <w:tr w:rsidR="003C0CF6" w:rsidRPr="00A75D48" w14:paraId="2F61EC80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3" w:type="dxa"/>
          </w:tcPr>
          <w:p w14:paraId="12541515" w14:textId="77777777" w:rsidR="003C0CF6" w:rsidRPr="00A75D48" w:rsidRDefault="003C0CF6" w:rsidP="00546822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1</w:t>
            </w:r>
          </w:p>
        </w:tc>
        <w:tc>
          <w:tcPr>
            <w:tcW w:w="4106" w:type="dxa"/>
          </w:tcPr>
          <w:p w14:paraId="3EB982B9" w14:textId="77777777" w:rsidR="003C0CF6" w:rsidRDefault="003C0CF6" w:rsidP="00546822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2</w:t>
            </w:r>
          </w:p>
        </w:tc>
        <w:tc>
          <w:tcPr>
            <w:tcW w:w="4921" w:type="dxa"/>
          </w:tcPr>
          <w:p w14:paraId="6DD8C09B" w14:textId="77777777" w:rsidR="003C0CF6" w:rsidRPr="00A75D48" w:rsidRDefault="003C0CF6" w:rsidP="00546822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3</w:t>
            </w:r>
          </w:p>
        </w:tc>
      </w:tr>
      <w:tr w:rsidR="00584036" w:rsidRPr="00137405" w14:paraId="05699AFB" w14:textId="77777777" w:rsidTr="00B9334C">
        <w:trPr>
          <w:trHeight w:val="756"/>
        </w:trPr>
        <w:tc>
          <w:tcPr>
            <w:tcW w:w="543" w:type="dxa"/>
          </w:tcPr>
          <w:p w14:paraId="214FC95A" w14:textId="654D6794" w:rsidR="00584036" w:rsidRPr="00A0433B" w:rsidRDefault="00584036" w:rsidP="00B9334C">
            <w:pPr>
              <w:pStyle w:val="SC"/>
              <w:numPr>
                <w:ilvl w:val="0"/>
                <w:numId w:val="115"/>
              </w:numPr>
            </w:pPr>
          </w:p>
        </w:tc>
        <w:tc>
          <w:tcPr>
            <w:tcW w:w="4106" w:type="dxa"/>
          </w:tcPr>
          <w:p w14:paraId="517510EA" w14:textId="77777777" w:rsidR="00584036" w:rsidRDefault="00584036" w:rsidP="00353F23">
            <w:pPr>
              <w:pStyle w:val="SC7"/>
            </w:pPr>
            <w:r>
              <w:t>Встроенные средства Платформы:</w:t>
            </w:r>
          </w:p>
          <w:p w14:paraId="1316B3E2" w14:textId="77777777" w:rsidR="00584036" w:rsidRPr="005C7B7E" w:rsidRDefault="00584036">
            <w:pPr>
              <w:pStyle w:val="SCf3"/>
              <w:tabs>
                <w:tab w:val="num" w:pos="360"/>
              </w:tabs>
              <w:ind w:left="360"/>
            </w:pPr>
            <w:r>
              <w:t>М</w:t>
            </w:r>
            <w:r w:rsidRPr="005C7B7E">
              <w:t>ониторинг доступа обслуживающего персонала;</w:t>
            </w:r>
          </w:p>
          <w:p w14:paraId="43E57858" w14:textId="77777777" w:rsidR="00584036" w:rsidRDefault="00584036">
            <w:pPr>
              <w:pStyle w:val="SCf3"/>
              <w:tabs>
                <w:tab w:val="num" w:pos="360"/>
              </w:tabs>
              <w:ind w:left="360"/>
            </w:pPr>
            <w:r>
              <w:t>М</w:t>
            </w:r>
            <w:r w:rsidRPr="005C7B7E">
              <w:t>ониторинг производительности;</w:t>
            </w:r>
          </w:p>
          <w:p w14:paraId="0CEC47FB" w14:textId="48A02CDA" w:rsidR="00584036" w:rsidRPr="0042059A" w:rsidRDefault="00584036">
            <w:pPr>
              <w:pStyle w:val="SCf3"/>
              <w:tabs>
                <w:tab w:val="num" w:pos="360"/>
              </w:tabs>
              <w:ind w:left="360"/>
            </w:pPr>
            <w:r>
              <w:t>М</w:t>
            </w:r>
            <w:r w:rsidRPr="005C7B7E">
              <w:t>ониторинг служб</w:t>
            </w:r>
            <w:r>
              <w:t xml:space="preserve"> и приложений</w:t>
            </w:r>
          </w:p>
        </w:tc>
        <w:tc>
          <w:tcPr>
            <w:tcW w:w="4921" w:type="dxa"/>
          </w:tcPr>
          <w:p w14:paraId="05F5FDC1" w14:textId="77777777" w:rsidR="00584036" w:rsidRPr="005C7B7E" w:rsidRDefault="00584036">
            <w:pPr>
              <w:pStyle w:val="SCf3"/>
              <w:tabs>
                <w:tab w:val="num" w:pos="360"/>
              </w:tabs>
              <w:ind w:left="360"/>
            </w:pPr>
            <w:r>
              <w:t>Ж</w:t>
            </w:r>
            <w:r w:rsidRPr="005C7B7E">
              <w:t>урнал</w:t>
            </w:r>
            <w:r>
              <w:t>ирование системных событий Платформы</w:t>
            </w:r>
            <w:r w:rsidRPr="005C7B7E">
              <w:t>;</w:t>
            </w:r>
          </w:p>
          <w:p w14:paraId="491488D0" w14:textId="77777777" w:rsidR="00584036" w:rsidRPr="003C6240" w:rsidRDefault="00584036">
            <w:pPr>
              <w:pStyle w:val="SCf3"/>
              <w:tabs>
                <w:tab w:val="num" w:pos="360"/>
              </w:tabs>
              <w:ind w:left="360"/>
            </w:pPr>
            <w:r>
              <w:t>Ж</w:t>
            </w:r>
            <w:r w:rsidRPr="005C7B7E">
              <w:t>урналирование действий обслуживающего персонала</w:t>
            </w:r>
            <w:r>
              <w:rPr>
                <w:lang w:val="en-US"/>
              </w:rPr>
              <w:t>:</w:t>
            </w:r>
          </w:p>
          <w:p w14:paraId="33D17A24" w14:textId="77777777" w:rsidR="00584036" w:rsidRDefault="00584036" w:rsidP="00015F4A">
            <w:pPr>
              <w:pStyle w:val="SC2"/>
              <w:numPr>
                <w:ilvl w:val="0"/>
                <w:numId w:val="96"/>
              </w:numPr>
              <w:spacing w:before="120" w:after="120" w:line="240" w:lineRule="auto"/>
              <w:ind w:left="714" w:hanging="357"/>
            </w:pPr>
            <w:r>
              <w:t xml:space="preserve">события </w:t>
            </w:r>
            <w:r w:rsidRPr="005C7B7E">
              <w:t>вход</w:t>
            </w:r>
            <w:r>
              <w:t>а</w:t>
            </w:r>
            <w:r w:rsidRPr="005C7B7E">
              <w:t>/выход</w:t>
            </w:r>
            <w:r>
              <w:t>а;</w:t>
            </w:r>
          </w:p>
          <w:p w14:paraId="0647841C" w14:textId="77777777" w:rsidR="00584036" w:rsidRDefault="00584036" w:rsidP="00015F4A">
            <w:pPr>
              <w:pStyle w:val="SC2"/>
              <w:numPr>
                <w:ilvl w:val="0"/>
                <w:numId w:val="96"/>
              </w:numPr>
              <w:spacing w:before="120" w:after="120" w:line="240" w:lineRule="auto"/>
              <w:ind w:left="714" w:hanging="357"/>
            </w:pPr>
            <w:r w:rsidRPr="005C7B7E">
              <w:t>выполненные действия</w:t>
            </w:r>
            <w:r>
              <w:t>;</w:t>
            </w:r>
          </w:p>
          <w:p w14:paraId="00A3CF29" w14:textId="77777777" w:rsidR="00584036" w:rsidRDefault="00584036" w:rsidP="00015F4A">
            <w:pPr>
              <w:pStyle w:val="SC2"/>
              <w:numPr>
                <w:ilvl w:val="0"/>
                <w:numId w:val="96"/>
              </w:numPr>
              <w:spacing w:before="120" w:after="120" w:line="240" w:lineRule="auto"/>
              <w:ind w:left="714" w:hanging="357"/>
            </w:pPr>
            <w:r>
              <w:t>созданные и удалённые проекты;</w:t>
            </w:r>
          </w:p>
          <w:p w14:paraId="274F1915" w14:textId="77777777" w:rsidR="00584036" w:rsidRDefault="00584036" w:rsidP="00015F4A">
            <w:pPr>
              <w:pStyle w:val="SC2"/>
              <w:numPr>
                <w:ilvl w:val="0"/>
                <w:numId w:val="96"/>
              </w:numPr>
              <w:spacing w:before="120" w:after="120" w:line="240" w:lineRule="auto"/>
              <w:ind w:left="714" w:hanging="357"/>
            </w:pPr>
            <w:r>
              <w:t>созданные, изменённые и удалённые элементы Платформы;</w:t>
            </w:r>
          </w:p>
          <w:p w14:paraId="20821585" w14:textId="77777777" w:rsidR="00584036" w:rsidRDefault="00584036" w:rsidP="00015F4A">
            <w:pPr>
              <w:pStyle w:val="SC2"/>
              <w:numPr>
                <w:ilvl w:val="0"/>
                <w:numId w:val="96"/>
              </w:numPr>
              <w:spacing w:before="120" w:after="120" w:line="240" w:lineRule="auto"/>
              <w:ind w:left="714" w:hanging="357"/>
            </w:pPr>
            <w:r>
              <w:t>созданные, изменённые и удалённые элементы приложений (задания на развёртывание, поды, службы, маршруты);</w:t>
            </w:r>
          </w:p>
          <w:p w14:paraId="39805AF5" w14:textId="77777777" w:rsidR="00584036" w:rsidRPr="005C7B7E" w:rsidRDefault="00584036" w:rsidP="00015F4A">
            <w:pPr>
              <w:pStyle w:val="SC2"/>
              <w:numPr>
                <w:ilvl w:val="0"/>
                <w:numId w:val="96"/>
              </w:numPr>
              <w:spacing w:before="120" w:after="120" w:line="240" w:lineRule="auto"/>
              <w:ind w:left="714" w:hanging="357"/>
            </w:pPr>
            <w:r>
              <w:t>созданные, изменённые и удалённые образы и сборки прикладного ПО</w:t>
            </w:r>
            <w:r w:rsidRPr="005C7B7E">
              <w:t>;</w:t>
            </w:r>
          </w:p>
          <w:p w14:paraId="0C2E3DB7" w14:textId="77777777" w:rsidR="00584036" w:rsidRPr="005C7B7E" w:rsidRDefault="00584036">
            <w:pPr>
              <w:pStyle w:val="SCf3"/>
              <w:tabs>
                <w:tab w:val="num" w:pos="360"/>
              </w:tabs>
              <w:ind w:left="360"/>
            </w:pPr>
            <w:r>
              <w:t>Ж</w:t>
            </w:r>
            <w:r w:rsidRPr="005C7B7E">
              <w:t>урналирование</w:t>
            </w:r>
            <w:r>
              <w:t xml:space="preserve"> изменений системных настроек и </w:t>
            </w:r>
            <w:r w:rsidRPr="005C7B7E">
              <w:t>конфигурационных файлов</w:t>
            </w:r>
            <w:r>
              <w:t xml:space="preserve"> Платформы</w:t>
            </w:r>
            <w:r w:rsidRPr="005C7B7E">
              <w:t>;</w:t>
            </w:r>
          </w:p>
          <w:p w14:paraId="65024309" w14:textId="77777777" w:rsidR="00584036" w:rsidRPr="005C7B7E" w:rsidRDefault="00584036">
            <w:pPr>
              <w:pStyle w:val="SCf3"/>
              <w:tabs>
                <w:tab w:val="num" w:pos="360"/>
              </w:tabs>
              <w:ind w:left="360"/>
            </w:pPr>
            <w:r>
              <w:t>К</w:t>
            </w:r>
            <w:r w:rsidRPr="005C7B7E">
              <w:t>онт</w:t>
            </w:r>
            <w:r>
              <w:t>роль корректности работы Платформы</w:t>
            </w:r>
            <w:r w:rsidRPr="005C7B7E">
              <w:t>;</w:t>
            </w:r>
          </w:p>
          <w:p w14:paraId="5F922A32" w14:textId="0C34EBF9" w:rsidR="00584036" w:rsidRDefault="00584036" w:rsidP="00584036">
            <w:pPr>
              <w:pStyle w:val="SCf3"/>
            </w:pPr>
            <w:r>
              <w:t>К</w:t>
            </w:r>
            <w:r w:rsidRPr="005C7B7E">
              <w:t>онтрол</w:t>
            </w:r>
            <w:r>
              <w:t>ь событий, свидетельствующих об </w:t>
            </w:r>
            <w:r w:rsidRPr="005C7B7E">
              <w:t xml:space="preserve">отказах </w:t>
            </w:r>
            <w:r>
              <w:t>Платформы</w:t>
            </w:r>
          </w:p>
        </w:tc>
      </w:tr>
      <w:tr w:rsidR="003C0CF6" w:rsidRPr="00137405" w14:paraId="09D06AF5" w14:textId="77777777" w:rsidTr="00B9334C">
        <w:trPr>
          <w:trHeight w:val="756"/>
        </w:trPr>
        <w:tc>
          <w:tcPr>
            <w:tcW w:w="543" w:type="dxa"/>
          </w:tcPr>
          <w:p w14:paraId="5ABABD72" w14:textId="77777777" w:rsidR="003C0CF6" w:rsidRPr="00A0433B" w:rsidRDefault="003C0CF6" w:rsidP="00B9334C">
            <w:pPr>
              <w:pStyle w:val="SC"/>
            </w:pPr>
          </w:p>
        </w:tc>
        <w:tc>
          <w:tcPr>
            <w:tcW w:w="4106" w:type="dxa"/>
          </w:tcPr>
          <w:p w14:paraId="49029B2D" w14:textId="3CA66093" w:rsidR="003C0CF6" w:rsidRPr="0042059A" w:rsidRDefault="003C0CF6" w:rsidP="00353F23">
            <w:pPr>
              <w:pStyle w:val="SC7"/>
            </w:pPr>
            <w:r w:rsidRPr="0042059A">
              <w:t xml:space="preserve">Встроенные средства </w:t>
            </w:r>
            <w:r>
              <w:t>ОС</w:t>
            </w:r>
            <w:r w:rsidRPr="0042059A">
              <w:t xml:space="preserve"> серверов </w:t>
            </w:r>
            <w:r w:rsidR="006863E4">
              <w:t>Подсистем</w:t>
            </w:r>
            <w:r w:rsidR="00751999">
              <w:t>ы</w:t>
            </w:r>
            <w:r w:rsidRPr="0042059A">
              <w:t>:</w:t>
            </w:r>
          </w:p>
          <w:p w14:paraId="0407E23F" w14:textId="77777777" w:rsidR="003C0CF6" w:rsidRPr="005C7B7E" w:rsidRDefault="009C5711" w:rsidP="009C5711">
            <w:pPr>
              <w:pStyle w:val="SCf3"/>
            </w:pPr>
            <w:r>
              <w:t>М</w:t>
            </w:r>
            <w:r w:rsidR="003C0CF6" w:rsidRPr="005C7B7E">
              <w:t>ониторинг доступа обслуживающего персонала;</w:t>
            </w:r>
          </w:p>
          <w:p w14:paraId="3D7F36A5" w14:textId="77777777" w:rsidR="003C0CF6" w:rsidRPr="005C7B7E" w:rsidRDefault="009C5711" w:rsidP="009C5711">
            <w:pPr>
              <w:pStyle w:val="SCf3"/>
            </w:pPr>
            <w:r>
              <w:t>М</w:t>
            </w:r>
            <w:r w:rsidR="003C0CF6" w:rsidRPr="005C7B7E">
              <w:t>ониторинг производительности;</w:t>
            </w:r>
          </w:p>
          <w:p w14:paraId="546034C7" w14:textId="77777777" w:rsidR="003C0CF6" w:rsidRPr="0042059A" w:rsidRDefault="009C5711" w:rsidP="009C5711">
            <w:pPr>
              <w:pStyle w:val="SCf3"/>
            </w:pPr>
            <w:r>
              <w:t>М</w:t>
            </w:r>
            <w:r w:rsidR="003C0CF6" w:rsidRPr="005C7B7E">
              <w:t>ониторинг служб</w:t>
            </w:r>
            <w:r w:rsidR="003C0CF6">
              <w:t xml:space="preserve"> и </w:t>
            </w:r>
            <w:r w:rsidR="003C0CF6" w:rsidRPr="005C7B7E">
              <w:t>сервисов</w:t>
            </w:r>
          </w:p>
        </w:tc>
        <w:tc>
          <w:tcPr>
            <w:tcW w:w="4921" w:type="dxa"/>
          </w:tcPr>
          <w:p w14:paraId="09D59229" w14:textId="77777777" w:rsidR="003C0CF6" w:rsidRPr="005C7B7E" w:rsidRDefault="003C0CF6" w:rsidP="009C5711">
            <w:pPr>
              <w:pStyle w:val="SCf3"/>
            </w:pPr>
            <w:r>
              <w:t>Ж</w:t>
            </w:r>
            <w:r w:rsidRPr="005C7B7E">
              <w:t>урнал</w:t>
            </w:r>
            <w:r>
              <w:t>ирование системных событий ОС и </w:t>
            </w:r>
            <w:r w:rsidRPr="005C7B7E">
              <w:t>ПО;</w:t>
            </w:r>
          </w:p>
          <w:p w14:paraId="6154D688" w14:textId="77777777" w:rsidR="003C0CF6" w:rsidRPr="005C7B7E" w:rsidRDefault="009C5711" w:rsidP="009C5711">
            <w:pPr>
              <w:pStyle w:val="SCf3"/>
            </w:pPr>
            <w:r>
              <w:t>Ж</w:t>
            </w:r>
            <w:r w:rsidR="003C0CF6" w:rsidRPr="005C7B7E">
              <w:t>урналирование действий обслуживающего персонала (входы/выходы, выполненные действия, установленное/</w:t>
            </w:r>
            <w:r w:rsidR="00F26EFD" w:rsidRPr="005C7B7E">
              <w:t>удалённое</w:t>
            </w:r>
            <w:r w:rsidR="003C0CF6" w:rsidRPr="005C7B7E">
              <w:t xml:space="preserve"> ПО);</w:t>
            </w:r>
          </w:p>
          <w:p w14:paraId="0EB6FC9F" w14:textId="77777777" w:rsidR="003C0CF6" w:rsidRPr="005C7B7E" w:rsidRDefault="009C5711" w:rsidP="009C5711">
            <w:pPr>
              <w:pStyle w:val="SCf3"/>
            </w:pPr>
            <w:r>
              <w:t>Ж</w:t>
            </w:r>
            <w:r w:rsidR="003C0CF6" w:rsidRPr="005C7B7E">
              <w:t>урналирование</w:t>
            </w:r>
            <w:r w:rsidR="00BD2102">
              <w:t xml:space="preserve"> изменений системных настроек и </w:t>
            </w:r>
            <w:r w:rsidR="003C0CF6" w:rsidRPr="005C7B7E">
              <w:t>конфигурационных файлов;</w:t>
            </w:r>
          </w:p>
          <w:p w14:paraId="1D0611BE" w14:textId="55D3AEBC" w:rsidR="003C0CF6" w:rsidRPr="005C7B7E" w:rsidRDefault="009C5711" w:rsidP="009C5711">
            <w:pPr>
              <w:pStyle w:val="SCf3"/>
            </w:pPr>
            <w:r>
              <w:t>К</w:t>
            </w:r>
            <w:r w:rsidR="003C0CF6" w:rsidRPr="005C7B7E">
              <w:t>онт</w:t>
            </w:r>
            <w:r w:rsidR="00751999">
              <w:t xml:space="preserve">роль корректности работы ОС и </w:t>
            </w:r>
            <w:r w:rsidR="006863E4">
              <w:t>Подсистем</w:t>
            </w:r>
            <w:r w:rsidR="00751999">
              <w:t>ы</w:t>
            </w:r>
            <w:r w:rsidR="003C0CF6" w:rsidRPr="005C7B7E">
              <w:t>;</w:t>
            </w:r>
          </w:p>
          <w:p w14:paraId="0CE35F6C" w14:textId="34E33924" w:rsidR="003C0CF6" w:rsidRPr="0042059A" w:rsidRDefault="009C5711" w:rsidP="009C5711">
            <w:pPr>
              <w:pStyle w:val="SCf3"/>
              <w:rPr>
                <w:color w:val="404040"/>
              </w:rPr>
            </w:pPr>
            <w:r>
              <w:t>К</w:t>
            </w:r>
            <w:r w:rsidR="003C0CF6" w:rsidRPr="005C7B7E">
              <w:t>онтрол</w:t>
            </w:r>
            <w:r w:rsidR="003C0CF6">
              <w:t>ь событий, свидетельствующих об </w:t>
            </w:r>
            <w:r w:rsidR="003C0CF6" w:rsidRPr="005C7B7E">
              <w:t xml:space="preserve">отказах </w:t>
            </w:r>
            <w:r w:rsidR="006863E4">
              <w:t>Подсистем</w:t>
            </w:r>
            <w:r w:rsidR="00751999">
              <w:t>ы</w:t>
            </w:r>
          </w:p>
        </w:tc>
      </w:tr>
      <w:tr w:rsidR="003C0CF6" w:rsidRPr="00137405" w14:paraId="6967A440" w14:textId="77777777" w:rsidTr="00B9334C">
        <w:trPr>
          <w:trHeight w:val="756"/>
        </w:trPr>
        <w:tc>
          <w:tcPr>
            <w:tcW w:w="543" w:type="dxa"/>
          </w:tcPr>
          <w:p w14:paraId="1BA3FFBD" w14:textId="77777777" w:rsidR="003C0CF6" w:rsidRPr="00A0433B" w:rsidRDefault="003C0CF6" w:rsidP="00A0433B">
            <w:pPr>
              <w:pStyle w:val="SC"/>
            </w:pPr>
          </w:p>
        </w:tc>
        <w:tc>
          <w:tcPr>
            <w:tcW w:w="4106" w:type="dxa"/>
          </w:tcPr>
          <w:p w14:paraId="7D96BB1E" w14:textId="77777777" w:rsidR="003C0CF6" w:rsidRPr="0042059A" w:rsidRDefault="003C0CF6" w:rsidP="00353F23">
            <w:pPr>
              <w:pStyle w:val="SC7"/>
              <w:rPr>
                <w:i/>
                <w:iCs/>
              </w:rPr>
            </w:pPr>
            <w:r w:rsidRPr="0042059A">
              <w:t xml:space="preserve">Встроенные средства </w:t>
            </w:r>
            <w:r w:rsidR="00421990">
              <w:t>структурных</w:t>
            </w:r>
            <w:r w:rsidRPr="0042059A">
              <w:t xml:space="preserve"> </w:t>
            </w:r>
            <w:r w:rsidR="00421990">
              <w:t>и функциональных подсистем</w:t>
            </w:r>
          </w:p>
        </w:tc>
        <w:tc>
          <w:tcPr>
            <w:tcW w:w="4921" w:type="dxa"/>
          </w:tcPr>
          <w:p w14:paraId="1A95565A" w14:textId="77777777" w:rsidR="003C0CF6" w:rsidRPr="00D96D3B" w:rsidRDefault="003C0CF6" w:rsidP="009C5711">
            <w:pPr>
              <w:pStyle w:val="SCf3"/>
            </w:pPr>
            <w:r>
              <w:t>А</w:t>
            </w:r>
            <w:r w:rsidRPr="00D96D3B">
              <w:t xml:space="preserve">удит событий, возникающих в </w:t>
            </w:r>
            <w:r w:rsidR="00421990">
              <w:t>подс</w:t>
            </w:r>
            <w:r>
              <w:t>истем</w:t>
            </w:r>
            <w:r w:rsidR="00421990">
              <w:t>е</w:t>
            </w:r>
            <w:r w:rsidRPr="00D96D3B">
              <w:t>;</w:t>
            </w:r>
          </w:p>
          <w:p w14:paraId="6E1E7643" w14:textId="77777777" w:rsidR="00421990" w:rsidRPr="00D96D3B" w:rsidRDefault="00421990" w:rsidP="00421990">
            <w:pPr>
              <w:pStyle w:val="SCf3"/>
            </w:pPr>
            <w:r>
              <w:t>Д</w:t>
            </w:r>
            <w:r w:rsidRPr="00D96D3B">
              <w:t>иагностика и</w:t>
            </w:r>
            <w:r>
              <w:t xml:space="preserve"> оптимизация базы данных подсистемы</w:t>
            </w:r>
            <w:r w:rsidRPr="00D96D3B">
              <w:t>;</w:t>
            </w:r>
          </w:p>
          <w:p w14:paraId="21ABD1B1" w14:textId="77777777" w:rsidR="003C0CF6" w:rsidRPr="00D96D3B" w:rsidRDefault="009C5711" w:rsidP="009C5711">
            <w:pPr>
              <w:pStyle w:val="SCf3"/>
            </w:pPr>
            <w:r>
              <w:t>Т</w:t>
            </w:r>
            <w:r w:rsidR="003C0CF6">
              <w:t xml:space="preserve">естирование </w:t>
            </w:r>
            <w:r w:rsidR="00421990">
              <w:t>функционирования</w:t>
            </w:r>
            <w:r w:rsidR="003C0CF6">
              <w:t xml:space="preserve"> </w:t>
            </w:r>
            <w:bookmarkStart w:id="978" w:name="OLE_LINK177"/>
            <w:bookmarkStart w:id="979" w:name="OLE_LINK178"/>
            <w:bookmarkStart w:id="980" w:name="OLE_LINK179"/>
            <w:r w:rsidR="00421990">
              <w:t>подс</w:t>
            </w:r>
            <w:r w:rsidR="003C0CF6">
              <w:t>истемы</w:t>
            </w:r>
            <w:bookmarkEnd w:id="978"/>
            <w:bookmarkEnd w:id="979"/>
            <w:bookmarkEnd w:id="980"/>
            <w:r w:rsidR="003C0CF6" w:rsidRPr="00D96D3B">
              <w:t>;</w:t>
            </w:r>
          </w:p>
          <w:p w14:paraId="579835C3" w14:textId="77777777" w:rsidR="003C0CF6" w:rsidRPr="00D96D3B" w:rsidRDefault="009C5711" w:rsidP="009C5711">
            <w:pPr>
              <w:pStyle w:val="SCf3"/>
            </w:pPr>
            <w:r>
              <w:t>Т</w:t>
            </w:r>
            <w:r w:rsidR="00E018AF">
              <w:t xml:space="preserve">естирование настроек </w:t>
            </w:r>
            <w:r w:rsidR="00421990">
              <w:t>подсистемы</w:t>
            </w:r>
            <w:r w:rsidR="003C0CF6" w:rsidRPr="00D96D3B">
              <w:t>;</w:t>
            </w:r>
          </w:p>
          <w:p w14:paraId="0553581B" w14:textId="77777777" w:rsidR="003C0CF6" w:rsidRPr="0042059A" w:rsidRDefault="009C5711" w:rsidP="00421990">
            <w:pPr>
              <w:pStyle w:val="SCf3"/>
              <w:rPr>
                <w:i/>
              </w:rPr>
            </w:pPr>
            <w:r>
              <w:t>Т</w:t>
            </w:r>
            <w:r w:rsidR="003C0CF6" w:rsidRPr="00D96D3B">
              <w:t>естирование п</w:t>
            </w:r>
            <w:r w:rsidR="003C0CF6">
              <w:t xml:space="preserve">роизводительности </w:t>
            </w:r>
            <w:r w:rsidR="00421990">
              <w:t>подсистемы</w:t>
            </w:r>
          </w:p>
        </w:tc>
      </w:tr>
      <w:tr w:rsidR="001C46D9" w:rsidRPr="00137405" w14:paraId="23A045E2" w14:textId="77777777" w:rsidTr="00B9334C">
        <w:trPr>
          <w:trHeight w:val="756"/>
        </w:trPr>
        <w:tc>
          <w:tcPr>
            <w:tcW w:w="543" w:type="dxa"/>
          </w:tcPr>
          <w:p w14:paraId="4E24FF48" w14:textId="77777777" w:rsidR="001C46D9" w:rsidRPr="00A0433B" w:rsidRDefault="001C46D9" w:rsidP="00A0433B">
            <w:pPr>
              <w:pStyle w:val="SC"/>
            </w:pPr>
          </w:p>
        </w:tc>
        <w:tc>
          <w:tcPr>
            <w:tcW w:w="4106" w:type="dxa"/>
          </w:tcPr>
          <w:p w14:paraId="7C625A53" w14:textId="4C7FCEFF" w:rsidR="001C46D9" w:rsidRPr="0042059A" w:rsidRDefault="001C46D9" w:rsidP="00353F23">
            <w:pPr>
              <w:pStyle w:val="SC7"/>
            </w:pPr>
            <w:r>
              <w:t>Встроенные средства ОС Мобильных устройств</w:t>
            </w:r>
          </w:p>
        </w:tc>
        <w:tc>
          <w:tcPr>
            <w:tcW w:w="4921" w:type="dxa"/>
          </w:tcPr>
          <w:p w14:paraId="614F771C" w14:textId="77777777" w:rsidR="001C46D9" w:rsidRDefault="001C46D9" w:rsidP="009C5711">
            <w:pPr>
              <w:pStyle w:val="SCf3"/>
            </w:pPr>
            <w:r>
              <w:t>Журналирование событий аварийной остановки Мобильного приложения</w:t>
            </w:r>
          </w:p>
          <w:p w14:paraId="643014F1" w14:textId="411050AD" w:rsidR="001C46D9" w:rsidRDefault="001C46D9" w:rsidP="009C5711">
            <w:pPr>
              <w:pStyle w:val="SCf3"/>
            </w:pPr>
            <w:r>
              <w:t xml:space="preserve">Отправка </w:t>
            </w:r>
            <w:r w:rsidR="00A72803">
              <w:t>отчётов</w:t>
            </w:r>
            <w:r>
              <w:t xml:space="preserve"> об аварийной остановке приложения</w:t>
            </w:r>
          </w:p>
        </w:tc>
      </w:tr>
    </w:tbl>
    <w:p w14:paraId="6D2E49F6" w14:textId="0C13E190" w:rsidR="003C0CF6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</w:pPr>
      <w:r>
        <w:lastRenderedPageBreak/>
        <w:t xml:space="preserve">Перспективы развития, модернизации </w:t>
      </w:r>
      <w:r w:rsidR="006863E4">
        <w:t>Подсистем</w:t>
      </w:r>
      <w:r>
        <w:t>ы</w:t>
      </w:r>
    </w:p>
    <w:p w14:paraId="23D84486" w14:textId="71C10FBA" w:rsidR="009926FB" w:rsidRDefault="006863E4" w:rsidP="009926FB">
      <w:r>
        <w:t>Подсистем</w:t>
      </w:r>
      <w:r w:rsidR="009926FB" w:rsidRPr="004B5096">
        <w:t xml:space="preserve">а должна </w:t>
      </w:r>
      <w:r w:rsidR="00830406">
        <w:t>поддерживать</w:t>
      </w:r>
      <w:r w:rsidR="00830406" w:rsidRPr="004B5096">
        <w:t xml:space="preserve"> </w:t>
      </w:r>
      <w:r w:rsidR="009926FB" w:rsidRPr="004B5096">
        <w:t xml:space="preserve">возможность дальнейшей модификации и модернизации комплекса технических средств, интеграции с </w:t>
      </w:r>
      <w:r w:rsidR="005C2B98">
        <w:t xml:space="preserve">новыми смежными </w:t>
      </w:r>
      <w:r w:rsidR="009926FB" w:rsidRPr="004B5096">
        <w:t>системами, в том числе путём реализации интерфейсов интеграции с ИС.</w:t>
      </w:r>
    </w:p>
    <w:p w14:paraId="3AC9A0B9" w14:textId="0BDE9FD6" w:rsidR="00CE2AC5" w:rsidRPr="00CE2AC5" w:rsidRDefault="00CE2AC5" w:rsidP="00CE2AC5">
      <w:pPr>
        <w:pStyle w:val="3"/>
      </w:pPr>
      <w:bookmarkStart w:id="981" w:name="OLE_LINK187"/>
      <w:bookmarkEnd w:id="922"/>
      <w:r w:rsidRPr="00CE2AC5">
        <w:t>Требования к числен</w:t>
      </w:r>
      <w:r w:rsidR="006E4196">
        <w:t xml:space="preserve">ности и квалификации </w:t>
      </w:r>
      <w:bookmarkEnd w:id="981"/>
      <w:r w:rsidR="006E4196">
        <w:t xml:space="preserve">персонала </w:t>
      </w:r>
      <w:r w:rsidR="003B226D">
        <w:t>Подс</w:t>
      </w:r>
      <w:r w:rsidR="003B226D" w:rsidRPr="00CE2AC5">
        <w:t xml:space="preserve">истемы </w:t>
      </w:r>
      <w:r w:rsidRPr="00CE2AC5">
        <w:t>и режиму его работы</w:t>
      </w:r>
    </w:p>
    <w:p w14:paraId="64279D17" w14:textId="76A683B8" w:rsidR="0083159F" w:rsidRDefault="0083159F" w:rsidP="0083159F">
      <w:pPr>
        <w:pStyle w:val="4"/>
        <w:keepLines w:val="0"/>
        <w:tabs>
          <w:tab w:val="clear" w:pos="862"/>
          <w:tab w:val="left" w:pos="851"/>
        </w:tabs>
        <w:ind w:left="864" w:hanging="864"/>
      </w:pPr>
      <w:r w:rsidRPr="008F2EE6">
        <w:t xml:space="preserve">Требования </w:t>
      </w:r>
      <w:bookmarkStart w:id="982" w:name="OLE_LINK201"/>
      <w:bookmarkStart w:id="983" w:name="OLE_LINK202"/>
      <w:bookmarkStart w:id="984" w:name="OLE_LINK203"/>
      <w:r w:rsidRPr="008F2EE6">
        <w:t xml:space="preserve">к численности персонала (пользователей) </w:t>
      </w:r>
      <w:bookmarkEnd w:id="982"/>
      <w:bookmarkEnd w:id="983"/>
      <w:bookmarkEnd w:id="984"/>
      <w:r w:rsidR="003B226D">
        <w:t>Подсистемы</w:t>
      </w:r>
    </w:p>
    <w:p w14:paraId="2B614F6D" w14:textId="4C03F64A" w:rsidR="00654719" w:rsidRDefault="006863E4" w:rsidP="00893669">
      <w:bookmarkStart w:id="985" w:name="OLE_LINK211"/>
      <w:bookmarkStart w:id="986" w:name="OLE_LINK212"/>
      <w:r>
        <w:t>Общее</w:t>
      </w:r>
      <w:r w:rsidR="00654719">
        <w:t xml:space="preserve"> количество Пользователей </w:t>
      </w:r>
      <w:r>
        <w:t xml:space="preserve">в Онлайн-режиме приведено в таблице </w:t>
      </w:r>
      <w:r>
        <w:fldChar w:fldCharType="begin"/>
      </w:r>
      <w:r>
        <w:instrText xml:space="preserve"> REF _Ref445394910 \h </w:instrText>
      </w:r>
      <w:r>
        <w:fldChar w:fldCharType="separate"/>
      </w:r>
      <w:r w:rsidR="00F07635">
        <w:rPr>
          <w:noProof/>
        </w:rPr>
        <w:t>13</w:t>
      </w:r>
      <w:r>
        <w:fldChar w:fldCharType="end"/>
      </w:r>
      <w:r>
        <w:t>.</w:t>
      </w:r>
    </w:p>
    <w:bookmarkEnd w:id="985"/>
    <w:bookmarkEnd w:id="986"/>
    <w:p w14:paraId="4F30D061" w14:textId="0C31684B" w:rsidR="0083159F" w:rsidRDefault="006863E4" w:rsidP="0083159F">
      <w:pPr>
        <w:pStyle w:val="SC3"/>
      </w:pPr>
      <w:r>
        <w:t xml:space="preserve"> </w:t>
      </w:r>
      <w:r w:rsidR="0083159F">
        <w:t>Состав ролей</w:t>
      </w:r>
      <w:r w:rsidR="004A6FA9">
        <w:t xml:space="preserve"> </w:t>
      </w:r>
      <w:bookmarkStart w:id="987" w:name="OLE_LINK206"/>
      <w:bookmarkStart w:id="988" w:name="OLE_LINK207"/>
      <w:bookmarkStart w:id="989" w:name="OLE_LINK208"/>
      <w:r w:rsidR="004A6FA9">
        <w:t>обслуживающего персонала</w:t>
      </w:r>
      <w:bookmarkEnd w:id="987"/>
      <w:bookmarkEnd w:id="988"/>
      <w:bookmarkEnd w:id="989"/>
      <w:r w:rsidR="0083159F">
        <w:t>, предусматриваемых</w:t>
      </w:r>
      <w:r w:rsidR="0083159F" w:rsidRPr="009F24F7">
        <w:t xml:space="preserve"> в </w:t>
      </w:r>
      <w:r w:rsidR="003B226D">
        <w:t>Подс</w:t>
      </w:r>
      <w:r w:rsidR="0083159F" w:rsidRPr="009F24F7">
        <w:t>истеме</w:t>
      </w:r>
      <w:r w:rsidR="0083159F">
        <w:t>,</w:t>
      </w:r>
      <w:r w:rsidR="0083159F" w:rsidRPr="009F24F7">
        <w:t xml:space="preserve"> с</w:t>
      </w:r>
      <w:r w:rsidR="0083159F">
        <w:t xml:space="preserve"> описанием предоставляемых прав</w:t>
      </w:r>
      <w:r w:rsidR="0083159F" w:rsidRPr="009F24F7">
        <w:t xml:space="preserve"> представлен в таблице</w:t>
      </w:r>
      <w:r w:rsidR="0083159F">
        <w:t xml:space="preserve"> </w:t>
      </w:r>
      <w:r w:rsidR="0083159F">
        <w:fldChar w:fldCharType="begin"/>
      </w:r>
      <w:r w:rsidR="0083159F">
        <w:instrText xml:space="preserve"> REF _Ref445392396 \h </w:instrText>
      </w:r>
      <w:r w:rsidR="0083159F">
        <w:fldChar w:fldCharType="separate"/>
      </w:r>
      <w:r w:rsidR="00000331">
        <w:rPr>
          <w:noProof/>
        </w:rPr>
        <w:t>11</w:t>
      </w:r>
      <w:r w:rsidR="0083159F">
        <w:fldChar w:fldCharType="end"/>
      </w:r>
      <w:r w:rsidR="0083159F">
        <w:t>.</w:t>
      </w:r>
    </w:p>
    <w:p w14:paraId="1EB6F387" w14:textId="31688A49" w:rsidR="0083159F" w:rsidRPr="00530E76" w:rsidRDefault="0083159F" w:rsidP="00A3472B">
      <w:pPr>
        <w:pStyle w:val="af"/>
      </w:pPr>
      <w:bookmarkStart w:id="990" w:name="_Toc447141674"/>
      <w:bookmarkStart w:id="991" w:name="_Toc479788759"/>
      <w:bookmarkStart w:id="992" w:name="_Toc481488956"/>
      <w:bookmarkStart w:id="993" w:name="_Toc481489513"/>
      <w:r w:rsidRPr="00530E76">
        <w:t>Таблица</w:t>
      </w:r>
      <w:r>
        <w:t xml:space="preserve"> </w:t>
      </w:r>
      <w:fldSimple w:instr=" SEQ Таблица \* ARABIC ">
        <w:bookmarkStart w:id="994" w:name="_Ref445392396"/>
        <w:r w:rsidR="00000331">
          <w:rPr>
            <w:noProof/>
          </w:rPr>
          <w:t>11</w:t>
        </w:r>
        <w:bookmarkEnd w:id="994"/>
      </w:fldSimple>
      <w:r>
        <w:rPr>
          <w:noProof/>
        </w:rPr>
        <w:br/>
      </w:r>
      <w:r>
        <w:t xml:space="preserve">Роли </w:t>
      </w:r>
      <w:r w:rsidR="005236E2">
        <w:t xml:space="preserve">обслуживающего </w:t>
      </w:r>
      <w:r w:rsidR="005236E2">
        <w:rPr>
          <w:noProof/>
          <w:snapToGrid w:val="0"/>
        </w:rPr>
        <w:t>персонала</w:t>
      </w:r>
      <w:r>
        <w:t xml:space="preserve">, предусматриваемые в </w:t>
      </w:r>
      <w:r w:rsidR="003B226D">
        <w:t>Подс</w:t>
      </w:r>
      <w:r>
        <w:t>истеме</w:t>
      </w:r>
      <w:bookmarkEnd w:id="990"/>
      <w:bookmarkEnd w:id="991"/>
      <w:bookmarkEnd w:id="992"/>
      <w:bookmarkEnd w:id="993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544"/>
        <w:gridCol w:w="3565"/>
        <w:gridCol w:w="5461"/>
      </w:tblGrid>
      <w:tr w:rsidR="0083159F" w:rsidRPr="00A75D48" w14:paraId="43C5BA1C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4" w:type="dxa"/>
          </w:tcPr>
          <w:p w14:paraId="6BA95729" w14:textId="77777777" w:rsidR="0083159F" w:rsidRPr="00A75D48" w:rsidRDefault="0083159F" w:rsidP="00A0433B">
            <w:pPr>
              <w:pStyle w:val="SC8"/>
              <w:rPr>
                <w:noProof/>
                <w:snapToGrid w:val="0"/>
              </w:rPr>
            </w:pPr>
            <w:r w:rsidRPr="00A75D48">
              <w:rPr>
                <w:noProof/>
                <w:snapToGrid w:val="0"/>
              </w:rPr>
              <w:t>№</w:t>
            </w:r>
          </w:p>
        </w:tc>
        <w:tc>
          <w:tcPr>
            <w:tcW w:w="3565" w:type="dxa"/>
          </w:tcPr>
          <w:p w14:paraId="5A81A6EB" w14:textId="0217A31C" w:rsidR="0083159F" w:rsidRPr="00A75D48" w:rsidRDefault="0083159F" w:rsidP="00A0433B">
            <w:pPr>
              <w:pStyle w:val="SC8"/>
              <w:rPr>
                <w:noProof/>
                <w:snapToGrid w:val="0"/>
              </w:rPr>
            </w:pPr>
            <w:r w:rsidRPr="009F24F7">
              <w:rPr>
                <w:rFonts w:eastAsia="MS Mincho"/>
              </w:rPr>
              <w:t>Роль пользователя</w:t>
            </w:r>
          </w:p>
        </w:tc>
        <w:tc>
          <w:tcPr>
            <w:tcW w:w="5461" w:type="dxa"/>
          </w:tcPr>
          <w:p w14:paraId="3AED7C48" w14:textId="77777777" w:rsidR="0083159F" w:rsidRPr="009631F6" w:rsidRDefault="0083159F" w:rsidP="00A0433B">
            <w:pPr>
              <w:pStyle w:val="SC8"/>
              <w:rPr>
                <w:rFonts w:eastAsia="Calibri"/>
                <w:i/>
                <w:noProof/>
              </w:rPr>
            </w:pPr>
            <w:r>
              <w:rPr>
                <w:rFonts w:eastAsia="MS Mincho"/>
              </w:rPr>
              <w:t>ФУНКЦИОНАЛЬНЫЕ ОБЯЗАННОСТИ</w:t>
            </w:r>
          </w:p>
        </w:tc>
      </w:tr>
      <w:tr w:rsidR="0083159F" w:rsidRPr="00A75D48" w14:paraId="64BA29C5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4" w:type="dxa"/>
          </w:tcPr>
          <w:p w14:paraId="1381A9DA" w14:textId="77777777" w:rsidR="0083159F" w:rsidRPr="00A75D48" w:rsidRDefault="0083159F" w:rsidP="00A0433B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1</w:t>
            </w:r>
          </w:p>
        </w:tc>
        <w:tc>
          <w:tcPr>
            <w:tcW w:w="3565" w:type="dxa"/>
          </w:tcPr>
          <w:p w14:paraId="705DD653" w14:textId="77777777" w:rsidR="0083159F" w:rsidRDefault="0083159F" w:rsidP="00A0433B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2</w:t>
            </w:r>
          </w:p>
        </w:tc>
        <w:tc>
          <w:tcPr>
            <w:tcW w:w="5461" w:type="dxa"/>
          </w:tcPr>
          <w:p w14:paraId="5AF42EF4" w14:textId="77777777" w:rsidR="0083159F" w:rsidRPr="00A75D48" w:rsidRDefault="0083159F" w:rsidP="00A0433B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3</w:t>
            </w:r>
          </w:p>
        </w:tc>
      </w:tr>
      <w:tr w:rsidR="008B51E2" w:rsidRPr="00EB454B" w14:paraId="4F4348B6" w14:textId="77777777" w:rsidTr="00B9334C">
        <w:trPr>
          <w:trHeight w:val="65"/>
        </w:trPr>
        <w:tc>
          <w:tcPr>
            <w:tcW w:w="544" w:type="dxa"/>
          </w:tcPr>
          <w:p w14:paraId="54E15051" w14:textId="77777777" w:rsidR="008B51E2" w:rsidRPr="005236E2" w:rsidRDefault="008B51E2" w:rsidP="00B9334C">
            <w:pPr>
              <w:pStyle w:val="SC"/>
              <w:numPr>
                <w:ilvl w:val="0"/>
                <w:numId w:val="116"/>
              </w:numPr>
              <w:rPr>
                <w:noProof/>
                <w:snapToGrid w:val="0"/>
              </w:rPr>
            </w:pPr>
          </w:p>
        </w:tc>
        <w:tc>
          <w:tcPr>
            <w:tcW w:w="3565" w:type="dxa"/>
          </w:tcPr>
          <w:p w14:paraId="62D326E3" w14:textId="77777777" w:rsidR="008B51E2" w:rsidRPr="00170BA4" w:rsidRDefault="008B51E2" w:rsidP="00353F23">
            <w:pPr>
              <w:pStyle w:val="SC7"/>
            </w:pPr>
            <w:r>
              <w:t>Администратор приложений</w:t>
            </w:r>
          </w:p>
        </w:tc>
        <w:tc>
          <w:tcPr>
            <w:tcW w:w="5461" w:type="dxa"/>
          </w:tcPr>
          <w:p w14:paraId="5987CF25" w14:textId="77777777" w:rsidR="008B51E2" w:rsidRDefault="008B51E2" w:rsidP="00B52DB5">
            <w:pPr>
              <w:pStyle w:val="SCf3"/>
            </w:pPr>
            <w:r>
              <w:t xml:space="preserve">Настройка и мониторинг работоспособности </w:t>
            </w:r>
            <w:bookmarkStart w:id="995" w:name="OLE_LINK184"/>
            <w:bookmarkStart w:id="996" w:name="OLE_LINK185"/>
            <w:bookmarkStart w:id="997" w:name="OLE_LINK186"/>
            <w:r>
              <w:t>структурных и функциональных подсистем</w:t>
            </w:r>
            <w:bookmarkEnd w:id="995"/>
            <w:bookmarkEnd w:id="996"/>
            <w:bookmarkEnd w:id="997"/>
            <w:r>
              <w:t>;</w:t>
            </w:r>
          </w:p>
          <w:p w14:paraId="2DA8C347" w14:textId="204B1CA7" w:rsidR="008B51E2" w:rsidRPr="00524F73" w:rsidRDefault="008B51E2" w:rsidP="00B52DB5">
            <w:pPr>
              <w:pStyle w:val="SCf3"/>
            </w:pPr>
            <w:r>
              <w:t>У</w:t>
            </w:r>
            <w:r w:rsidRPr="00524F73">
              <w:t>правление справочниками</w:t>
            </w:r>
            <w:r>
              <w:t xml:space="preserve"> </w:t>
            </w:r>
            <w:r w:rsidR="003B226D">
              <w:t>Подс</w:t>
            </w:r>
            <w:r>
              <w:t>истемы</w:t>
            </w:r>
            <w:r w:rsidRPr="00524F73">
              <w:t>;</w:t>
            </w:r>
          </w:p>
          <w:p w14:paraId="3E583769" w14:textId="7C96F1FB" w:rsidR="008B51E2" w:rsidRDefault="008B51E2" w:rsidP="00B52DB5">
            <w:pPr>
              <w:pStyle w:val="SCf3"/>
            </w:pPr>
            <w:r>
              <w:t>Р</w:t>
            </w:r>
            <w:r w:rsidRPr="00524F73">
              <w:t>езервное копирование и восстановление данных</w:t>
            </w:r>
            <w:r>
              <w:t xml:space="preserve"> </w:t>
            </w:r>
            <w:r w:rsidR="003B226D">
              <w:t>Подс</w:t>
            </w:r>
            <w:r>
              <w:t>истемы</w:t>
            </w:r>
            <w:r w:rsidRPr="00524F73">
              <w:t>;</w:t>
            </w:r>
          </w:p>
          <w:p w14:paraId="59528EF6" w14:textId="45CE16AE" w:rsidR="008B51E2" w:rsidRPr="00524F73" w:rsidRDefault="008B51E2" w:rsidP="00B52DB5">
            <w:pPr>
              <w:pStyle w:val="SCf3"/>
            </w:pPr>
            <w:r w:rsidRPr="00C24C6F">
              <w:t xml:space="preserve">Консультирование </w:t>
            </w:r>
            <w:r w:rsidR="00055645">
              <w:t>Пользовател</w:t>
            </w:r>
            <w:r w:rsidRPr="00C24C6F">
              <w:t xml:space="preserve">ей по работе с </w:t>
            </w:r>
            <w:r w:rsidR="003B226D">
              <w:t>Подс</w:t>
            </w:r>
            <w:r w:rsidRPr="00C24C6F">
              <w:t>истемой</w:t>
            </w:r>
          </w:p>
        </w:tc>
      </w:tr>
      <w:tr w:rsidR="008B51E2" w:rsidRPr="00EB454B" w14:paraId="17CC9928" w14:textId="77777777" w:rsidTr="00B9334C">
        <w:trPr>
          <w:trHeight w:val="65"/>
        </w:trPr>
        <w:tc>
          <w:tcPr>
            <w:tcW w:w="544" w:type="dxa"/>
          </w:tcPr>
          <w:p w14:paraId="634943AF" w14:textId="77777777" w:rsidR="008B51E2" w:rsidRPr="006629A0" w:rsidRDefault="008B51E2" w:rsidP="00E051F6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3565" w:type="dxa"/>
          </w:tcPr>
          <w:p w14:paraId="0CB67B0D" w14:textId="77777777" w:rsidR="008B51E2" w:rsidRDefault="008B51E2" w:rsidP="00353F23">
            <w:pPr>
              <w:pStyle w:val="SC7"/>
            </w:pPr>
            <w:r>
              <w:t>Системный администратор</w:t>
            </w:r>
          </w:p>
        </w:tc>
        <w:tc>
          <w:tcPr>
            <w:tcW w:w="5461" w:type="dxa"/>
          </w:tcPr>
          <w:p w14:paraId="4F9B5978" w14:textId="77777777" w:rsidR="008B51E2" w:rsidRDefault="008B51E2" w:rsidP="00B52DB5">
            <w:pPr>
              <w:pStyle w:val="SCf3"/>
            </w:pPr>
            <w:r>
              <w:t xml:space="preserve">Настройка и мониторинг работоспособности </w:t>
            </w:r>
            <w:r w:rsidR="00296C9F">
              <w:t>системного</w:t>
            </w:r>
            <w:r>
              <w:t xml:space="preserve"> ПО;</w:t>
            </w:r>
          </w:p>
          <w:p w14:paraId="15C42FD5" w14:textId="0E48EBA7" w:rsidR="008B51E2" w:rsidRDefault="008B51E2" w:rsidP="000A7C9B">
            <w:pPr>
              <w:pStyle w:val="SCf3"/>
            </w:pPr>
            <w:r>
              <w:t xml:space="preserve">Настройка и мониторинг работоспособности серверов </w:t>
            </w:r>
            <w:r w:rsidR="003B226D">
              <w:t>Подс</w:t>
            </w:r>
            <w:r>
              <w:t>истемы;</w:t>
            </w:r>
          </w:p>
          <w:p w14:paraId="226BACB0" w14:textId="77777777" w:rsidR="008B51E2" w:rsidRPr="00524F73" w:rsidRDefault="008B51E2" w:rsidP="00296C9F">
            <w:pPr>
              <w:pStyle w:val="SCf3"/>
            </w:pPr>
            <w:r>
              <w:t>Настройка и мониторинг работоспособности комплекса технических средств</w:t>
            </w:r>
          </w:p>
        </w:tc>
      </w:tr>
      <w:tr w:rsidR="008B51E2" w:rsidRPr="00AA5079" w14:paraId="13056803" w14:textId="77777777" w:rsidTr="00B9334C">
        <w:trPr>
          <w:trHeight w:val="732"/>
        </w:trPr>
        <w:tc>
          <w:tcPr>
            <w:tcW w:w="544" w:type="dxa"/>
          </w:tcPr>
          <w:p w14:paraId="1F1C565F" w14:textId="77777777" w:rsidR="008B51E2" w:rsidRPr="006629A0" w:rsidRDefault="008B51E2" w:rsidP="00E051F6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3565" w:type="dxa"/>
          </w:tcPr>
          <w:p w14:paraId="1D2A2EE4" w14:textId="77777777" w:rsidR="008B51E2" w:rsidRPr="00AA5079" w:rsidRDefault="008B51E2" w:rsidP="00353F23">
            <w:pPr>
              <w:pStyle w:val="SC7"/>
            </w:pPr>
            <w:r w:rsidRPr="00AA5079">
              <w:t>Администратор ИБ</w:t>
            </w:r>
          </w:p>
        </w:tc>
        <w:tc>
          <w:tcPr>
            <w:tcW w:w="5461" w:type="dxa"/>
          </w:tcPr>
          <w:p w14:paraId="76559307" w14:textId="1E85225D" w:rsidR="00296C9F" w:rsidRPr="00AA5079" w:rsidRDefault="00296C9F" w:rsidP="00296C9F">
            <w:pPr>
              <w:pStyle w:val="SCf3"/>
            </w:pPr>
            <w:r w:rsidRPr="00AA5079">
              <w:t xml:space="preserve">Управление правами доступа к </w:t>
            </w:r>
            <w:r w:rsidR="004D0FDA" w:rsidRPr="00AA5079">
              <w:rPr>
                <w:lang w:eastAsia="ru-RU"/>
              </w:rPr>
              <w:t>Подсистеме</w:t>
            </w:r>
            <w:r w:rsidRPr="00AA5079">
              <w:t>;</w:t>
            </w:r>
          </w:p>
          <w:p w14:paraId="4BF66835" w14:textId="74840234" w:rsidR="008B51E2" w:rsidRPr="00AA5079" w:rsidRDefault="008B51E2" w:rsidP="00E051F6">
            <w:pPr>
              <w:pStyle w:val="SCf3"/>
            </w:pPr>
            <w:r w:rsidRPr="00AA5079">
              <w:t xml:space="preserve">Аудит и анализ событий информационной безопасности в </w:t>
            </w:r>
            <w:r w:rsidR="004D0FDA" w:rsidRPr="00AA5079">
              <w:rPr>
                <w:lang w:eastAsia="ru-RU"/>
              </w:rPr>
              <w:t>Подсистеме</w:t>
            </w:r>
            <w:r w:rsidRPr="00AA5079">
              <w:t>, выявление и обработка инцидентов информационной безопасности;</w:t>
            </w:r>
          </w:p>
          <w:p w14:paraId="47088C0D" w14:textId="07557C7B" w:rsidR="008B51E2" w:rsidRPr="00AA5079" w:rsidRDefault="008B51E2" w:rsidP="00E051F6">
            <w:pPr>
              <w:pStyle w:val="SCf3"/>
            </w:pPr>
            <w:r w:rsidRPr="00AA5079">
              <w:t xml:space="preserve">Администрирование механизмов защиты </w:t>
            </w:r>
            <w:r w:rsidR="004D0FDA" w:rsidRPr="00AA5079">
              <w:rPr>
                <w:lang w:eastAsia="ru-RU"/>
              </w:rPr>
              <w:t>Подсистемы</w:t>
            </w:r>
            <w:r w:rsidRPr="00AA5079">
              <w:t>;</w:t>
            </w:r>
          </w:p>
          <w:p w14:paraId="2DF19D8C" w14:textId="77777777" w:rsidR="008B51E2" w:rsidRPr="00AA5079" w:rsidRDefault="008B51E2" w:rsidP="00E051F6">
            <w:pPr>
              <w:pStyle w:val="SCf3"/>
            </w:pPr>
            <w:r w:rsidRPr="00AA5079">
              <w:t>Проведение периодического тестирования функций механизмов защиты с использованием средств анализа защищённости;</w:t>
            </w:r>
          </w:p>
          <w:p w14:paraId="2935E0FF" w14:textId="7683334A" w:rsidR="008B51E2" w:rsidRPr="00AA5079" w:rsidRDefault="008B51E2" w:rsidP="00E051F6">
            <w:pPr>
              <w:pStyle w:val="SCf3"/>
            </w:pPr>
            <w:r w:rsidRPr="00AA5079">
              <w:t xml:space="preserve">Контроль соблюдения требований информационной безопасности, предъявляемых к </w:t>
            </w:r>
            <w:r w:rsidR="004D0FDA" w:rsidRPr="00AA5079">
              <w:rPr>
                <w:lang w:eastAsia="ru-RU"/>
              </w:rPr>
              <w:t>Подсистеме</w:t>
            </w:r>
          </w:p>
        </w:tc>
      </w:tr>
    </w:tbl>
    <w:p w14:paraId="5173F89B" w14:textId="77777777" w:rsidR="009926FB" w:rsidRPr="00AA5079" w:rsidRDefault="0083159F" w:rsidP="00B43C50">
      <w:r w:rsidRPr="00AA5079">
        <w:t xml:space="preserve">Перечень </w:t>
      </w:r>
      <w:bookmarkStart w:id="998" w:name="OLE_LINK213"/>
      <w:bookmarkStart w:id="999" w:name="OLE_LINK214"/>
      <w:bookmarkStart w:id="1000" w:name="OLE_LINK215"/>
      <w:r w:rsidRPr="00AA5079">
        <w:t xml:space="preserve">ролей </w:t>
      </w:r>
      <w:bookmarkStart w:id="1001" w:name="OLE_LINK216"/>
      <w:bookmarkStart w:id="1002" w:name="OLE_LINK217"/>
      <w:bookmarkEnd w:id="998"/>
      <w:bookmarkEnd w:id="999"/>
      <w:bookmarkEnd w:id="1000"/>
      <w:r w:rsidR="005236E2" w:rsidRPr="00AA5079">
        <w:t xml:space="preserve">обслуживающего персонала </w:t>
      </w:r>
      <w:bookmarkEnd w:id="1001"/>
      <w:bookmarkEnd w:id="1002"/>
      <w:r w:rsidRPr="00AA5079">
        <w:t xml:space="preserve">и их полномочия </w:t>
      </w:r>
      <w:bookmarkStart w:id="1003" w:name="OLE_LINK218"/>
      <w:bookmarkStart w:id="1004" w:name="OLE_LINK219"/>
      <w:r w:rsidR="001E6845" w:rsidRPr="00AA5079">
        <w:t>могут быть</w:t>
      </w:r>
      <w:r w:rsidRPr="00AA5079">
        <w:t xml:space="preserve"> </w:t>
      </w:r>
      <w:bookmarkEnd w:id="1003"/>
      <w:bookmarkEnd w:id="1004"/>
      <w:r w:rsidRPr="00AA5079">
        <w:t>уточнены в ходе реализации проекта.</w:t>
      </w:r>
    </w:p>
    <w:p w14:paraId="69153104" w14:textId="77777777" w:rsidR="009926FB" w:rsidRPr="00AA5079" w:rsidRDefault="009926FB" w:rsidP="00F1202A">
      <w:pPr>
        <w:pStyle w:val="SC3"/>
      </w:pPr>
      <w:r w:rsidRPr="00AA5079">
        <w:t>Рекомендуемая численность обслуживающего персонала:</w:t>
      </w:r>
    </w:p>
    <w:p w14:paraId="6D065711" w14:textId="77777777" w:rsidR="009926FB" w:rsidRPr="00AA5079" w:rsidRDefault="009926FB" w:rsidP="00F1202A">
      <w:pPr>
        <w:pStyle w:val="a"/>
      </w:pPr>
      <w:r w:rsidRPr="00AA5079">
        <w:t xml:space="preserve">Администратор приложений </w:t>
      </w:r>
      <w:r w:rsidR="006830C1" w:rsidRPr="00AA5079">
        <w:t>—</w:t>
      </w:r>
      <w:r w:rsidRPr="00AA5079">
        <w:t xml:space="preserve"> 1 человек;</w:t>
      </w:r>
    </w:p>
    <w:p w14:paraId="2747279B" w14:textId="77777777" w:rsidR="009926FB" w:rsidRPr="00AA5079" w:rsidRDefault="009926FB" w:rsidP="00F1202A">
      <w:pPr>
        <w:pStyle w:val="a"/>
      </w:pPr>
      <w:r w:rsidRPr="00AA5079">
        <w:t xml:space="preserve">Системный администратор </w:t>
      </w:r>
      <w:r w:rsidR="006830C1" w:rsidRPr="00AA5079">
        <w:t>—</w:t>
      </w:r>
      <w:r w:rsidRPr="00AA5079">
        <w:t xml:space="preserve"> 1 человек;</w:t>
      </w:r>
    </w:p>
    <w:p w14:paraId="6FC725AB" w14:textId="77777777" w:rsidR="009926FB" w:rsidRPr="00AA5079" w:rsidRDefault="009926FB" w:rsidP="00F1202A">
      <w:pPr>
        <w:pStyle w:val="a"/>
      </w:pPr>
      <w:r w:rsidRPr="00AA5079">
        <w:lastRenderedPageBreak/>
        <w:t xml:space="preserve">Администратор ИБ </w:t>
      </w:r>
      <w:r w:rsidR="006830C1" w:rsidRPr="00AA5079">
        <w:t>—</w:t>
      </w:r>
      <w:r w:rsidRPr="00AA5079">
        <w:t xml:space="preserve"> 1 человек.</w:t>
      </w:r>
    </w:p>
    <w:p w14:paraId="21646225" w14:textId="77777777" w:rsidR="0083159F" w:rsidRPr="004D2A2D" w:rsidRDefault="0083159F" w:rsidP="0083159F">
      <w:pPr>
        <w:pStyle w:val="4"/>
        <w:keepLines w:val="0"/>
        <w:tabs>
          <w:tab w:val="clear" w:pos="862"/>
          <w:tab w:val="left" w:pos="851"/>
        </w:tabs>
        <w:ind w:left="864" w:hanging="864"/>
      </w:pPr>
      <w:bookmarkStart w:id="1005" w:name="OLE_LINK209"/>
      <w:bookmarkStart w:id="1006" w:name="OLE_LINK210"/>
      <w:r w:rsidRPr="004D2A2D">
        <w:t>Требования к к</w:t>
      </w:r>
      <w:bookmarkStart w:id="1007" w:name="OLE_LINK223"/>
      <w:bookmarkStart w:id="1008" w:name="OLE_LINK224"/>
      <w:r w:rsidRPr="004D2A2D">
        <w:t>валификации персонала</w:t>
      </w:r>
      <w:bookmarkEnd w:id="1005"/>
      <w:bookmarkEnd w:id="1006"/>
      <w:r w:rsidRPr="004D2A2D">
        <w:t>, порядку его</w:t>
      </w:r>
      <w:r w:rsidR="0073113B" w:rsidRPr="004D2A2D">
        <w:t xml:space="preserve"> подготовки и контроля знаний </w:t>
      </w:r>
      <w:r w:rsidR="0073113B" w:rsidRPr="004D2A2D">
        <w:br/>
        <w:t xml:space="preserve">и </w:t>
      </w:r>
      <w:r w:rsidRPr="004D2A2D">
        <w:t>навыков</w:t>
      </w:r>
      <w:bookmarkEnd w:id="1007"/>
      <w:bookmarkEnd w:id="1008"/>
    </w:p>
    <w:p w14:paraId="2315F10C" w14:textId="1A4F63EC" w:rsidR="0083159F" w:rsidRPr="00DE68FB" w:rsidRDefault="0073113B" w:rsidP="00547BCD">
      <w:r>
        <w:t>А</w:t>
      </w:r>
      <w:r w:rsidR="000A2E28">
        <w:t xml:space="preserve">дминистратор </w:t>
      </w:r>
      <w:r w:rsidR="00042D5E">
        <w:t>приложений</w:t>
      </w:r>
      <w:r w:rsidR="000A2E28">
        <w:t xml:space="preserve"> долж</w:t>
      </w:r>
      <w:r>
        <w:t>е</w:t>
      </w:r>
      <w:r w:rsidR="0083159F" w:rsidRPr="00DE68FB">
        <w:t xml:space="preserve">н обладать </w:t>
      </w:r>
      <w:r w:rsidR="00425713">
        <w:t>знаниями, навыками и опытом достаточными для выполнения своих функциональных обязанностей</w:t>
      </w:r>
      <w:r w:rsidR="0083159F" w:rsidRPr="00DE68FB">
        <w:t>.</w:t>
      </w:r>
    </w:p>
    <w:p w14:paraId="1BCD1767" w14:textId="04F5D6D9" w:rsidR="00042D5E" w:rsidRDefault="00042D5E" w:rsidP="00042D5E">
      <w:r>
        <w:t>Системный администратор</w:t>
      </w:r>
      <w:r w:rsidR="00425713">
        <w:t xml:space="preserve"> долже</w:t>
      </w:r>
      <w:r w:rsidR="00425713" w:rsidRPr="00DE68FB">
        <w:t xml:space="preserve">н обладать </w:t>
      </w:r>
      <w:r w:rsidR="00425713">
        <w:t>знаниями, навыками и опытом достаточными для выполнения своих функциональных обязанностей</w:t>
      </w:r>
      <w:r w:rsidR="00425713" w:rsidRPr="00DE68FB">
        <w:t>.</w:t>
      </w:r>
    </w:p>
    <w:p w14:paraId="26078D2E" w14:textId="4A918658" w:rsidR="00312ADC" w:rsidRDefault="00972287" w:rsidP="00432D60">
      <w:r>
        <w:t>Администратор ИБ</w:t>
      </w:r>
      <w:r w:rsidR="0083159F" w:rsidRPr="00D53A60">
        <w:t xml:space="preserve"> </w:t>
      </w:r>
      <w:r w:rsidR="00425713">
        <w:t>долже</w:t>
      </w:r>
      <w:r w:rsidR="00425713" w:rsidRPr="00DE68FB">
        <w:t xml:space="preserve">н обладать </w:t>
      </w:r>
      <w:r w:rsidR="00425713">
        <w:t>знаниями, навыками и опытом достаточными для выполнения своих функциональных обязанностей</w:t>
      </w:r>
      <w:r w:rsidR="00425713" w:rsidRPr="00DE68FB">
        <w:t>.</w:t>
      </w:r>
    </w:p>
    <w:p w14:paraId="009FD860" w14:textId="4F0C55C4" w:rsidR="0083159F" w:rsidRPr="004D2A2D" w:rsidRDefault="0083159F" w:rsidP="0083159F">
      <w:pPr>
        <w:pStyle w:val="4"/>
        <w:keepLines w:val="0"/>
        <w:tabs>
          <w:tab w:val="clear" w:pos="862"/>
          <w:tab w:val="left" w:pos="851"/>
        </w:tabs>
        <w:ind w:left="864" w:hanging="864"/>
      </w:pPr>
      <w:bookmarkStart w:id="1009" w:name="OLE_LINK225"/>
      <w:bookmarkStart w:id="1010" w:name="OLE_LINK226"/>
      <w:bookmarkStart w:id="1011" w:name="OLE_LINK227"/>
      <w:r w:rsidRPr="004D2A2D">
        <w:t>Тре</w:t>
      </w:r>
      <w:r w:rsidR="00751999" w:rsidRPr="004D2A2D">
        <w:t xml:space="preserve">буемый режим работы </w:t>
      </w:r>
      <w:r w:rsidR="00086D2B" w:rsidRPr="004D2A2D">
        <w:t>пользователей</w:t>
      </w:r>
      <w:r w:rsidR="00751999" w:rsidRPr="004D2A2D">
        <w:t xml:space="preserve"> </w:t>
      </w:r>
      <w:r w:rsidR="006863E4">
        <w:t>Подсистем</w:t>
      </w:r>
      <w:r w:rsidR="00751999" w:rsidRPr="004D2A2D">
        <w:t>ы</w:t>
      </w:r>
      <w:bookmarkEnd w:id="1009"/>
      <w:bookmarkEnd w:id="1010"/>
      <w:bookmarkEnd w:id="1011"/>
    </w:p>
    <w:p w14:paraId="0F3C8271" w14:textId="2F7F385B" w:rsidR="00D32830" w:rsidRDefault="00654719" w:rsidP="00A150A5">
      <w:r>
        <w:t xml:space="preserve">При условии нормального режима функционирования </w:t>
      </w:r>
      <w:r w:rsidR="003B226D">
        <w:t>Подс</w:t>
      </w:r>
      <w:r>
        <w:t xml:space="preserve">истема доступна Пользователям </w:t>
      </w:r>
      <w:r w:rsidR="006863E4">
        <w:t>круглосуточно</w:t>
      </w:r>
      <w:r w:rsidR="00D32830">
        <w:t>.</w:t>
      </w:r>
      <w:r>
        <w:t xml:space="preserve"> Количество одновременно работающих </w:t>
      </w:r>
      <w:r w:rsidR="006A5847">
        <w:t>Пользователей в Онлайн</w:t>
      </w:r>
      <w:r w:rsidR="006863E4">
        <w:t>-</w:t>
      </w:r>
      <w:r w:rsidR="006A5847">
        <w:t xml:space="preserve">режиме </w:t>
      </w:r>
      <w:r w:rsidR="006863E4">
        <w:t xml:space="preserve">определено в таблице </w:t>
      </w:r>
      <w:r w:rsidR="006863E4">
        <w:fldChar w:fldCharType="begin"/>
      </w:r>
      <w:r w:rsidR="006863E4">
        <w:instrText xml:space="preserve"> REF _Ref445394910 \h </w:instrText>
      </w:r>
      <w:r w:rsidR="006863E4">
        <w:fldChar w:fldCharType="separate"/>
      </w:r>
      <w:r w:rsidR="00F07635">
        <w:rPr>
          <w:noProof/>
        </w:rPr>
        <w:t>13</w:t>
      </w:r>
      <w:r w:rsidR="006863E4">
        <w:fldChar w:fldCharType="end"/>
      </w:r>
      <w:r w:rsidR="006A5847">
        <w:t>.</w:t>
      </w:r>
    </w:p>
    <w:p w14:paraId="7F3DA7E1" w14:textId="77777777" w:rsidR="009A2511" w:rsidRPr="00E026A1" w:rsidRDefault="009A2511" w:rsidP="009A2511">
      <w:r>
        <w:t>Режим работы службы технической поддержки должен обеспечивать выполнение показателей, которые описаны в п. 4.1.3.</w:t>
      </w:r>
    </w:p>
    <w:p w14:paraId="1F64D8EF" w14:textId="1AF17308" w:rsidR="00A73D84" w:rsidRDefault="00A73D84" w:rsidP="00A73D84">
      <w:pPr>
        <w:pStyle w:val="3"/>
      </w:pPr>
      <w:r>
        <w:t>Показатели назначения</w:t>
      </w:r>
    </w:p>
    <w:p w14:paraId="7AE30A6C" w14:textId="7A71DFEE" w:rsidR="00247BA1" w:rsidRDefault="003B226D" w:rsidP="00973993">
      <w:r>
        <w:t>Подс</w:t>
      </w:r>
      <w:r w:rsidR="00973993" w:rsidRPr="00973993">
        <w:t xml:space="preserve">истема должна предусматривать возможность масштабирования по производительности и объёму обрабатываемой информации без модификации </w:t>
      </w:r>
      <w:r w:rsidR="00973993">
        <w:t xml:space="preserve">платформы </w:t>
      </w:r>
      <w:r w:rsidR="00973993" w:rsidRPr="00973993">
        <w:t>путём модернизации используемого комплекса технических средств. Возможности масштабирования должны обеспечиваться средствами используемого базового программного обеспечения.</w:t>
      </w:r>
    </w:p>
    <w:p w14:paraId="7313BF44" w14:textId="548EF91D" w:rsidR="00973993" w:rsidRDefault="00247BA1" w:rsidP="00973993">
      <w:r>
        <w:t>Требуемые показатели</w:t>
      </w:r>
      <w:r w:rsidRPr="0027451E">
        <w:t xml:space="preserve"> </w:t>
      </w:r>
      <w:r>
        <w:t xml:space="preserve">проекта по </w:t>
      </w:r>
      <w:fldSimple w:instr=" DOCPROPERTY  &quot;Тип проекта_дат&quot;  \* MERGEFORMAT ">
        <w:r w:rsidR="005A0256">
          <w:t>созданию</w:t>
        </w:r>
      </w:fldSimple>
      <w:r w:rsidR="00973993">
        <w:t xml:space="preserve"> </w:t>
      </w:r>
      <w:r w:rsidR="003B226D">
        <w:t>Подс</w:t>
      </w:r>
      <w:r w:rsidR="00973993">
        <w:t>истем</w:t>
      </w:r>
      <w:r>
        <w:t>ы</w:t>
      </w:r>
      <w:r w:rsidR="00973993">
        <w:t xml:space="preserve"> представлены в таблице </w:t>
      </w:r>
      <w:r w:rsidR="00973993">
        <w:fldChar w:fldCharType="begin"/>
      </w:r>
      <w:r w:rsidR="00973993">
        <w:instrText xml:space="preserve"> REF _Ref448509406 \h </w:instrText>
      </w:r>
      <w:r w:rsidR="00973993">
        <w:fldChar w:fldCharType="separate"/>
      </w:r>
      <w:r w:rsidR="00000331">
        <w:rPr>
          <w:noProof/>
        </w:rPr>
        <w:t>12</w:t>
      </w:r>
      <w:r w:rsidR="00973993">
        <w:fldChar w:fldCharType="end"/>
      </w:r>
      <w:r w:rsidR="00973993">
        <w:t>.</w:t>
      </w:r>
    </w:p>
    <w:p w14:paraId="579D76D5" w14:textId="27FA36D9" w:rsidR="00973993" w:rsidRPr="00530E76" w:rsidRDefault="00973993" w:rsidP="00A3472B">
      <w:pPr>
        <w:pStyle w:val="af"/>
      </w:pPr>
      <w:bookmarkStart w:id="1012" w:name="_Toc479788760"/>
      <w:bookmarkStart w:id="1013" w:name="_Toc481488957"/>
      <w:bookmarkStart w:id="1014" w:name="_Toc481489514"/>
      <w:r>
        <w:t xml:space="preserve">Таблица </w:t>
      </w:r>
      <w:fldSimple w:instr=" SEQ Таблица \* ARABIC ">
        <w:bookmarkStart w:id="1015" w:name="_Ref448509406"/>
        <w:r w:rsidR="00000331">
          <w:rPr>
            <w:noProof/>
          </w:rPr>
          <w:t>12</w:t>
        </w:r>
        <w:bookmarkEnd w:id="1015"/>
      </w:fldSimple>
      <w:r>
        <w:rPr>
          <w:noProof/>
        </w:rPr>
        <w:br/>
      </w:r>
      <w:r w:rsidR="00247BA1">
        <w:t>Требуемые показатели</w:t>
      </w:r>
      <w:r w:rsidR="00247BA1" w:rsidRPr="0027451E">
        <w:t xml:space="preserve"> </w:t>
      </w:r>
      <w:r w:rsidR="00247BA1">
        <w:t xml:space="preserve">проекта по </w:t>
      </w:r>
      <w:fldSimple w:instr=" DOCPROPERTY  &quot;Тип проекта_дат&quot;  \* MERGEFORMAT ">
        <w:r w:rsidR="005A0256">
          <w:t>созданию</w:t>
        </w:r>
      </w:fldSimple>
      <w:r w:rsidR="00247BA1">
        <w:t xml:space="preserve"> </w:t>
      </w:r>
      <w:r w:rsidR="003B226D">
        <w:t>Подс</w:t>
      </w:r>
      <w:r w:rsidR="00247BA1">
        <w:t>истемы</w:t>
      </w:r>
      <w:bookmarkEnd w:id="1012"/>
      <w:bookmarkEnd w:id="1013"/>
      <w:bookmarkEnd w:id="1014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600"/>
        <w:gridCol w:w="2581"/>
        <w:gridCol w:w="1555"/>
        <w:gridCol w:w="1504"/>
        <w:gridCol w:w="1055"/>
        <w:gridCol w:w="1071"/>
        <w:gridCol w:w="1204"/>
      </w:tblGrid>
      <w:tr w:rsidR="00E43683" w:rsidRPr="00A75D48" w14:paraId="36DE00E1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497" w:type="dxa"/>
            <w:vMerge w:val="restart"/>
          </w:tcPr>
          <w:p w14:paraId="4EE4AF35" w14:textId="77777777" w:rsidR="00E43683" w:rsidRPr="00A75D48" w:rsidRDefault="00E43683" w:rsidP="006E7C91">
            <w:pPr>
              <w:pStyle w:val="SC8"/>
              <w:rPr>
                <w:noProof/>
                <w:snapToGrid w:val="0"/>
              </w:rPr>
            </w:pPr>
            <w:r w:rsidRPr="00A75D48">
              <w:rPr>
                <w:noProof/>
                <w:snapToGrid w:val="0"/>
              </w:rPr>
              <w:t>№</w:t>
            </w:r>
          </w:p>
        </w:tc>
        <w:tc>
          <w:tcPr>
            <w:tcW w:w="2136" w:type="dxa"/>
            <w:vMerge w:val="restart"/>
          </w:tcPr>
          <w:p w14:paraId="36225853" w14:textId="77777777" w:rsidR="00E43683" w:rsidRPr="00A75D48" w:rsidRDefault="00E43683" w:rsidP="006E7C91">
            <w:pPr>
              <w:pStyle w:val="SC8"/>
              <w:rPr>
                <w:noProof/>
                <w:snapToGrid w:val="0"/>
              </w:rPr>
            </w:pPr>
            <w:r w:rsidRPr="00D33EBC">
              <w:t>Наименование показателя</w:t>
            </w:r>
          </w:p>
        </w:tc>
        <w:tc>
          <w:tcPr>
            <w:tcW w:w="1287" w:type="dxa"/>
            <w:vMerge w:val="restart"/>
          </w:tcPr>
          <w:p w14:paraId="5EA33A59" w14:textId="77777777" w:rsidR="00E43683" w:rsidRPr="0027451E" w:rsidRDefault="00E43683" w:rsidP="006E7C91">
            <w:pPr>
              <w:pStyle w:val="SC8"/>
              <w:rPr>
                <w:rFonts w:eastAsia="MS Mincho"/>
              </w:rPr>
            </w:pPr>
            <w:r w:rsidRPr="00D33EBC">
              <w:t>Единица измерения</w:t>
            </w:r>
          </w:p>
        </w:tc>
        <w:tc>
          <w:tcPr>
            <w:tcW w:w="1245" w:type="dxa"/>
            <w:vMerge w:val="restart"/>
          </w:tcPr>
          <w:p w14:paraId="37024C23" w14:textId="77777777" w:rsidR="00E43683" w:rsidRPr="0027451E" w:rsidRDefault="00E43683" w:rsidP="006E7C91">
            <w:pPr>
              <w:pStyle w:val="SC8"/>
              <w:rPr>
                <w:rFonts w:eastAsia="MS Mincho"/>
              </w:rPr>
            </w:pPr>
            <w:r w:rsidRPr="00D33EBC">
              <w:t>Базовое (исходное) значение</w:t>
            </w:r>
          </w:p>
        </w:tc>
        <w:tc>
          <w:tcPr>
            <w:tcW w:w="2755" w:type="dxa"/>
            <w:gridSpan w:val="3"/>
            <w:tcBorders>
              <w:left w:val="single" w:sz="4" w:space="0" w:color="auto"/>
            </w:tcBorders>
          </w:tcPr>
          <w:p w14:paraId="6E2FB274" w14:textId="77777777" w:rsidR="00E43683" w:rsidRPr="001D67AF" w:rsidRDefault="00E43683" w:rsidP="006E7C91">
            <w:pPr>
              <w:pStyle w:val="SC8"/>
              <w:rPr>
                <w:rFonts w:eastAsia="Calibri"/>
              </w:rPr>
            </w:pPr>
            <w:r w:rsidRPr="001D67AF">
              <w:rPr>
                <w:rFonts w:eastAsia="Calibri"/>
              </w:rPr>
              <w:t>Плановое значение показателя</w:t>
            </w:r>
          </w:p>
        </w:tc>
      </w:tr>
      <w:tr w:rsidR="00E43683" w:rsidRPr="00A75D48" w14:paraId="5419505C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497" w:type="dxa"/>
            <w:vMerge/>
          </w:tcPr>
          <w:p w14:paraId="7DD49193" w14:textId="77777777" w:rsidR="00E43683" w:rsidRPr="00A75D48" w:rsidRDefault="00E43683" w:rsidP="006E7C91">
            <w:pPr>
              <w:pStyle w:val="SC8"/>
              <w:rPr>
                <w:noProof/>
                <w:snapToGrid w:val="0"/>
              </w:rPr>
            </w:pPr>
          </w:p>
        </w:tc>
        <w:tc>
          <w:tcPr>
            <w:tcW w:w="2136" w:type="dxa"/>
            <w:vMerge/>
          </w:tcPr>
          <w:p w14:paraId="5EE1AC70" w14:textId="77777777" w:rsidR="00E43683" w:rsidRPr="0027451E" w:rsidRDefault="00E43683" w:rsidP="006E7C91">
            <w:pPr>
              <w:pStyle w:val="SC8"/>
              <w:rPr>
                <w:rFonts w:eastAsia="MS Mincho"/>
              </w:rPr>
            </w:pPr>
          </w:p>
        </w:tc>
        <w:tc>
          <w:tcPr>
            <w:tcW w:w="1287" w:type="dxa"/>
            <w:vMerge/>
          </w:tcPr>
          <w:p w14:paraId="12A11E3B" w14:textId="77777777" w:rsidR="00E43683" w:rsidRPr="0027451E" w:rsidRDefault="00E43683" w:rsidP="006E7C91">
            <w:pPr>
              <w:pStyle w:val="SC8"/>
              <w:rPr>
                <w:rFonts w:eastAsia="MS Mincho"/>
              </w:rPr>
            </w:pPr>
          </w:p>
        </w:tc>
        <w:tc>
          <w:tcPr>
            <w:tcW w:w="1245" w:type="dxa"/>
            <w:vMerge/>
          </w:tcPr>
          <w:p w14:paraId="4A11733B" w14:textId="77777777" w:rsidR="00E43683" w:rsidRPr="0027451E" w:rsidRDefault="00E43683" w:rsidP="006E7C91">
            <w:pPr>
              <w:pStyle w:val="SC8"/>
              <w:rPr>
                <w:rFonts w:eastAsia="MS Mincho"/>
              </w:rPr>
            </w:pPr>
          </w:p>
        </w:tc>
        <w:tc>
          <w:tcPr>
            <w:tcW w:w="873" w:type="dxa"/>
          </w:tcPr>
          <w:p w14:paraId="1A7E884F" w14:textId="77777777" w:rsidR="00E43683" w:rsidRPr="0027451E" w:rsidRDefault="00E43683" w:rsidP="006E7C91">
            <w:pPr>
              <w:pStyle w:val="SC8"/>
              <w:rPr>
                <w:rFonts w:eastAsia="MS Mincho"/>
              </w:rPr>
            </w:pPr>
            <w:r w:rsidRPr="00A84E5E">
              <w:t>2017</w:t>
            </w:r>
          </w:p>
        </w:tc>
        <w:tc>
          <w:tcPr>
            <w:tcW w:w="886" w:type="dxa"/>
          </w:tcPr>
          <w:p w14:paraId="03400B6E" w14:textId="77777777" w:rsidR="00E43683" w:rsidRPr="0027451E" w:rsidRDefault="00E43683" w:rsidP="006E7C91">
            <w:pPr>
              <w:pStyle w:val="SC8"/>
              <w:rPr>
                <w:rFonts w:eastAsia="MS Mincho"/>
              </w:rPr>
            </w:pPr>
            <w:r w:rsidRPr="00A84E5E">
              <w:t>2018</w:t>
            </w:r>
          </w:p>
        </w:tc>
        <w:tc>
          <w:tcPr>
            <w:tcW w:w="996" w:type="dxa"/>
          </w:tcPr>
          <w:p w14:paraId="4B032E70" w14:textId="77777777" w:rsidR="00E43683" w:rsidRPr="0027451E" w:rsidRDefault="00E43683" w:rsidP="006E7C91">
            <w:pPr>
              <w:pStyle w:val="SC8"/>
              <w:rPr>
                <w:rFonts w:eastAsia="MS Mincho"/>
              </w:rPr>
            </w:pPr>
            <w:r w:rsidRPr="00A84E5E">
              <w:t>2019</w:t>
            </w:r>
          </w:p>
        </w:tc>
      </w:tr>
      <w:tr w:rsidR="00E43683" w:rsidRPr="00A75D48" w14:paraId="78DAE0E7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497" w:type="dxa"/>
          </w:tcPr>
          <w:p w14:paraId="6A2CC9D0" w14:textId="77777777" w:rsidR="00E43683" w:rsidRPr="00A75D48" w:rsidRDefault="00E43683" w:rsidP="006E7C91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1</w:t>
            </w:r>
          </w:p>
        </w:tc>
        <w:tc>
          <w:tcPr>
            <w:tcW w:w="2136" w:type="dxa"/>
          </w:tcPr>
          <w:p w14:paraId="53471C15" w14:textId="77777777" w:rsidR="00E43683" w:rsidRDefault="00E43683" w:rsidP="006E7C91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2</w:t>
            </w:r>
          </w:p>
        </w:tc>
        <w:tc>
          <w:tcPr>
            <w:tcW w:w="1287" w:type="dxa"/>
          </w:tcPr>
          <w:p w14:paraId="6A0D4491" w14:textId="77777777" w:rsidR="00E43683" w:rsidRDefault="00E43683" w:rsidP="006E7C91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3</w:t>
            </w:r>
          </w:p>
        </w:tc>
        <w:tc>
          <w:tcPr>
            <w:tcW w:w="1245" w:type="dxa"/>
          </w:tcPr>
          <w:p w14:paraId="1A0C60F2" w14:textId="77777777" w:rsidR="00E43683" w:rsidRDefault="00E43683" w:rsidP="006E7C91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4</w:t>
            </w:r>
          </w:p>
        </w:tc>
        <w:tc>
          <w:tcPr>
            <w:tcW w:w="873" w:type="dxa"/>
          </w:tcPr>
          <w:p w14:paraId="67EFD776" w14:textId="77777777" w:rsidR="00E43683" w:rsidRDefault="00E43683" w:rsidP="006E7C91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6</w:t>
            </w:r>
          </w:p>
        </w:tc>
        <w:tc>
          <w:tcPr>
            <w:tcW w:w="886" w:type="dxa"/>
          </w:tcPr>
          <w:p w14:paraId="7729C8DE" w14:textId="77777777" w:rsidR="00E43683" w:rsidRDefault="00E43683" w:rsidP="006E7C91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7</w:t>
            </w:r>
          </w:p>
        </w:tc>
        <w:tc>
          <w:tcPr>
            <w:tcW w:w="996" w:type="dxa"/>
          </w:tcPr>
          <w:p w14:paraId="190BE848" w14:textId="77777777" w:rsidR="00E43683" w:rsidRPr="00A75D48" w:rsidRDefault="00E43683" w:rsidP="006E7C91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8</w:t>
            </w:r>
          </w:p>
        </w:tc>
      </w:tr>
      <w:tr w:rsidR="00E43683" w:rsidRPr="009F24F7" w14:paraId="3C5A40EF" w14:textId="77777777" w:rsidTr="00B9334C">
        <w:trPr>
          <w:trHeight w:val="59"/>
        </w:trPr>
        <w:tc>
          <w:tcPr>
            <w:tcW w:w="497" w:type="dxa"/>
          </w:tcPr>
          <w:p w14:paraId="7FF2FA72" w14:textId="77777777" w:rsidR="00E43683" w:rsidRPr="00E43683" w:rsidRDefault="00E43683" w:rsidP="00B9334C">
            <w:pPr>
              <w:pStyle w:val="SC"/>
              <w:numPr>
                <w:ilvl w:val="0"/>
                <w:numId w:val="117"/>
              </w:numPr>
              <w:rPr>
                <w:noProof/>
                <w:snapToGrid w:val="0"/>
              </w:rPr>
            </w:pPr>
          </w:p>
        </w:tc>
        <w:tc>
          <w:tcPr>
            <w:tcW w:w="2136" w:type="dxa"/>
          </w:tcPr>
          <w:p w14:paraId="277EE36C" w14:textId="2A2B2B81" w:rsidR="00E43683" w:rsidRPr="005A4CDC" w:rsidRDefault="006A5847" w:rsidP="00353F23">
            <w:pPr>
              <w:pStyle w:val="SC7"/>
            </w:pPr>
            <w:r>
              <w:t>Общее ч</w:t>
            </w:r>
            <w:r w:rsidR="00E43683" w:rsidRPr="00190DD4">
              <w:t xml:space="preserve">исло </w:t>
            </w:r>
            <w:r w:rsidR="00055645">
              <w:t>Пользовател</w:t>
            </w:r>
            <w:r w:rsidR="00E43683">
              <w:t xml:space="preserve">ей на ОС </w:t>
            </w:r>
            <w:r w:rsidR="00E43683">
              <w:rPr>
                <w:lang w:val="en-US"/>
              </w:rPr>
              <w:t>Android</w:t>
            </w:r>
          </w:p>
        </w:tc>
        <w:tc>
          <w:tcPr>
            <w:tcW w:w="1287" w:type="dxa"/>
          </w:tcPr>
          <w:p w14:paraId="49E77163" w14:textId="77777777" w:rsidR="00E43683" w:rsidRDefault="00E43683" w:rsidP="00353F23">
            <w:pPr>
              <w:pStyle w:val="SCf4"/>
            </w:pPr>
            <w:r w:rsidRPr="00EC4AA9">
              <w:t>Шт.</w:t>
            </w:r>
          </w:p>
        </w:tc>
        <w:tc>
          <w:tcPr>
            <w:tcW w:w="1245" w:type="dxa"/>
          </w:tcPr>
          <w:p w14:paraId="4EF5C3EC" w14:textId="77777777" w:rsidR="00E43683" w:rsidRDefault="00E43683" w:rsidP="00353F23">
            <w:pPr>
              <w:pStyle w:val="SCf4"/>
            </w:pPr>
            <w:r w:rsidRPr="00EC4AA9">
              <w:t>0</w:t>
            </w:r>
          </w:p>
        </w:tc>
        <w:tc>
          <w:tcPr>
            <w:tcW w:w="873" w:type="dxa"/>
          </w:tcPr>
          <w:p w14:paraId="456A1039" w14:textId="4EE40333" w:rsidR="00E43683" w:rsidRDefault="00E43683" w:rsidP="00353F23">
            <w:pPr>
              <w:pStyle w:val="SCf4"/>
            </w:pPr>
            <w:r>
              <w:t>500</w:t>
            </w:r>
            <w:r w:rsidR="00584036">
              <w:t>0</w:t>
            </w:r>
          </w:p>
        </w:tc>
        <w:tc>
          <w:tcPr>
            <w:tcW w:w="886" w:type="dxa"/>
          </w:tcPr>
          <w:p w14:paraId="10FD2C3B" w14:textId="2FD13C22" w:rsidR="00E43683" w:rsidRDefault="00E43683" w:rsidP="00353F23">
            <w:pPr>
              <w:pStyle w:val="SCf4"/>
            </w:pPr>
            <w:r>
              <w:t>10</w:t>
            </w:r>
            <w:r w:rsidR="00584036">
              <w:t> </w:t>
            </w:r>
            <w:r>
              <w:t>00</w:t>
            </w:r>
            <w:r w:rsidR="00584036">
              <w:t>0</w:t>
            </w:r>
          </w:p>
        </w:tc>
        <w:tc>
          <w:tcPr>
            <w:tcW w:w="996" w:type="dxa"/>
          </w:tcPr>
          <w:p w14:paraId="5B969EE3" w14:textId="54300DC7" w:rsidR="00E43683" w:rsidRPr="00D61F91" w:rsidRDefault="00E43683" w:rsidP="00353F23">
            <w:pPr>
              <w:pStyle w:val="SCf4"/>
            </w:pPr>
            <w:r>
              <w:t>20</w:t>
            </w:r>
            <w:r w:rsidR="00584036">
              <w:t> </w:t>
            </w:r>
            <w:r>
              <w:t>00</w:t>
            </w:r>
            <w:r w:rsidR="00584036">
              <w:t>0</w:t>
            </w:r>
          </w:p>
        </w:tc>
      </w:tr>
      <w:tr w:rsidR="00E43683" w:rsidRPr="009F24F7" w14:paraId="7BDBFBF1" w14:textId="77777777" w:rsidTr="00B9334C">
        <w:trPr>
          <w:trHeight w:val="59"/>
        </w:trPr>
        <w:tc>
          <w:tcPr>
            <w:tcW w:w="497" w:type="dxa"/>
          </w:tcPr>
          <w:p w14:paraId="6D79DBD3" w14:textId="77777777" w:rsidR="00E43683" w:rsidRPr="00D61F91" w:rsidRDefault="00E43683" w:rsidP="00994D39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136" w:type="dxa"/>
          </w:tcPr>
          <w:p w14:paraId="76F32708" w14:textId="0DC5CA39" w:rsidR="00E43683" w:rsidRPr="005A4CDC" w:rsidRDefault="006A5847" w:rsidP="00353F23">
            <w:pPr>
              <w:pStyle w:val="SC7"/>
              <w:rPr>
                <w:i/>
              </w:rPr>
            </w:pPr>
            <w:r>
              <w:t>Общее ч</w:t>
            </w:r>
            <w:r w:rsidR="00E43683" w:rsidRPr="00190DD4">
              <w:t xml:space="preserve">исло </w:t>
            </w:r>
            <w:r w:rsidR="00055645">
              <w:t>Пользовател</w:t>
            </w:r>
            <w:r w:rsidR="00E43683">
              <w:t xml:space="preserve">ей на ОС </w:t>
            </w:r>
            <w:r w:rsidR="00E43683">
              <w:rPr>
                <w:lang w:val="en-US"/>
              </w:rPr>
              <w:t>iOS</w:t>
            </w:r>
          </w:p>
        </w:tc>
        <w:tc>
          <w:tcPr>
            <w:tcW w:w="1287" w:type="dxa"/>
          </w:tcPr>
          <w:p w14:paraId="692D67FF" w14:textId="77777777" w:rsidR="00E43683" w:rsidRDefault="00E43683" w:rsidP="00353F23">
            <w:pPr>
              <w:pStyle w:val="SCf4"/>
            </w:pPr>
            <w:r w:rsidRPr="00EC4AA9">
              <w:t>Шт.</w:t>
            </w:r>
          </w:p>
        </w:tc>
        <w:tc>
          <w:tcPr>
            <w:tcW w:w="1245" w:type="dxa"/>
          </w:tcPr>
          <w:p w14:paraId="0DFB98DA" w14:textId="77777777" w:rsidR="00E43683" w:rsidRDefault="00E43683" w:rsidP="00353F23">
            <w:pPr>
              <w:pStyle w:val="SCf4"/>
            </w:pPr>
            <w:r w:rsidRPr="00EC4AA9">
              <w:t>0</w:t>
            </w:r>
          </w:p>
        </w:tc>
        <w:tc>
          <w:tcPr>
            <w:tcW w:w="873" w:type="dxa"/>
          </w:tcPr>
          <w:p w14:paraId="0823964D" w14:textId="0CB64997" w:rsidR="00E43683" w:rsidRDefault="00E43683" w:rsidP="00353F23">
            <w:pPr>
              <w:pStyle w:val="SCf4"/>
            </w:pPr>
            <w:r>
              <w:t>500</w:t>
            </w:r>
            <w:r w:rsidR="00584036">
              <w:t>0</w:t>
            </w:r>
          </w:p>
        </w:tc>
        <w:tc>
          <w:tcPr>
            <w:tcW w:w="886" w:type="dxa"/>
          </w:tcPr>
          <w:p w14:paraId="5849B6CD" w14:textId="00EBAE7D" w:rsidR="00E43683" w:rsidRDefault="00E43683" w:rsidP="00353F23">
            <w:pPr>
              <w:pStyle w:val="SCf4"/>
            </w:pPr>
            <w:r>
              <w:t>10</w:t>
            </w:r>
            <w:r w:rsidR="00584036">
              <w:t> </w:t>
            </w:r>
            <w:r>
              <w:t>00</w:t>
            </w:r>
            <w:r w:rsidR="00584036">
              <w:t>0</w:t>
            </w:r>
          </w:p>
        </w:tc>
        <w:tc>
          <w:tcPr>
            <w:tcW w:w="996" w:type="dxa"/>
          </w:tcPr>
          <w:p w14:paraId="1EF6C478" w14:textId="0DF2E980" w:rsidR="00E43683" w:rsidRPr="005A4CDC" w:rsidRDefault="00E43683" w:rsidP="00353F23">
            <w:pPr>
              <w:pStyle w:val="SCf4"/>
              <w:rPr>
                <w:lang w:val="en-US"/>
              </w:rPr>
            </w:pPr>
            <w:r>
              <w:t>20</w:t>
            </w:r>
            <w:r w:rsidR="00584036">
              <w:t> </w:t>
            </w:r>
            <w:r>
              <w:t>00</w:t>
            </w:r>
            <w:r w:rsidR="00584036">
              <w:t>0</w:t>
            </w:r>
          </w:p>
        </w:tc>
      </w:tr>
    </w:tbl>
    <w:p w14:paraId="415D5046" w14:textId="57F508B1" w:rsidR="001E6845" w:rsidRDefault="001E6845" w:rsidP="009F4A7A">
      <w:r>
        <w:t>Требуемые показатели</w:t>
      </w:r>
      <w:r w:rsidRPr="0027451E">
        <w:t xml:space="preserve"> производительности</w:t>
      </w:r>
      <w:r w:rsidR="006C3230">
        <w:t xml:space="preserve"> </w:t>
      </w:r>
      <w:r w:rsidR="003B226D">
        <w:t>Подс</w:t>
      </w:r>
      <w:r w:rsidR="006C3230">
        <w:t xml:space="preserve">истемы представлены в таблице </w:t>
      </w:r>
      <w:r w:rsidR="006C3230">
        <w:fldChar w:fldCharType="begin"/>
      </w:r>
      <w:r w:rsidR="006C3230">
        <w:instrText xml:space="preserve"> REF _Ref445394910 \h </w:instrText>
      </w:r>
      <w:r w:rsidR="006C3230">
        <w:fldChar w:fldCharType="separate"/>
      </w:r>
      <w:r w:rsidR="00000331">
        <w:rPr>
          <w:noProof/>
        </w:rPr>
        <w:t>13</w:t>
      </w:r>
      <w:r w:rsidR="006C3230">
        <w:fldChar w:fldCharType="end"/>
      </w:r>
      <w:r w:rsidR="006C3230">
        <w:t>.</w:t>
      </w:r>
    </w:p>
    <w:p w14:paraId="33DD73DC" w14:textId="6C215522" w:rsidR="006C3230" w:rsidRPr="00530E76" w:rsidRDefault="006C3230" w:rsidP="00A3472B">
      <w:pPr>
        <w:pStyle w:val="af"/>
      </w:pPr>
      <w:bookmarkStart w:id="1016" w:name="_Toc447141675"/>
      <w:bookmarkStart w:id="1017" w:name="_Toc479788761"/>
      <w:bookmarkStart w:id="1018" w:name="_Toc481488958"/>
      <w:bookmarkStart w:id="1019" w:name="_Toc481489515"/>
      <w:r w:rsidRPr="00530E76">
        <w:t>Таблица</w:t>
      </w:r>
      <w:r>
        <w:t xml:space="preserve"> </w:t>
      </w:r>
      <w:fldSimple w:instr=" SEQ Таблица \* ARABIC ">
        <w:bookmarkStart w:id="1020" w:name="_Ref445394910"/>
        <w:r w:rsidR="00000331">
          <w:rPr>
            <w:noProof/>
          </w:rPr>
          <w:t>13</w:t>
        </w:r>
        <w:bookmarkEnd w:id="1020"/>
      </w:fldSimple>
      <w:r>
        <w:rPr>
          <w:noProof/>
        </w:rPr>
        <w:br/>
      </w:r>
      <w:r>
        <w:t xml:space="preserve">Требуемые показатели производительности </w:t>
      </w:r>
      <w:r w:rsidR="003B226D">
        <w:t>Подс</w:t>
      </w:r>
      <w:r>
        <w:t>истемы</w:t>
      </w:r>
      <w:bookmarkEnd w:id="1016"/>
      <w:bookmarkEnd w:id="1017"/>
      <w:bookmarkEnd w:id="1018"/>
      <w:bookmarkEnd w:id="1019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541"/>
        <w:gridCol w:w="6204"/>
        <w:gridCol w:w="2825"/>
      </w:tblGrid>
      <w:tr w:rsidR="001E6845" w:rsidRPr="00A75D48" w14:paraId="694FB705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1" w:type="dxa"/>
          </w:tcPr>
          <w:p w14:paraId="51B27E03" w14:textId="77777777" w:rsidR="001E6845" w:rsidRPr="00A75D48" w:rsidRDefault="001E6845" w:rsidP="001E6845">
            <w:pPr>
              <w:pStyle w:val="SC8"/>
              <w:rPr>
                <w:noProof/>
                <w:snapToGrid w:val="0"/>
              </w:rPr>
            </w:pPr>
            <w:r w:rsidRPr="00A75D48">
              <w:rPr>
                <w:noProof/>
                <w:snapToGrid w:val="0"/>
              </w:rPr>
              <w:t>№</w:t>
            </w:r>
          </w:p>
        </w:tc>
        <w:tc>
          <w:tcPr>
            <w:tcW w:w="6204" w:type="dxa"/>
          </w:tcPr>
          <w:p w14:paraId="479910AE" w14:textId="77777777" w:rsidR="001E6845" w:rsidRPr="00A75D48" w:rsidRDefault="001E6845" w:rsidP="001E6845">
            <w:pPr>
              <w:pStyle w:val="SC8"/>
              <w:rPr>
                <w:noProof/>
                <w:snapToGrid w:val="0"/>
              </w:rPr>
            </w:pPr>
            <w:r w:rsidRPr="0027451E">
              <w:rPr>
                <w:rFonts w:eastAsia="MS Mincho"/>
              </w:rPr>
              <w:t>Показатель для оценивания производительности</w:t>
            </w:r>
          </w:p>
        </w:tc>
        <w:tc>
          <w:tcPr>
            <w:tcW w:w="2825" w:type="dxa"/>
          </w:tcPr>
          <w:p w14:paraId="5621CA03" w14:textId="77777777" w:rsidR="001E6845" w:rsidRPr="009631F6" w:rsidRDefault="001E6845" w:rsidP="001E6845">
            <w:pPr>
              <w:pStyle w:val="SC8"/>
              <w:rPr>
                <w:rFonts w:eastAsia="Calibri"/>
                <w:i/>
                <w:noProof/>
              </w:rPr>
            </w:pPr>
            <w:r w:rsidRPr="0027451E">
              <w:rPr>
                <w:rFonts w:eastAsia="MS Mincho"/>
              </w:rPr>
              <w:t>Целевое значение</w:t>
            </w:r>
          </w:p>
        </w:tc>
      </w:tr>
      <w:tr w:rsidR="001E6845" w:rsidRPr="00A75D48" w14:paraId="1A5EBCDB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1" w:type="dxa"/>
          </w:tcPr>
          <w:p w14:paraId="322D242B" w14:textId="77777777" w:rsidR="001E6845" w:rsidRPr="00A75D48" w:rsidRDefault="001E6845" w:rsidP="001E6845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1</w:t>
            </w:r>
          </w:p>
        </w:tc>
        <w:tc>
          <w:tcPr>
            <w:tcW w:w="6204" w:type="dxa"/>
          </w:tcPr>
          <w:p w14:paraId="08D147F0" w14:textId="77777777" w:rsidR="001E6845" w:rsidRDefault="001E6845" w:rsidP="001E6845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2</w:t>
            </w:r>
          </w:p>
        </w:tc>
        <w:tc>
          <w:tcPr>
            <w:tcW w:w="2825" w:type="dxa"/>
          </w:tcPr>
          <w:p w14:paraId="5FC16C25" w14:textId="77777777" w:rsidR="001E6845" w:rsidRPr="00A75D48" w:rsidRDefault="001E6845" w:rsidP="001E6845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3</w:t>
            </w:r>
          </w:p>
        </w:tc>
      </w:tr>
      <w:tr w:rsidR="001E6845" w:rsidRPr="009F24F7" w14:paraId="4EAF8A45" w14:textId="77777777" w:rsidTr="00B9334C">
        <w:trPr>
          <w:trHeight w:val="44"/>
        </w:trPr>
        <w:tc>
          <w:tcPr>
            <w:tcW w:w="541" w:type="dxa"/>
          </w:tcPr>
          <w:p w14:paraId="3F7FE93D" w14:textId="77777777" w:rsidR="001E6845" w:rsidRPr="002D01F8" w:rsidRDefault="001E6845" w:rsidP="00B9334C">
            <w:pPr>
              <w:pStyle w:val="SC"/>
              <w:numPr>
                <w:ilvl w:val="0"/>
                <w:numId w:val="118"/>
              </w:numPr>
              <w:rPr>
                <w:noProof/>
                <w:snapToGrid w:val="0"/>
              </w:rPr>
            </w:pPr>
          </w:p>
        </w:tc>
        <w:tc>
          <w:tcPr>
            <w:tcW w:w="6204" w:type="dxa"/>
          </w:tcPr>
          <w:p w14:paraId="29238E2C" w14:textId="06DE6386" w:rsidR="001E6845" w:rsidRPr="00D61F91" w:rsidRDefault="001E6845" w:rsidP="00353F23">
            <w:pPr>
              <w:pStyle w:val="SC7"/>
            </w:pPr>
            <w:r>
              <w:t xml:space="preserve">Нормальный режим функционирования </w:t>
            </w:r>
            <w:r w:rsidR="003B226D">
              <w:t>Подс</w:t>
            </w:r>
            <w:r>
              <w:t>истемы</w:t>
            </w:r>
          </w:p>
        </w:tc>
        <w:tc>
          <w:tcPr>
            <w:tcW w:w="2825" w:type="dxa"/>
          </w:tcPr>
          <w:p w14:paraId="5411ECA0" w14:textId="77777777" w:rsidR="001E6845" w:rsidRPr="00D61F91" w:rsidRDefault="00A70B1E" w:rsidP="00353F23">
            <w:pPr>
              <w:pStyle w:val="SC7"/>
            </w:pPr>
            <w:r w:rsidRPr="00A70B1E">
              <w:t xml:space="preserve">365 дней в году, 7 дней в неделю, 24 часа в сутки </w:t>
            </w:r>
            <w:r w:rsidRPr="00A70B1E">
              <w:lastRenderedPageBreak/>
              <w:t>(режим 24х7х365)</w:t>
            </w:r>
          </w:p>
        </w:tc>
      </w:tr>
      <w:tr w:rsidR="001E6845" w:rsidRPr="009F24F7" w14:paraId="3623C3C9" w14:textId="77777777" w:rsidTr="00B9334C">
        <w:trPr>
          <w:trHeight w:val="59"/>
        </w:trPr>
        <w:tc>
          <w:tcPr>
            <w:tcW w:w="541" w:type="dxa"/>
          </w:tcPr>
          <w:p w14:paraId="3F58523B" w14:textId="77777777" w:rsidR="001E6845" w:rsidRPr="00D61F91" w:rsidRDefault="001E6845" w:rsidP="001E6845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6204" w:type="dxa"/>
          </w:tcPr>
          <w:p w14:paraId="3A57811E" w14:textId="4441747F" w:rsidR="001E6845" w:rsidRPr="00D61F91" w:rsidRDefault="001E6845" w:rsidP="00353F23">
            <w:pPr>
              <w:pStyle w:val="SC7"/>
              <w:rPr>
                <w:i/>
              </w:rPr>
            </w:pPr>
            <w:r w:rsidRPr="00D61F91">
              <w:t xml:space="preserve">Общее число </w:t>
            </w:r>
            <w:r w:rsidR="00055645">
              <w:t>Пользовател</w:t>
            </w:r>
            <w:r>
              <w:t>ей, одновременно работающих в</w:t>
            </w:r>
            <w:r w:rsidR="003B226D">
              <w:t xml:space="preserve"> Под–с</w:t>
            </w:r>
            <w:r w:rsidRPr="00D61F91">
              <w:t>истеме</w:t>
            </w:r>
            <w:r w:rsidR="006A5847">
              <w:t xml:space="preserve"> в Онлайн режиме</w:t>
            </w:r>
          </w:p>
        </w:tc>
        <w:tc>
          <w:tcPr>
            <w:tcW w:w="2825" w:type="dxa"/>
          </w:tcPr>
          <w:p w14:paraId="54DB398A" w14:textId="3803F99E" w:rsidR="005F4DC5" w:rsidRDefault="005F4DC5" w:rsidP="00353F23">
            <w:pPr>
              <w:pStyle w:val="SC7"/>
            </w:pPr>
            <w:r>
              <w:t>Н</w:t>
            </w:r>
            <w:r w:rsidRPr="005F4DC5">
              <w:t xml:space="preserve">е менее </w:t>
            </w:r>
            <w:r w:rsidR="00B01104" w:rsidRPr="005F4DC5">
              <w:t>1</w:t>
            </w:r>
            <w:r w:rsidR="00B01104">
              <w:t> </w:t>
            </w:r>
            <w:r w:rsidRPr="005F4DC5">
              <w:t xml:space="preserve">000 </w:t>
            </w:r>
            <w:r w:rsidR="00B01104">
              <w:t>чел.</w:t>
            </w:r>
          </w:p>
          <w:p w14:paraId="2B35484F" w14:textId="1E1F0860" w:rsidR="001E6845" w:rsidRPr="00C874A1" w:rsidRDefault="00B01104" w:rsidP="00353F23">
            <w:pPr>
              <w:pStyle w:val="SC7"/>
            </w:pPr>
            <w:r>
              <w:t>Н</w:t>
            </w:r>
            <w:r w:rsidR="005F4DC5" w:rsidRPr="005F4DC5">
              <w:t>е более 5</w:t>
            </w:r>
            <w:r>
              <w:t> </w:t>
            </w:r>
            <w:r w:rsidR="005F4DC5" w:rsidRPr="005F4DC5">
              <w:t>000</w:t>
            </w:r>
            <w:r>
              <w:t xml:space="preserve"> чел.</w:t>
            </w:r>
          </w:p>
        </w:tc>
      </w:tr>
      <w:tr w:rsidR="00432D60" w:rsidRPr="009F24F7" w14:paraId="59EE9426" w14:textId="77777777" w:rsidTr="00B9334C">
        <w:trPr>
          <w:trHeight w:val="59"/>
        </w:trPr>
        <w:tc>
          <w:tcPr>
            <w:tcW w:w="541" w:type="dxa"/>
          </w:tcPr>
          <w:p w14:paraId="151ABBA2" w14:textId="77777777" w:rsidR="00432D60" w:rsidRPr="00D61F91" w:rsidRDefault="00432D60" w:rsidP="00432D60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6204" w:type="dxa"/>
          </w:tcPr>
          <w:p w14:paraId="3D9CDF83" w14:textId="7E08F6A5" w:rsidR="00432D60" w:rsidRPr="00D61F91" w:rsidRDefault="00432D60" w:rsidP="00353F23">
            <w:pPr>
              <w:pStyle w:val="SC7"/>
              <w:rPr>
                <w:i/>
              </w:rPr>
            </w:pPr>
            <w:r w:rsidRPr="00D61F91">
              <w:t xml:space="preserve">Общее количество </w:t>
            </w:r>
            <w:r w:rsidR="006A5847">
              <w:t>П</w:t>
            </w:r>
            <w:r w:rsidR="006A5847" w:rsidRPr="00D61F91">
              <w:t>ользователей</w:t>
            </w:r>
          </w:p>
        </w:tc>
        <w:tc>
          <w:tcPr>
            <w:tcW w:w="2825" w:type="dxa"/>
          </w:tcPr>
          <w:p w14:paraId="46377E21" w14:textId="57511CA6" w:rsidR="00432D60" w:rsidRPr="00C874A1" w:rsidRDefault="00432D60" w:rsidP="00353F23">
            <w:pPr>
              <w:pStyle w:val="SC7"/>
            </w:pPr>
            <w:r w:rsidRPr="00C874A1">
              <w:t xml:space="preserve">Не менее </w:t>
            </w:r>
            <w:r w:rsidR="00C874A1" w:rsidRPr="00C874A1">
              <w:t>10</w:t>
            </w:r>
            <w:r w:rsidR="005F4DC5">
              <w:t xml:space="preserve"> </w:t>
            </w:r>
            <w:r w:rsidR="00C874A1" w:rsidRPr="00C874A1">
              <w:t>000</w:t>
            </w:r>
            <w:r w:rsidR="005F4DC5">
              <w:t xml:space="preserve"> 000 </w:t>
            </w:r>
            <w:r w:rsidRPr="00C874A1">
              <w:t>чел.*</w:t>
            </w:r>
          </w:p>
        </w:tc>
      </w:tr>
      <w:tr w:rsidR="006E7C91" w:rsidRPr="009F24F7" w14:paraId="5ABFBD37" w14:textId="77777777" w:rsidTr="00B9334C">
        <w:trPr>
          <w:trHeight w:val="59"/>
        </w:trPr>
        <w:tc>
          <w:tcPr>
            <w:tcW w:w="541" w:type="dxa"/>
          </w:tcPr>
          <w:p w14:paraId="30B65FAE" w14:textId="77777777" w:rsidR="006E7C91" w:rsidRPr="00D61F91" w:rsidRDefault="006E7C91" w:rsidP="001E6845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6204" w:type="dxa"/>
          </w:tcPr>
          <w:p w14:paraId="5F8162F0" w14:textId="03ED0CAB" w:rsidR="006E7C91" w:rsidRPr="00D61F91" w:rsidRDefault="006E7C91" w:rsidP="00353F23">
            <w:pPr>
              <w:pStyle w:val="SC7"/>
            </w:pPr>
            <w:r w:rsidRPr="00D61F91">
              <w:t xml:space="preserve">Среднее время отклика </w:t>
            </w:r>
            <w:r w:rsidR="003B226D">
              <w:t>Подс</w:t>
            </w:r>
            <w:r w:rsidRPr="00D61F91">
              <w:t xml:space="preserve">истемы на действия </w:t>
            </w:r>
            <w:r w:rsidR="006A5847">
              <w:t>П</w:t>
            </w:r>
            <w:r w:rsidR="006A5847" w:rsidRPr="00D61F91">
              <w:t>ользователей</w:t>
            </w:r>
            <w:r w:rsidR="006A5847">
              <w:t xml:space="preserve"> </w:t>
            </w:r>
            <w:r>
              <w:t>при</w:t>
            </w:r>
            <w:r w:rsidR="003B226D">
              <w:t xml:space="preserve"> </w:t>
            </w:r>
            <w:r w:rsidRPr="00D61F91">
              <w:t xml:space="preserve">просмотре информации в </w:t>
            </w:r>
            <w:r w:rsidR="006A5847">
              <w:t>М</w:t>
            </w:r>
            <w:r>
              <w:t xml:space="preserve">обильном </w:t>
            </w:r>
            <w:r w:rsidRPr="00E43683">
              <w:t>приложени</w:t>
            </w:r>
            <w:r w:rsidR="00E43683">
              <w:t>и</w:t>
            </w:r>
            <w:r w:rsidRPr="00D61F91">
              <w:t xml:space="preserve"> </w:t>
            </w:r>
            <w:r w:rsidR="006A5847">
              <w:t>**</w:t>
            </w:r>
          </w:p>
        </w:tc>
        <w:tc>
          <w:tcPr>
            <w:tcW w:w="2825" w:type="dxa"/>
          </w:tcPr>
          <w:p w14:paraId="01BD6B08" w14:textId="5DC4F61A" w:rsidR="006E7C91" w:rsidRPr="00C874A1" w:rsidRDefault="006E7C91" w:rsidP="00353F23">
            <w:pPr>
              <w:pStyle w:val="SC7"/>
            </w:pPr>
            <w:r w:rsidRPr="00C874A1">
              <w:t xml:space="preserve">Не более </w:t>
            </w:r>
            <w:r w:rsidR="005F4DC5">
              <w:t>0,5</w:t>
            </w:r>
            <w:r w:rsidR="005F4DC5" w:rsidRPr="00C874A1">
              <w:t xml:space="preserve"> </w:t>
            </w:r>
            <w:r w:rsidRPr="00C874A1">
              <w:t>сек.</w:t>
            </w:r>
          </w:p>
        </w:tc>
      </w:tr>
    </w:tbl>
    <w:p w14:paraId="08CAC060" w14:textId="20750A01" w:rsidR="001E6845" w:rsidRDefault="001E6845" w:rsidP="00BD6FFB">
      <w:pPr>
        <w:pStyle w:val="af6"/>
      </w:pPr>
      <w:r>
        <w:t xml:space="preserve">* с </w:t>
      </w:r>
      <w:r w:rsidR="00F26EFD">
        <w:t>учётом</w:t>
      </w:r>
      <w:r>
        <w:t xml:space="preserve"> неактивных </w:t>
      </w:r>
      <w:r w:rsidR="00C874A1">
        <w:t xml:space="preserve">и архивных </w:t>
      </w:r>
      <w:r w:rsidR="00055645">
        <w:t>Пользовател</w:t>
      </w:r>
      <w:r w:rsidR="00C874A1">
        <w:t>ей</w:t>
      </w:r>
      <w:r>
        <w:t>.</w:t>
      </w:r>
    </w:p>
    <w:p w14:paraId="6542E1BD" w14:textId="380BAFF9" w:rsidR="006A5847" w:rsidRDefault="006A5847" w:rsidP="00BD6FFB">
      <w:pPr>
        <w:pStyle w:val="af6"/>
      </w:pPr>
      <w:r>
        <w:t xml:space="preserve">** в данном параметре речь </w:t>
      </w:r>
      <w:r w:rsidR="00B01104">
        <w:t>идёт</w:t>
      </w:r>
      <w:r>
        <w:t xml:space="preserve"> об отклике интерфейса Мобильного приложения, время на загрузку данных через сеть не учитывается.</w:t>
      </w:r>
    </w:p>
    <w:p w14:paraId="58842AEB" w14:textId="31FCC6F6" w:rsidR="00EF46B1" w:rsidRPr="00EF46B1" w:rsidRDefault="00EF46B1" w:rsidP="00EF46B1">
      <w:pPr>
        <w:pStyle w:val="3"/>
      </w:pPr>
      <w:bookmarkStart w:id="1021" w:name="_Ref437693785"/>
      <w:r w:rsidRPr="00EF46B1">
        <w:t>Требования к надежности</w:t>
      </w:r>
      <w:bookmarkEnd w:id="1021"/>
    </w:p>
    <w:p w14:paraId="07E36444" w14:textId="336AB19C" w:rsidR="00EF46B1" w:rsidRDefault="003B226D" w:rsidP="00C112D2">
      <w:r>
        <w:t xml:space="preserve">Подсистема </w:t>
      </w:r>
      <w:r w:rsidR="00EF46B1">
        <w:t>должна обеспечивать целостность и непроти</w:t>
      </w:r>
      <w:r w:rsidR="00432D60">
        <w:t xml:space="preserve">воречивость хранимых данных при </w:t>
      </w:r>
      <w:r w:rsidR="00EF46B1">
        <w:t xml:space="preserve">любых действиях конечных </w:t>
      </w:r>
      <w:r w:rsidR="00055645">
        <w:t>Пользовател</w:t>
      </w:r>
      <w:r w:rsidR="00EF46B1">
        <w:t>ей.</w:t>
      </w:r>
    </w:p>
    <w:p w14:paraId="398A381B" w14:textId="1F2C7275" w:rsidR="00EF46B1" w:rsidRDefault="00EF46B1" w:rsidP="00C112D2">
      <w:r>
        <w:t xml:space="preserve">Прикладные программы </w:t>
      </w:r>
      <w:r w:rsidR="003B226D">
        <w:t xml:space="preserve">Подсистемы </w:t>
      </w:r>
      <w:r>
        <w:t xml:space="preserve">должны иметь защиту от некорректных действий </w:t>
      </w:r>
      <w:r w:rsidR="006A5847">
        <w:t xml:space="preserve">Пользователей </w:t>
      </w:r>
      <w:r w:rsidR="006D6F8F">
        <w:t>и ошибочных исходных данных.</w:t>
      </w:r>
    </w:p>
    <w:p w14:paraId="06972E84" w14:textId="721F302E" w:rsidR="00EF46B1" w:rsidRDefault="003B226D" w:rsidP="00C112D2">
      <w:r>
        <w:t>Подс</w:t>
      </w:r>
      <w:r w:rsidRPr="00750651">
        <w:t xml:space="preserve">истема </w:t>
      </w:r>
      <w:r w:rsidR="006D6F8F" w:rsidRPr="00750651">
        <w:t xml:space="preserve">должна обеспечивать корректную обработку аварийных ситуаций, вызванных неверными действиями </w:t>
      </w:r>
      <w:r w:rsidR="006A5847">
        <w:t>П</w:t>
      </w:r>
      <w:r w:rsidR="006A5847" w:rsidRPr="00750651">
        <w:t>ользователей</w:t>
      </w:r>
      <w:r w:rsidR="006D6F8F" w:rsidRPr="00750651">
        <w:t xml:space="preserve">, неверным форматом или недопустимыми значениями входных данных. В указанных случаях </w:t>
      </w:r>
      <w:r>
        <w:t>Подс</w:t>
      </w:r>
      <w:r w:rsidRPr="00750651">
        <w:t xml:space="preserve">истема </w:t>
      </w:r>
      <w:r w:rsidR="006D6F8F" w:rsidRPr="00750651">
        <w:t xml:space="preserve">должна выдавать </w:t>
      </w:r>
      <w:r w:rsidR="006A5847">
        <w:t>П</w:t>
      </w:r>
      <w:r w:rsidR="006A5847" w:rsidRPr="00750651">
        <w:t xml:space="preserve">ользователю </w:t>
      </w:r>
      <w:r w:rsidR="006D6F8F" w:rsidRPr="00750651">
        <w:t>соответствующие сообщения</w:t>
      </w:r>
      <w:r w:rsidR="006D6F8F" w:rsidRPr="006D6F8F">
        <w:t xml:space="preserve"> об ошибках</w:t>
      </w:r>
      <w:r w:rsidR="006D6F8F" w:rsidRPr="00750651">
        <w:t>.</w:t>
      </w:r>
      <w:r w:rsidR="00EF46B1">
        <w:t xml:space="preserve"> Сообщения об ошибках не должны содержать техническую информацию и должны предлагать </w:t>
      </w:r>
      <w:r w:rsidR="006A5847">
        <w:t xml:space="preserve">Пользователям </w:t>
      </w:r>
      <w:r>
        <w:t xml:space="preserve">Подсистемы </w:t>
      </w:r>
      <w:r w:rsidR="00F26EFD">
        <w:t>чёткий</w:t>
      </w:r>
      <w:r w:rsidR="00EF46B1">
        <w:t xml:space="preserve"> алгоритм дальнейших действий.</w:t>
      </w:r>
    </w:p>
    <w:p w14:paraId="70E03519" w14:textId="31883EF6" w:rsidR="00994D39" w:rsidRDefault="003B226D" w:rsidP="00994D39">
      <w:pPr>
        <w:pStyle w:val="SC3"/>
      </w:pPr>
      <w:r>
        <w:t xml:space="preserve">Подсистема </w:t>
      </w:r>
      <w:r w:rsidR="00994D39">
        <w:t>должна сохранять работоспособность и обеспечивать восстановление своих функций при возникновении следующих внештатных ситуаций:</w:t>
      </w:r>
    </w:p>
    <w:p w14:paraId="6461F44B" w14:textId="3EA1BFC5" w:rsidR="00994D39" w:rsidRDefault="002D01F8" w:rsidP="00994D39">
      <w:pPr>
        <w:pStyle w:val="a"/>
      </w:pPr>
      <w:r>
        <w:t>П</w:t>
      </w:r>
      <w:r w:rsidR="00994D39">
        <w:t xml:space="preserve">ри сбоях в системе электроснабжения аппаратной части, приводящих к перезагрузке ОС, восстановление работы </w:t>
      </w:r>
      <w:r w:rsidR="006863E4">
        <w:t>Подсистемы</w:t>
      </w:r>
      <w:r w:rsidR="00994D39">
        <w:t xml:space="preserve"> должно происходить после перезапуска ОС и запуска прикладного программного обеспечения;</w:t>
      </w:r>
    </w:p>
    <w:p w14:paraId="1CE5D6F6" w14:textId="7EB3E8C2" w:rsidR="00994D39" w:rsidRDefault="002D01F8" w:rsidP="00994D39">
      <w:pPr>
        <w:pStyle w:val="a"/>
      </w:pPr>
      <w:r>
        <w:t>П</w:t>
      </w:r>
      <w:r w:rsidR="00994D39">
        <w:t>ри ошибках в работе аппаратных средств (кроме носителей данных и программного обеспечения) восстановление функци</w:t>
      </w:r>
      <w:r w:rsidR="00290C9F">
        <w:t>й</w:t>
      </w:r>
      <w:r w:rsidR="00994D39">
        <w:t xml:space="preserve"> </w:t>
      </w:r>
      <w:r w:rsidR="003B226D">
        <w:t>Подсистемы возлагается на Платформу</w:t>
      </w:r>
      <w:r w:rsidR="00994D39">
        <w:t>;</w:t>
      </w:r>
    </w:p>
    <w:p w14:paraId="38745C8E" w14:textId="683DB28C" w:rsidR="00994D39" w:rsidRDefault="002D01F8" w:rsidP="00994D39">
      <w:pPr>
        <w:pStyle w:val="a"/>
      </w:pPr>
      <w:r>
        <w:t>П</w:t>
      </w:r>
      <w:r w:rsidR="00994D39">
        <w:t>ри ошибках, связанных с программным обеспечением (ОС и драйверы устройств), восстановление работоспособности возлагается на ОС</w:t>
      </w:r>
      <w:r w:rsidR="00EC13A0">
        <w:t>;</w:t>
      </w:r>
    </w:p>
    <w:p w14:paraId="630F8E79" w14:textId="77777777" w:rsidR="00994D39" w:rsidRDefault="00994D39" w:rsidP="00D8394B">
      <w:pPr>
        <w:pStyle w:val="a"/>
      </w:pPr>
      <w:r>
        <w:t>При ошибках, связанных с прикладным программным обеспечением, восстановление работоспособности возлагается на возможности прикладного программного обеспечения и</w:t>
      </w:r>
      <w:r w:rsidR="005D5B3D">
        <w:t> </w:t>
      </w:r>
      <w:r>
        <w:t>кластеризацию.</w:t>
      </w:r>
    </w:p>
    <w:p w14:paraId="45A0DAED" w14:textId="0655F772" w:rsidR="00A31184" w:rsidRDefault="006C3230" w:rsidP="00346B04">
      <w:r w:rsidRPr="00750651">
        <w:t xml:space="preserve">В </w:t>
      </w:r>
      <w:r w:rsidR="003B226D">
        <w:t>Подс</w:t>
      </w:r>
      <w:r w:rsidR="003B226D" w:rsidRPr="00750651">
        <w:t xml:space="preserve">истеме </w:t>
      </w:r>
      <w:r w:rsidRPr="00750651">
        <w:t>должны быть предусмотрены средства для орг</w:t>
      </w:r>
      <w:r w:rsidR="00C112D2">
        <w:t>анизации резервного копирования</w:t>
      </w:r>
      <w:r w:rsidR="00FC0F33">
        <w:t xml:space="preserve"> </w:t>
      </w:r>
      <w:r w:rsidRPr="00750651">
        <w:t>и обеспечения восстановления работоспособности в случае программно-аппаратных сбоев</w:t>
      </w:r>
      <w:r>
        <w:t>, позволяющие обесп</w:t>
      </w:r>
      <w:r w:rsidR="00C112D2">
        <w:t xml:space="preserve">ечить выполнение требований, </w:t>
      </w:r>
      <w:r w:rsidR="00F26EFD">
        <w:t>приведённых</w:t>
      </w:r>
      <w:r w:rsidR="00C112D2">
        <w:t xml:space="preserve"> в таблице </w:t>
      </w:r>
      <w:r w:rsidR="00C112D2">
        <w:fldChar w:fldCharType="begin"/>
      </w:r>
      <w:r w:rsidR="00C112D2">
        <w:instrText xml:space="preserve"> REF _Ref445396187 \h </w:instrText>
      </w:r>
      <w:r w:rsidR="00C112D2">
        <w:fldChar w:fldCharType="separate"/>
      </w:r>
      <w:r w:rsidR="00000331">
        <w:rPr>
          <w:noProof/>
        </w:rPr>
        <w:t>15</w:t>
      </w:r>
      <w:r w:rsidR="00C112D2">
        <w:fldChar w:fldCharType="end"/>
      </w:r>
      <w:r w:rsidR="00C112D2">
        <w:t>.</w:t>
      </w:r>
      <w:r w:rsidR="00A31184">
        <w:t xml:space="preserve"> </w:t>
      </w:r>
      <w:r w:rsidR="00A31184" w:rsidRPr="0042059A">
        <w:t>Должны быть предусмотрены меры по регулярному сохранению (архивированию) файлов и баз данных.</w:t>
      </w:r>
    </w:p>
    <w:p w14:paraId="46FB8991" w14:textId="157498E7" w:rsidR="00DD30E9" w:rsidRDefault="00DD30E9" w:rsidP="00346B04">
      <w:r>
        <w:lastRenderedPageBreak/>
        <w:t xml:space="preserve">При эксплуатации </w:t>
      </w:r>
      <w:r w:rsidR="003B226D">
        <w:t>Подс</w:t>
      </w:r>
      <w:r>
        <w:t xml:space="preserve">истемы </w:t>
      </w:r>
      <w:r w:rsidRPr="0042059A">
        <w:t>должен соблюдаться регламент, описывающий требования к средствам и способам хранения резервных копий</w:t>
      </w:r>
      <w:r w:rsidR="00770819">
        <w:t xml:space="preserve"> (</w:t>
      </w:r>
      <w:r w:rsidR="00770819" w:rsidRPr="00770819">
        <w:t xml:space="preserve">Комплект регламентов по обслуживанию </w:t>
      </w:r>
      <w:r w:rsidR="003B226D">
        <w:t>Подс</w:t>
      </w:r>
      <w:r w:rsidR="00770819" w:rsidRPr="00770819">
        <w:t>истемы</w:t>
      </w:r>
      <w:r w:rsidR="00770819">
        <w:t>)</w:t>
      </w:r>
      <w:r w:rsidRPr="0042059A">
        <w:t>. Должна существовать возможность запуска средств создания резервных копий в ручном или в автоматическом режиме. Требов</w:t>
      </w:r>
      <w:r>
        <w:t xml:space="preserve">ания </w:t>
      </w:r>
      <w:r w:rsidRPr="0042059A">
        <w:t xml:space="preserve">к программным и аппаратным средствам резервного копирования должны быть определены на этапе проектирования </w:t>
      </w:r>
      <w:r w:rsidR="003B226D">
        <w:t>Подс</w:t>
      </w:r>
      <w:r w:rsidRPr="0042059A">
        <w:t>истемы.</w:t>
      </w:r>
    </w:p>
    <w:p w14:paraId="414B979B" w14:textId="04C162BF" w:rsidR="00C112D2" w:rsidRPr="00530E76" w:rsidRDefault="00C112D2" w:rsidP="00A3472B">
      <w:pPr>
        <w:pStyle w:val="af"/>
      </w:pPr>
      <w:bookmarkStart w:id="1022" w:name="_Toc447141676"/>
      <w:bookmarkStart w:id="1023" w:name="_Toc479788762"/>
      <w:bookmarkStart w:id="1024" w:name="_Toc481488959"/>
      <w:bookmarkStart w:id="1025" w:name="_Toc481489517"/>
      <w:r w:rsidRPr="00530E76">
        <w:t>Таблица</w:t>
      </w:r>
      <w:r>
        <w:t xml:space="preserve"> </w:t>
      </w:r>
      <w:fldSimple w:instr=" SEQ Таблица \* ARABIC ">
        <w:bookmarkStart w:id="1026" w:name="_Ref445396187"/>
        <w:r w:rsidR="00507969">
          <w:rPr>
            <w:noProof/>
          </w:rPr>
          <w:t>14</w:t>
        </w:r>
        <w:bookmarkEnd w:id="1026"/>
      </w:fldSimple>
      <w:r>
        <w:rPr>
          <w:noProof/>
        </w:rPr>
        <w:br/>
      </w:r>
      <w:r>
        <w:t xml:space="preserve">Требования к </w:t>
      </w:r>
      <w:r w:rsidR="00F26EFD">
        <w:t>надёжности</w:t>
      </w:r>
      <w:r>
        <w:t xml:space="preserve"> </w:t>
      </w:r>
      <w:r w:rsidR="003B226D">
        <w:t>Подс</w:t>
      </w:r>
      <w:r>
        <w:t>истемы (количественные показатели)</w:t>
      </w:r>
      <w:bookmarkEnd w:id="1022"/>
      <w:bookmarkEnd w:id="1023"/>
      <w:bookmarkEnd w:id="1024"/>
      <w:bookmarkEnd w:id="1025"/>
    </w:p>
    <w:tbl>
      <w:tblPr>
        <w:tblStyle w:val="SCfa"/>
        <w:tblW w:w="5000" w:type="pct"/>
        <w:tblLook w:val="0080" w:firstRow="0" w:lastRow="0" w:firstColumn="1" w:lastColumn="0" w:noHBand="0" w:noVBand="0"/>
      </w:tblPr>
      <w:tblGrid>
        <w:gridCol w:w="4058"/>
        <w:gridCol w:w="5512"/>
      </w:tblGrid>
      <w:tr w:rsidR="006C3230" w:rsidRPr="00A75D48" w14:paraId="0D203F26" w14:textId="77777777" w:rsidTr="00B9334C">
        <w:trPr>
          <w:trHeight w:val="6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0C03EA0E" w14:textId="0B354252" w:rsidR="006C3230" w:rsidRPr="00A75D48" w:rsidRDefault="006C3230" w:rsidP="00B9334C">
            <w:pPr>
              <w:pStyle w:val="SCf6"/>
              <w:rPr>
                <w:noProof/>
                <w:snapToGrid w:val="0"/>
              </w:rPr>
            </w:pPr>
            <w:r w:rsidRPr="00A75D48">
              <w:rPr>
                <w:noProof/>
                <w:snapToGrid w:val="0"/>
              </w:rPr>
              <w:t xml:space="preserve">Требования к доступности </w:t>
            </w:r>
            <w:r w:rsidR="006863E4" w:rsidRPr="003E5281">
              <w:t>Подсистем</w:t>
            </w:r>
            <w:r w:rsidRPr="003E5281">
              <w:t>ы</w:t>
            </w:r>
            <w:r w:rsidRPr="00A75D48">
              <w:rPr>
                <w:noProof/>
                <w:snapToGrid w:val="0"/>
              </w:rPr>
              <w:t xml:space="preserve"> (суммарное допустимое время простоя)</w:t>
            </w:r>
          </w:p>
        </w:tc>
        <w:tc>
          <w:tcPr>
            <w:tcW w:w="2880" w:type="pct"/>
          </w:tcPr>
          <w:p w14:paraId="0D36DF46" w14:textId="77777777" w:rsidR="006C3230" w:rsidRPr="00F86CF7" w:rsidRDefault="00360C0F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87,6</w:t>
            </w:r>
            <w:r w:rsidR="006C3230" w:rsidRPr="00F86CF7">
              <w:t xml:space="preserve"> часов</w:t>
            </w:r>
            <w:r w:rsidR="006C3230">
              <w:t xml:space="preserve"> в </w:t>
            </w:r>
            <w:r>
              <w:t>год (доступность 99,00%)</w:t>
            </w:r>
          </w:p>
        </w:tc>
      </w:tr>
      <w:tr w:rsidR="006C3230" w:rsidRPr="00A75D48" w14:paraId="574A7D8C" w14:textId="77777777" w:rsidTr="00B9334C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2923498E" w14:textId="77777777" w:rsidR="006C3230" w:rsidRPr="00A75D48" w:rsidRDefault="006C3230" w:rsidP="00B9334C">
            <w:pPr>
              <w:pStyle w:val="SCf6"/>
              <w:rPr>
                <w:noProof/>
                <w:snapToGrid w:val="0"/>
              </w:rPr>
            </w:pPr>
            <w:r w:rsidRPr="00A75D48">
              <w:rPr>
                <w:noProof/>
                <w:snapToGrid w:val="0"/>
              </w:rPr>
              <w:t>Максимальн</w:t>
            </w:r>
            <w:r>
              <w:rPr>
                <w:noProof/>
                <w:snapToGrid w:val="0"/>
              </w:rPr>
              <w:t>ое время восстановления после сбоя</w:t>
            </w:r>
          </w:p>
        </w:tc>
        <w:tc>
          <w:tcPr>
            <w:tcW w:w="2880" w:type="pct"/>
          </w:tcPr>
          <w:p w14:paraId="49C9A1A1" w14:textId="77777777" w:rsidR="006C3230" w:rsidRPr="00F86CF7" w:rsidRDefault="00417BF8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="006C3230" w:rsidRPr="00F86CF7">
              <w:t xml:space="preserve"> часа</w:t>
            </w:r>
          </w:p>
        </w:tc>
      </w:tr>
      <w:tr w:rsidR="006C3230" w:rsidRPr="00A75D48" w14:paraId="13D53113" w14:textId="77777777" w:rsidTr="00B9334C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5FBF3874" w14:textId="77777777" w:rsidR="006C3230" w:rsidRPr="00A75D48" w:rsidRDefault="006C3230" w:rsidP="00B9334C">
            <w:pPr>
              <w:pStyle w:val="SCf6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максимальное окно потери данных</w:t>
            </w:r>
          </w:p>
        </w:tc>
        <w:tc>
          <w:tcPr>
            <w:tcW w:w="2880" w:type="pct"/>
          </w:tcPr>
          <w:p w14:paraId="45E596C1" w14:textId="77777777" w:rsidR="006C3230" w:rsidRPr="00F86CF7" w:rsidRDefault="00417BF8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="006C3230" w:rsidRPr="00F86CF7">
              <w:t xml:space="preserve"> часа</w:t>
            </w:r>
          </w:p>
        </w:tc>
      </w:tr>
      <w:tr w:rsidR="00074B62" w:rsidRPr="00A75D48" w14:paraId="661EEB2F" w14:textId="77777777" w:rsidTr="00B9334C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71F6D3C8" w14:textId="77777777" w:rsidR="00074B62" w:rsidRPr="00A75D48" w:rsidRDefault="00074B62" w:rsidP="00B9334C">
            <w:pPr>
              <w:pStyle w:val="SCf6"/>
              <w:rPr>
                <w:noProof/>
                <w:snapToGrid w:val="0"/>
              </w:rPr>
            </w:pPr>
            <w:r w:rsidRPr="00074B62">
              <w:rPr>
                <w:noProof/>
                <w:snapToGrid w:val="0"/>
              </w:rPr>
              <w:t>ТРЕБОВАНИЕ К ПРОПУСКНОЙ СПОСОБНОСТИ КАНАЛОВ СВЯЗИ ПРИ ПЕРЕДАЧЕ ДАННЫХ</w:t>
            </w:r>
          </w:p>
        </w:tc>
        <w:tc>
          <w:tcPr>
            <w:tcW w:w="2880" w:type="pct"/>
          </w:tcPr>
          <w:p w14:paraId="25279B5D" w14:textId="77777777" w:rsidR="00994D39" w:rsidRPr="00994D39" w:rsidRDefault="00994D39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Пропускная способность не менее 1 Гб</w:t>
            </w:r>
            <w:r w:rsidR="00F07C46">
              <w:t>ит</w:t>
            </w:r>
            <w:r w:rsidRPr="00994D39">
              <w:t>/</w:t>
            </w:r>
            <w:r>
              <w:t>сек.</w:t>
            </w:r>
          </w:p>
          <w:p w14:paraId="7B80146D" w14:textId="77777777" w:rsidR="00994D39" w:rsidRDefault="00994D39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Коэффициент ошибок при передаче пакетов не более 0,1%.</w:t>
            </w:r>
          </w:p>
          <w:p w14:paraId="7B9C8B09" w14:textId="77777777" w:rsidR="00994D39" w:rsidRDefault="00994D39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Работоспособность каналообразующего оборудования должна обеспечивать режим 24</w:t>
            </w:r>
            <w:r w:rsidR="00FD4D80" w:rsidRPr="00CE2BBB">
              <w:t>×</w:t>
            </w:r>
            <w:r>
              <w:t>7.</w:t>
            </w:r>
          </w:p>
          <w:p w14:paraId="3F8ED8C6" w14:textId="77777777" w:rsidR="00074B62" w:rsidRPr="00F86CF7" w:rsidRDefault="00994D39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Максимальное время восстановления работоспособности каналообразующего оборудования </w:t>
            </w:r>
            <w:r w:rsidR="00FD4D80">
              <w:t>—</w:t>
            </w:r>
            <w:r>
              <w:t xml:space="preserve"> </w:t>
            </w:r>
            <w:r w:rsidR="008C27E0">
              <w:t>1</w:t>
            </w:r>
            <w:r w:rsidR="00482433">
              <w:t>2</w:t>
            </w:r>
            <w:r>
              <w:t xml:space="preserve"> час</w:t>
            </w:r>
            <w:r w:rsidR="008C27E0">
              <w:t>ов</w:t>
            </w:r>
            <w:r>
              <w:t xml:space="preserve"> в случае аппаратного сбоя и также </w:t>
            </w:r>
            <w:r w:rsidR="008C27E0">
              <w:t>1</w:t>
            </w:r>
            <w:r w:rsidR="00482433">
              <w:t>2</w:t>
            </w:r>
            <w:r>
              <w:t xml:space="preserve"> час</w:t>
            </w:r>
            <w:r w:rsidR="008C27E0">
              <w:t>ов</w:t>
            </w:r>
            <w:r>
              <w:t xml:space="preserve"> в случае программного сбоя</w:t>
            </w:r>
          </w:p>
        </w:tc>
      </w:tr>
      <w:tr w:rsidR="00074B62" w:rsidRPr="00A75D48" w14:paraId="083EBF97" w14:textId="77777777" w:rsidTr="00B9334C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4B316050" w14:textId="77777777" w:rsidR="00074B62" w:rsidRPr="00074B62" w:rsidRDefault="00074B62" w:rsidP="00B9334C">
            <w:pPr>
              <w:pStyle w:val="SCf6"/>
              <w:rPr>
                <w:noProof/>
                <w:snapToGrid w:val="0"/>
              </w:rPr>
            </w:pPr>
            <w:r w:rsidRPr="00074B62">
              <w:rPr>
                <w:noProof/>
                <w:snapToGrid w:val="0"/>
              </w:rPr>
              <w:t>ТРЕБОВАНИЯ К РЕЗЕРВНОМУ КОПИРОВАНИЮ И ВОССТАНОВЛЕНИЮ</w:t>
            </w:r>
          </w:p>
        </w:tc>
        <w:tc>
          <w:tcPr>
            <w:tcW w:w="2880" w:type="pct"/>
          </w:tcPr>
          <w:p w14:paraId="4048A8AA" w14:textId="153E0727" w:rsidR="00994D39" w:rsidRPr="00994D39" w:rsidRDefault="00994D39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Частота создания резервной копии </w:t>
            </w:r>
            <w:r w:rsidR="006863E4">
              <w:t>Подсистем</w:t>
            </w:r>
            <w:r w:rsidR="00D0630C">
              <w:t>ы</w:t>
            </w:r>
            <w:r w:rsidRPr="003E4CFD">
              <w:t xml:space="preserve"> </w:t>
            </w:r>
            <w:r w:rsidR="005D5B3D">
              <w:t>—</w:t>
            </w:r>
            <w:r>
              <w:t xml:space="preserve"> ежедневно.</w:t>
            </w:r>
          </w:p>
          <w:p w14:paraId="3E7B662A" w14:textId="77777777" w:rsidR="00074B62" w:rsidRDefault="00994D39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Цикл хранения резервных копий</w:t>
            </w:r>
            <w:r w:rsidR="000418B7">
              <w:t xml:space="preserve"> </w:t>
            </w:r>
            <w:r w:rsidR="005D5B3D">
              <w:t>—</w:t>
            </w:r>
            <w:r w:rsidR="00F1202A">
              <w:t xml:space="preserve"> 3 месяца</w:t>
            </w:r>
            <w:r w:rsidR="00417BF8">
              <w:t>.</w:t>
            </w:r>
          </w:p>
          <w:p w14:paraId="1F0B1C05" w14:textId="31D79C56" w:rsidR="00417BF8" w:rsidRPr="00F86CF7" w:rsidRDefault="00417BF8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Цикл хранения резервных копий </w:t>
            </w:r>
            <w:r w:rsidR="007A0367">
              <w:t xml:space="preserve">лога взаимодействия Пользователя с подсистемами «Модуль общения» и «Модуль </w:t>
            </w:r>
            <w:r w:rsidR="007A0367">
              <w:rPr>
                <w:lang w:val="en-US"/>
              </w:rPr>
              <w:t>POI</w:t>
            </w:r>
            <w:r w:rsidR="007A0367">
              <w:t>»</w:t>
            </w:r>
            <w:r>
              <w:t xml:space="preserve"> — 3 года</w:t>
            </w:r>
          </w:p>
        </w:tc>
      </w:tr>
      <w:tr w:rsidR="006C3230" w:rsidRPr="00A75D48" w14:paraId="4824F775" w14:textId="77777777" w:rsidTr="00B9334C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6A48BA2D" w14:textId="77777777" w:rsidR="006C3230" w:rsidRPr="00A75D48" w:rsidRDefault="006C3230" w:rsidP="00B9334C">
            <w:pPr>
              <w:pStyle w:val="SCf6"/>
              <w:rPr>
                <w:noProof/>
                <w:snapToGrid w:val="0"/>
              </w:rPr>
            </w:pPr>
            <w:r w:rsidRPr="00A75D48">
              <w:rPr>
                <w:noProof/>
                <w:snapToGrid w:val="0"/>
              </w:rPr>
              <w:t>Другие требования к надежности</w:t>
            </w:r>
          </w:p>
        </w:tc>
        <w:tc>
          <w:tcPr>
            <w:tcW w:w="2880" w:type="pct"/>
          </w:tcPr>
          <w:p w14:paraId="031B44A4" w14:textId="77777777" w:rsidR="006C3230" w:rsidRPr="00F86CF7" w:rsidRDefault="006C3230" w:rsidP="00353F23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CF7">
              <w:t xml:space="preserve">Не </w:t>
            </w:r>
            <w:r>
              <w:t>предъявляются</w:t>
            </w:r>
          </w:p>
        </w:tc>
      </w:tr>
    </w:tbl>
    <w:p w14:paraId="4D361FF8" w14:textId="77777777" w:rsidR="00EF46B1" w:rsidRDefault="00EF46B1" w:rsidP="00EF46B1">
      <w:pPr>
        <w:pStyle w:val="3"/>
      </w:pPr>
      <w:r w:rsidRPr="00EF46B1">
        <w:t>Требования безопасности</w:t>
      </w:r>
    </w:p>
    <w:p w14:paraId="62D24BB4" w14:textId="75BF2B22" w:rsidR="00EF46B1" w:rsidRDefault="006863E4" w:rsidP="002453D7">
      <w:r w:rsidRPr="00894E28">
        <w:t>Требования к безопасности в рамках Подсистемы не предъявляются.</w:t>
      </w:r>
    </w:p>
    <w:p w14:paraId="38AF2B7B" w14:textId="77777777" w:rsidR="00EF46B1" w:rsidRDefault="00EF46B1" w:rsidP="00EF46B1">
      <w:pPr>
        <w:pStyle w:val="3"/>
        <w:rPr>
          <w:rFonts w:eastAsia="Calibri"/>
          <w:lang w:eastAsia="ru-RU"/>
        </w:rPr>
      </w:pPr>
      <w:r w:rsidRPr="00EF46B1">
        <w:rPr>
          <w:rFonts w:eastAsia="Calibri"/>
          <w:lang w:eastAsia="ru-RU"/>
        </w:rPr>
        <w:t>Требования к эргономике и технической эстетике</w:t>
      </w:r>
    </w:p>
    <w:p w14:paraId="3323E786" w14:textId="0319143E" w:rsidR="00AF7AC3" w:rsidRDefault="00B00A4D" w:rsidP="00B00A4D">
      <w:r w:rsidRPr="00411DBE">
        <w:t xml:space="preserve">Пользователи должны взаимодействовать </w:t>
      </w:r>
      <w:r w:rsidR="0003402A">
        <w:t xml:space="preserve">с </w:t>
      </w:r>
      <w:r w:rsidR="00E3578F">
        <w:t>Подс</w:t>
      </w:r>
      <w:r w:rsidRPr="00411DBE">
        <w:t xml:space="preserve">истемой </w:t>
      </w:r>
      <w:r>
        <w:t>посредством</w:t>
      </w:r>
      <w:r w:rsidRPr="00411DBE">
        <w:t xml:space="preserve"> графического </w:t>
      </w:r>
      <w:r w:rsidR="00055645">
        <w:t>Пользовател</w:t>
      </w:r>
      <w:r w:rsidRPr="00411DBE">
        <w:t>ьского интерфейса.</w:t>
      </w:r>
    </w:p>
    <w:p w14:paraId="0375D15B" w14:textId="19E39CBA" w:rsidR="00AF7AC3" w:rsidRDefault="00AF7AC3" w:rsidP="00B00A4D">
      <w:r>
        <w:t xml:space="preserve">Интерфейс мобильного приложения должен </w:t>
      </w:r>
      <w:r w:rsidRPr="001D71CA">
        <w:t xml:space="preserve">быть </w:t>
      </w:r>
      <w:r w:rsidR="00921A9F">
        <w:t>рассчитан на работу с использованием сенсорного экрана Мобильного устройства. Интерфейсы Мобильных приложений не должны противоречить рекомендациям производителя соответствующей операционной системы.</w:t>
      </w:r>
    </w:p>
    <w:p w14:paraId="4BAC138B" w14:textId="742A3DBA" w:rsidR="00921A9F" w:rsidRDefault="008B36AD" w:rsidP="008B36AD">
      <w:r>
        <w:t>Дизайн мобильного приложения должен быть выполнен в одном стиле с веб-и</w:t>
      </w:r>
      <w:r w:rsidRPr="001D71CA">
        <w:t>нтерфейс</w:t>
      </w:r>
      <w:r>
        <w:t>ом</w:t>
      </w:r>
      <w:r w:rsidRPr="001D71CA">
        <w:t xml:space="preserve"> </w:t>
      </w:r>
      <w:r w:rsidR="00D11F77">
        <w:t>Подс</w:t>
      </w:r>
      <w:r w:rsidRPr="001D71CA">
        <w:t>истемы</w:t>
      </w:r>
      <w:r w:rsidR="00921A9F">
        <w:t>, если это не противоречит рекомендациям производителя соответствующей операционной системы.</w:t>
      </w:r>
    </w:p>
    <w:p w14:paraId="59ED4315" w14:textId="1F5B0220" w:rsidR="008B36AD" w:rsidRDefault="008B36AD" w:rsidP="008B36AD">
      <w:r>
        <w:t xml:space="preserve">Регистрация новых </w:t>
      </w:r>
      <w:r w:rsidR="00055645">
        <w:t>Пользовател</w:t>
      </w:r>
      <w:r>
        <w:t xml:space="preserve">ей и привязка мобильных устройств к существующим </w:t>
      </w:r>
      <w:r w:rsidR="00055645">
        <w:t>Пользовател</w:t>
      </w:r>
      <w:r>
        <w:t xml:space="preserve">ям должна выполняться с верификацией по SMS. Мобильное приложение должно обеспечивать возможность </w:t>
      </w:r>
      <w:r w:rsidR="00502260">
        <w:t xml:space="preserve">получения и обработки </w:t>
      </w:r>
      <w:r w:rsidR="008A57B4">
        <w:rPr>
          <w:lang w:val="en-US"/>
        </w:rPr>
        <w:t>p</w:t>
      </w:r>
      <w:r w:rsidRPr="008B36AD">
        <w:rPr>
          <w:lang w:val="en-US"/>
        </w:rPr>
        <w:t>ush</w:t>
      </w:r>
      <w:r w:rsidR="008A57B4" w:rsidRPr="005C4A34">
        <w:t>-</w:t>
      </w:r>
      <w:r>
        <w:t>уведомлений.</w:t>
      </w:r>
    </w:p>
    <w:p w14:paraId="7E337137" w14:textId="138EF30C" w:rsidR="00B00A4D" w:rsidRPr="00E9271E" w:rsidRDefault="005F21B1" w:rsidP="00B00A4D">
      <w:r w:rsidRPr="001D71CA">
        <w:lastRenderedPageBreak/>
        <w:t xml:space="preserve">Интерфейс </w:t>
      </w:r>
      <w:r w:rsidR="00D11F77">
        <w:t>Подс</w:t>
      </w:r>
      <w:r w:rsidRPr="001D71CA">
        <w:t xml:space="preserve">истемы </w:t>
      </w:r>
      <w:r>
        <w:t xml:space="preserve">также </w:t>
      </w:r>
      <w:r w:rsidRPr="001D71CA">
        <w:t>должен</w:t>
      </w:r>
      <w:r>
        <w:t xml:space="preserve"> удовлетворять требованиям по унификации, указанным в п. </w:t>
      </w:r>
      <w:r>
        <w:fldChar w:fldCharType="begin"/>
      </w:r>
      <w:r>
        <w:instrText xml:space="preserve"> REF _Ref445402393 \r \h </w:instrText>
      </w:r>
      <w:r>
        <w:fldChar w:fldCharType="separate"/>
      </w:r>
      <w:r w:rsidR="005A0256">
        <w:t>4.1.13</w:t>
      </w:r>
      <w:r>
        <w:fldChar w:fldCharType="end"/>
      </w:r>
      <w:r>
        <w:t>.</w:t>
      </w:r>
    </w:p>
    <w:p w14:paraId="168B3D19" w14:textId="108948A4" w:rsidR="00B00A4D" w:rsidRPr="001D71CA" w:rsidRDefault="00B00A4D" w:rsidP="00B00A4D">
      <w:r w:rsidRPr="001D71CA">
        <w:t xml:space="preserve">Все текстовые сообщения и надписи, предназначенные для </w:t>
      </w:r>
      <w:r w:rsidR="00055645">
        <w:t>Пользовател</w:t>
      </w:r>
      <w:r w:rsidRPr="001D71CA">
        <w:t xml:space="preserve">ей, должны быть выполнены на </w:t>
      </w:r>
      <w:r w:rsidR="008B36AD">
        <w:t xml:space="preserve">выбранном </w:t>
      </w:r>
      <w:r w:rsidRPr="001D71CA">
        <w:t>языке</w:t>
      </w:r>
      <w:r w:rsidR="008B36AD">
        <w:t xml:space="preserve"> локализации</w:t>
      </w:r>
      <w:r w:rsidR="00921A9F">
        <w:t xml:space="preserve"> Мобильного приложения</w:t>
      </w:r>
      <w:r w:rsidRPr="001D71CA">
        <w:t>.</w:t>
      </w:r>
    </w:p>
    <w:p w14:paraId="36E44A9C" w14:textId="77777777" w:rsidR="00EF46B1" w:rsidRDefault="00EF46B1" w:rsidP="00EF46B1">
      <w:pPr>
        <w:pStyle w:val="3"/>
        <w:rPr>
          <w:lang w:eastAsia="ru-RU"/>
        </w:rPr>
      </w:pPr>
      <w:r w:rsidRPr="00EF46B1">
        <w:rPr>
          <w:lang w:eastAsia="ru-RU"/>
        </w:rPr>
        <w:t xml:space="preserve">Требования к транспортабельности для подвижных </w:t>
      </w:r>
      <w:r>
        <w:rPr>
          <w:lang w:eastAsia="ru-RU"/>
        </w:rPr>
        <w:t>АС</w:t>
      </w:r>
    </w:p>
    <w:p w14:paraId="6F0F25CD" w14:textId="01035653" w:rsidR="00EF46B1" w:rsidRDefault="00EF46B1" w:rsidP="00EF46B1">
      <w:pPr>
        <w:rPr>
          <w:lang w:eastAsia="ru-RU"/>
        </w:rPr>
      </w:pPr>
      <w:r>
        <w:rPr>
          <w:lang w:eastAsia="ru-RU"/>
        </w:rPr>
        <w:t xml:space="preserve">Требования к транспортабельности </w:t>
      </w:r>
      <w:r w:rsidR="006863E4" w:rsidRPr="00894E28">
        <w:t xml:space="preserve">в рамках Подсистемы не </w:t>
      </w:r>
      <w:r>
        <w:rPr>
          <w:lang w:eastAsia="ru-RU"/>
        </w:rPr>
        <w:t>предъявляются.</w:t>
      </w:r>
    </w:p>
    <w:p w14:paraId="332A0F3A" w14:textId="175394AB" w:rsidR="00EF46B1" w:rsidRPr="00EF46B1" w:rsidRDefault="00EF46B1" w:rsidP="00EF46B1">
      <w:pPr>
        <w:pStyle w:val="3"/>
        <w:rPr>
          <w:lang w:eastAsia="ru-RU"/>
        </w:rPr>
      </w:pPr>
      <w:bookmarkStart w:id="1027" w:name="_Ref478581556"/>
      <w:r w:rsidRPr="00EF46B1">
        <w:rPr>
          <w:lang w:eastAsia="ru-RU"/>
        </w:rPr>
        <w:t>Требования к эксплуатации, техническом</w:t>
      </w:r>
      <w:r w:rsidR="00A765E8">
        <w:rPr>
          <w:lang w:eastAsia="ru-RU"/>
        </w:rPr>
        <w:t>у обслуживанию, ремонту и </w:t>
      </w:r>
      <w:r w:rsidRPr="00EF46B1">
        <w:rPr>
          <w:lang w:eastAsia="ru-RU"/>
        </w:rPr>
        <w:t xml:space="preserve">хранению компонентов </w:t>
      </w:r>
      <w:r w:rsidR="006863E4">
        <w:t>Подсистем</w:t>
      </w:r>
      <w:r w:rsidRPr="00EF46B1">
        <w:rPr>
          <w:lang w:eastAsia="ru-RU"/>
        </w:rPr>
        <w:t>ы</w:t>
      </w:r>
      <w:bookmarkEnd w:id="1027"/>
    </w:p>
    <w:p w14:paraId="6D3ACE1F" w14:textId="77777777" w:rsidR="00D11F77" w:rsidRDefault="00D11F77" w:rsidP="00D11F77">
      <w:r>
        <w:t xml:space="preserve">Компоненты Подсистемы должны передаваться в эксплуатацию в виде контейнеров </w:t>
      </w:r>
      <w:r>
        <w:rPr>
          <w:lang w:val="en-US"/>
        </w:rPr>
        <w:t>Docker</w:t>
      </w:r>
      <w:r>
        <w:t>. Подс</w:t>
      </w:r>
      <w:r w:rsidRPr="00B20B80">
        <w:t xml:space="preserve">истема должна быть рассчитана на эксплуатацию </w:t>
      </w:r>
      <w:r>
        <w:t xml:space="preserve">в рамках Платформы </w:t>
      </w:r>
      <w:r w:rsidRPr="00B20B80">
        <w:t>в составе програм</w:t>
      </w:r>
      <w:r>
        <w:t>мно-технического комплекса Заказчика.</w:t>
      </w:r>
    </w:p>
    <w:p w14:paraId="2E6D579A" w14:textId="77777777" w:rsidR="00D11F77" w:rsidRPr="00B20B80" w:rsidRDefault="00D11F77" w:rsidP="00D11F77">
      <w:r w:rsidRPr="00B20B80">
        <w:t>Для нормально</w:t>
      </w:r>
      <w:r>
        <w:t xml:space="preserve">й эксплуатации Платформы </w:t>
      </w:r>
      <w:r w:rsidRPr="00B20B80">
        <w:t>должн</w:t>
      </w:r>
      <w:r>
        <w:t>а</w:t>
      </w:r>
      <w:r w:rsidRPr="00B20B80">
        <w:t xml:space="preserve"> быть обеспечен</w:t>
      </w:r>
      <w:r>
        <w:t>а</w:t>
      </w:r>
      <w:r w:rsidRPr="00B20B80">
        <w:t xml:space="preserve"> бесперебойн</w:t>
      </w:r>
      <w:r>
        <w:t>ая</w:t>
      </w:r>
      <w:r w:rsidRPr="00B20B80">
        <w:t xml:space="preserve"> </w:t>
      </w:r>
      <w:r>
        <w:t>работа каналов связи, виртуальны машин и систем хранения данных.</w:t>
      </w:r>
    </w:p>
    <w:p w14:paraId="0C787056" w14:textId="77777777" w:rsidR="00A765E8" w:rsidRPr="00B20B80" w:rsidRDefault="00A765E8" w:rsidP="00A765E8">
      <w:r w:rsidRPr="00B20B80">
        <w:t xml:space="preserve">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изготовителей, </w:t>
      </w:r>
      <w:r>
        <w:t>но не </w:t>
      </w:r>
      <w:r w:rsidRPr="00B20B80">
        <w:t>реже одного раза в год.</w:t>
      </w:r>
    </w:p>
    <w:p w14:paraId="65F17D4A" w14:textId="2DF72432" w:rsidR="00D11F77" w:rsidRPr="00B20B80" w:rsidRDefault="00D11F77" w:rsidP="00D11F77">
      <w:r>
        <w:t>При вводе Подс</w:t>
      </w:r>
      <w:r w:rsidRPr="00B20B80">
        <w:t>истемы в опытную эксплуатацию должен быть разработан</w:t>
      </w:r>
      <w:r>
        <w:t xml:space="preserve"> и внедрён</w:t>
      </w:r>
      <w:r w:rsidRPr="00B20B80">
        <w:t xml:space="preserve"> план выполнения резервного копирования программного обеспечения </w:t>
      </w:r>
      <w:r>
        <w:t xml:space="preserve">Решения </w:t>
      </w:r>
      <w:r w:rsidRPr="00B20B80">
        <w:t>и обрабатываемой информации.</w:t>
      </w:r>
    </w:p>
    <w:p w14:paraId="3CF4FCF8" w14:textId="77777777" w:rsidR="00A765E8" w:rsidRDefault="00A765E8" w:rsidP="00A765E8">
      <w:pPr>
        <w:pStyle w:val="3"/>
        <w:keepLines w:val="0"/>
      </w:pPr>
      <w:r w:rsidRPr="009F6AC9">
        <w:t xml:space="preserve">Требования к защите </w:t>
      </w:r>
      <w:r w:rsidRPr="007E0E17">
        <w:t>информации от несанкционированного доступа</w:t>
      </w:r>
    </w:p>
    <w:p w14:paraId="1D997CAE" w14:textId="6E275BBC" w:rsidR="00A765E8" w:rsidRDefault="005474BD" w:rsidP="00A765E8">
      <w:r>
        <w:t>Категория</w:t>
      </w:r>
      <w:r w:rsidR="00A765E8" w:rsidRPr="00BB3655">
        <w:t xml:space="preserve"> конфиденциальнос</w:t>
      </w:r>
      <w:r w:rsidR="00A765E8">
        <w:t>ти информации, обрабатываемой в</w:t>
      </w:r>
      <w:r w:rsidR="00A87FCA">
        <w:t xml:space="preserve"> </w:t>
      </w:r>
      <w:r w:rsidR="00D11F77">
        <w:t>Подсистеме</w:t>
      </w:r>
      <w:r w:rsidR="007320FD">
        <w:t>,</w:t>
      </w:r>
      <w:r w:rsidR="00A765E8" w:rsidRPr="00BB3655" w:rsidDel="00A5450E">
        <w:t xml:space="preserve"> </w:t>
      </w:r>
      <w:r w:rsidR="00A765E8">
        <w:t>—</w:t>
      </w:r>
      <w:r w:rsidR="00A765E8" w:rsidRPr="00BB3655">
        <w:t xml:space="preserve"> </w:t>
      </w:r>
      <w:r w:rsidR="00484BCA">
        <w:t xml:space="preserve">обезличенные </w:t>
      </w:r>
      <w:r w:rsidR="00D14A99">
        <w:t>персональные данные</w:t>
      </w:r>
      <w:r w:rsidR="00A765E8" w:rsidRPr="00BB3655">
        <w:t>.</w:t>
      </w:r>
    </w:p>
    <w:p w14:paraId="2450D6BC" w14:textId="76F72E89" w:rsidR="00A765E8" w:rsidRDefault="00D11F77" w:rsidP="00A765E8">
      <w:pPr>
        <w:rPr>
          <w:noProof/>
          <w:snapToGrid w:val="0"/>
        </w:rPr>
      </w:pPr>
      <w:r>
        <w:t>Подс</w:t>
      </w:r>
      <w:r w:rsidR="00751999">
        <w:rPr>
          <w:noProof/>
          <w:snapToGrid w:val="0"/>
        </w:rPr>
        <w:t xml:space="preserve">истема </w:t>
      </w:r>
      <w:r w:rsidR="00A765E8" w:rsidRPr="00AB2A55">
        <w:rPr>
          <w:noProof/>
          <w:snapToGrid w:val="0"/>
        </w:rPr>
        <w:t xml:space="preserve">должна удовлетворять всем требованиям регламентирующих документов </w:t>
      </w:r>
      <w:r w:rsidR="00BA79A6">
        <w:rPr>
          <w:noProof/>
          <w:snapToGrid w:val="0"/>
        </w:rPr>
        <w:t>РФ</w:t>
      </w:r>
      <w:r w:rsidR="00A765E8" w:rsidRPr="00AB2A55">
        <w:rPr>
          <w:noProof/>
          <w:snapToGrid w:val="0"/>
        </w:rPr>
        <w:t xml:space="preserve"> по информационной безопасности для возможности обработки информации максимальной категории </w:t>
      </w:r>
      <w:r w:rsidR="00A765E8" w:rsidRPr="0025680C">
        <w:t>конфиденциальности</w:t>
      </w:r>
      <w:r w:rsidR="00A765E8" w:rsidRPr="00AB2A55">
        <w:rPr>
          <w:noProof/>
          <w:snapToGrid w:val="0"/>
        </w:rPr>
        <w:t xml:space="preserve"> </w:t>
      </w:r>
      <w:r w:rsidR="00A765E8">
        <w:rPr>
          <w:noProof/>
          <w:snapToGrid w:val="0"/>
        </w:rPr>
        <w:t>«</w:t>
      </w:r>
      <w:r w:rsidR="00484BCA">
        <w:rPr>
          <w:noProof/>
          <w:snapToGrid w:val="0"/>
        </w:rPr>
        <w:t xml:space="preserve">обезличенные </w:t>
      </w:r>
      <w:r w:rsidR="00BA79A6">
        <w:t>персональные данные</w:t>
      </w:r>
      <w:r w:rsidR="00A765E8">
        <w:rPr>
          <w:noProof/>
          <w:snapToGrid w:val="0"/>
        </w:rPr>
        <w:t>».</w:t>
      </w:r>
    </w:p>
    <w:p w14:paraId="4C4AB4A0" w14:textId="03C1258D" w:rsidR="00A765E8" w:rsidRPr="00AD483F" w:rsidRDefault="00D11F77" w:rsidP="00A765E8">
      <w:pPr>
        <w:rPr>
          <w:noProof/>
          <w:snapToGrid w:val="0"/>
        </w:rPr>
      </w:pPr>
      <w:r w:rsidRPr="00AD483F">
        <w:t>Подс</w:t>
      </w:r>
      <w:r w:rsidR="00751999" w:rsidRPr="00AD483F">
        <w:rPr>
          <w:noProof/>
          <w:snapToGrid w:val="0"/>
        </w:rPr>
        <w:t xml:space="preserve">истема </w:t>
      </w:r>
      <w:r w:rsidR="00A765E8" w:rsidRPr="00AD483F">
        <w:rPr>
          <w:noProof/>
          <w:snapToGrid w:val="0"/>
        </w:rPr>
        <w:t xml:space="preserve">должна обеспечивать защиту от несанкционированного доступа (НСД) на уровне не ниже </w:t>
      </w:r>
      <w:r w:rsidR="00A765E8" w:rsidRPr="00AD483F">
        <w:t>установленного</w:t>
      </w:r>
      <w:r w:rsidR="00A765E8" w:rsidRPr="00AD483F">
        <w:rPr>
          <w:noProof/>
          <w:snapToGrid w:val="0"/>
        </w:rPr>
        <w:t xml:space="preserve"> требованиями, предъявляемыми к классу защищенности 1Г АС по классификации действующего руководящего документа Гостехкомиссии России «Автоматизированные системы. Защита от несанкционированного доступа к информации. Классификация автоматизированных систем и требования по защите информации» 1992 г.</w:t>
      </w:r>
    </w:p>
    <w:p w14:paraId="69003F28" w14:textId="77777777" w:rsidR="00A765E8" w:rsidRPr="00AD483F" w:rsidRDefault="00A765E8" w:rsidP="00A765E8">
      <w:r w:rsidRPr="00AD483F">
        <w:t xml:space="preserve">Уровень </w:t>
      </w:r>
      <w:r w:rsidR="00F26EFD" w:rsidRPr="00AD483F">
        <w:t>защищённости</w:t>
      </w:r>
      <w:r w:rsidRPr="00AD483F">
        <w:t xml:space="preserve"> от несанкционированного доступа средств вычислительной техники, обрабатывающих информацию, должен соответствовать требованиям к классу</w:t>
      </w:r>
      <w:r w:rsidR="00FC0F33" w:rsidRPr="00AD483F">
        <w:t xml:space="preserve"> </w:t>
      </w:r>
      <w:r w:rsidR="00F26EFD" w:rsidRPr="00AD483F">
        <w:t>защищённости</w:t>
      </w:r>
      <w:r w:rsidR="00D40AF6" w:rsidRPr="00AD483F">
        <w:t> </w:t>
      </w:r>
      <w:r w:rsidRPr="00AD483F">
        <w:t xml:space="preserve">5 согласно требованиям действующего руководящего документа Гостехкомиссии России «Средства вычислительной техники. Защита от несанкционированного доступа к информации. Показатели </w:t>
      </w:r>
      <w:r w:rsidR="00F26EFD" w:rsidRPr="00AD483F">
        <w:t>защищённости</w:t>
      </w:r>
      <w:r w:rsidRPr="00AD483F">
        <w:t xml:space="preserve"> от несанкционированного доступа к информации» 1992 г.</w:t>
      </w:r>
    </w:p>
    <w:p w14:paraId="4983C3FD" w14:textId="77777777" w:rsidR="00A765E8" w:rsidRPr="00AD483F" w:rsidRDefault="00A765E8" w:rsidP="00A765E8">
      <w:r w:rsidRPr="00AD483F">
        <w:t>Для защиты информации при е</w:t>
      </w:r>
      <w:r w:rsidR="00F26EFD" w:rsidRPr="00AD483F">
        <w:t>ё</w:t>
      </w:r>
      <w:r w:rsidRPr="00AD483F">
        <w:t xml:space="preserve"> передаче по каналам связи из одной АС в другую необходимо использовать межсетевые экраны не ниже класса 4. Если каналы связи выходят за пределы контролируемой зоны, необходимо использовать </w:t>
      </w:r>
      <w:r w:rsidR="00F26EFD" w:rsidRPr="00AD483F">
        <w:t>защищённые</w:t>
      </w:r>
      <w:r w:rsidRPr="00AD483F">
        <w:t xml:space="preserve"> каналы связи, </w:t>
      </w:r>
      <w:r w:rsidR="00F26EFD" w:rsidRPr="00AD483F">
        <w:t>за</w:t>
      </w:r>
      <w:r w:rsidR="00F26EFD" w:rsidRPr="00AD483F">
        <w:lastRenderedPageBreak/>
        <w:t>щищённые</w:t>
      </w:r>
      <w:r w:rsidRPr="00AD483F">
        <w:t xml:space="preserve"> волоконно-оптические линии связи либо сертифицированные криптографические средства защиты.</w:t>
      </w:r>
    </w:p>
    <w:p w14:paraId="5F028E4F" w14:textId="1F6E11E5" w:rsidR="00DF03C2" w:rsidRDefault="00A765E8" w:rsidP="00A765E8">
      <w:r w:rsidRPr="00AD483F">
        <w:rPr>
          <w:noProof/>
          <w:snapToGrid w:val="0"/>
        </w:rPr>
        <w:t xml:space="preserve">В </w:t>
      </w:r>
      <w:r w:rsidR="00D11F77" w:rsidRPr="00AD483F">
        <w:t>Подс</w:t>
      </w:r>
      <w:r w:rsidRPr="00AD483F">
        <w:rPr>
          <w:noProof/>
          <w:snapToGrid w:val="0"/>
        </w:rPr>
        <w:t>истеме должна быть реализована ролевая модель разграничения доступа.</w:t>
      </w:r>
      <w:r w:rsidRPr="00AD483F">
        <w:t xml:space="preserve"> </w:t>
      </w:r>
      <w:r w:rsidR="00DF03C2" w:rsidRPr="00AD483F">
        <w:t xml:space="preserve">Различным группам </w:t>
      </w:r>
      <w:r w:rsidR="00055645" w:rsidRPr="00AD483F">
        <w:t>Пользовател</w:t>
      </w:r>
      <w:r w:rsidR="00DF03C2" w:rsidRPr="00AD483F">
        <w:t xml:space="preserve">ей должны назначаться различные права доступа в </w:t>
      </w:r>
      <w:r w:rsidR="00D11F77" w:rsidRPr="00AD483F">
        <w:t>Подс</w:t>
      </w:r>
      <w:r w:rsidR="00DF03C2" w:rsidRPr="00AD483F">
        <w:t>истеме</w:t>
      </w:r>
      <w:r w:rsidR="00DF03C2" w:rsidRPr="00DE4DEE">
        <w:t xml:space="preserve"> в соответствии Регламентом предоставления доступа</w:t>
      </w:r>
      <w:r w:rsidR="00A66C09">
        <w:t xml:space="preserve"> (рабочая документация)</w:t>
      </w:r>
      <w:r w:rsidR="00DF03C2" w:rsidRPr="00DE4DEE">
        <w:t>.</w:t>
      </w:r>
    </w:p>
    <w:p w14:paraId="001A5EE5" w14:textId="5CB14140" w:rsidR="00A765E8" w:rsidRDefault="00D14A99" w:rsidP="00D8394B">
      <w:r>
        <w:rPr>
          <w:snapToGrid w:val="0"/>
        </w:rPr>
        <w:t>П</w:t>
      </w:r>
      <w:r w:rsidR="00A765E8" w:rsidRPr="00157B2A">
        <w:rPr>
          <w:snapToGrid w:val="0"/>
        </w:rPr>
        <w:t>ри наличии техни</w:t>
      </w:r>
      <w:r w:rsidR="00A765E8">
        <w:rPr>
          <w:snapToGrid w:val="0"/>
        </w:rPr>
        <w:t xml:space="preserve">ческой возможности, для доступа </w:t>
      </w:r>
      <w:r w:rsidR="00A765E8" w:rsidRPr="00157B2A">
        <w:rPr>
          <w:snapToGrid w:val="0"/>
        </w:rPr>
        <w:t xml:space="preserve">к </w:t>
      </w:r>
      <w:r w:rsidR="00D11F77">
        <w:t>Подс</w:t>
      </w:r>
      <w:r w:rsidR="00A765E8" w:rsidRPr="00157B2A">
        <w:rPr>
          <w:snapToGrid w:val="0"/>
        </w:rPr>
        <w:t>истеме рекомендуется испол</w:t>
      </w:r>
      <w:r w:rsidR="00A765E8">
        <w:rPr>
          <w:snapToGrid w:val="0"/>
        </w:rPr>
        <w:t>ьзовать механизм единого входа</w:t>
      </w:r>
      <w:r w:rsidR="00363CEC">
        <w:rPr>
          <w:snapToGrid w:val="0"/>
        </w:rPr>
        <w:t xml:space="preserve"> </w:t>
      </w:r>
      <w:r w:rsidR="008844F6">
        <w:rPr>
          <w:snapToGrid w:val="0"/>
        </w:rPr>
        <w:t>—</w:t>
      </w:r>
      <w:r w:rsidR="00363CEC">
        <w:rPr>
          <w:snapToGrid w:val="0"/>
        </w:rPr>
        <w:t xml:space="preserve"> </w:t>
      </w:r>
      <w:r w:rsidR="00A765E8" w:rsidRPr="00157B2A">
        <w:rPr>
          <w:snapToGrid w:val="0"/>
        </w:rPr>
        <w:t>SSO (</w:t>
      </w:r>
      <w:r w:rsidR="00A765E8" w:rsidRPr="000458D2">
        <w:rPr>
          <w:snapToGrid w:val="0"/>
          <w:lang w:val="en-US"/>
        </w:rPr>
        <w:t>Single</w:t>
      </w:r>
      <w:r w:rsidR="00A765E8" w:rsidRPr="00C75116">
        <w:rPr>
          <w:snapToGrid w:val="0"/>
        </w:rPr>
        <w:t xml:space="preserve"> </w:t>
      </w:r>
      <w:r w:rsidR="00A765E8" w:rsidRPr="000458D2">
        <w:rPr>
          <w:snapToGrid w:val="0"/>
          <w:lang w:val="en-US"/>
        </w:rPr>
        <w:t>Sign</w:t>
      </w:r>
      <w:r w:rsidR="00A765E8" w:rsidRPr="00C75116">
        <w:rPr>
          <w:snapToGrid w:val="0"/>
        </w:rPr>
        <w:t>-</w:t>
      </w:r>
      <w:r w:rsidR="00A765E8" w:rsidRPr="000458D2">
        <w:rPr>
          <w:snapToGrid w:val="0"/>
          <w:lang w:val="en-US"/>
        </w:rPr>
        <w:t>On</w:t>
      </w:r>
      <w:r w:rsidR="00D90E42">
        <w:rPr>
          <w:snapToGrid w:val="0"/>
        </w:rPr>
        <w:t>)</w:t>
      </w:r>
      <w:r w:rsidR="00A765E8" w:rsidRPr="00D8394B">
        <w:t>.</w:t>
      </w:r>
    </w:p>
    <w:p w14:paraId="22E43FB2" w14:textId="77777777" w:rsidR="00A31184" w:rsidRDefault="00A31184" w:rsidP="00A31184">
      <w:pPr>
        <w:pStyle w:val="3"/>
        <w:keepLines w:val="0"/>
      </w:pPr>
      <w:r>
        <w:t xml:space="preserve">Требования по </w:t>
      </w:r>
      <w:r w:rsidRPr="00DA0265">
        <w:t>сохранности информации при авариях</w:t>
      </w:r>
    </w:p>
    <w:p w14:paraId="296C4C90" w14:textId="51035E44" w:rsidR="00A31184" w:rsidRPr="00484D86" w:rsidRDefault="00A31184" w:rsidP="00A31184">
      <w:r>
        <w:t xml:space="preserve">Требования по </w:t>
      </w:r>
      <w:r w:rsidRPr="00DA0265">
        <w:t>сохранности информации при авариях</w:t>
      </w:r>
      <w:r>
        <w:t xml:space="preserve"> указаны в п.</w:t>
      </w:r>
      <w:r w:rsidR="006C171D">
        <w:t xml:space="preserve"> </w:t>
      </w:r>
      <w:r w:rsidR="006C171D">
        <w:fldChar w:fldCharType="begin"/>
      </w:r>
      <w:r w:rsidR="006C171D">
        <w:instrText xml:space="preserve"> REF _Ref437693785 \r \h </w:instrText>
      </w:r>
      <w:r w:rsidR="00484D86">
        <w:instrText xml:space="preserve"> \* MERGEFORMAT </w:instrText>
      </w:r>
      <w:r w:rsidR="006C171D">
        <w:fldChar w:fldCharType="separate"/>
      </w:r>
      <w:r w:rsidR="005A0256">
        <w:t>4.1.4</w:t>
      </w:r>
      <w:r w:rsidR="006C171D">
        <w:fldChar w:fldCharType="end"/>
      </w:r>
      <w:r>
        <w:t>.</w:t>
      </w:r>
    </w:p>
    <w:p w14:paraId="3AC20582" w14:textId="77777777" w:rsidR="00A31184" w:rsidRPr="0080035A" w:rsidRDefault="00A31184" w:rsidP="00A31184">
      <w:pPr>
        <w:pStyle w:val="3"/>
        <w:keepLines w:val="0"/>
      </w:pPr>
      <w:r w:rsidRPr="0080035A">
        <w:t>Требования к защите от влияния внешних воздействий</w:t>
      </w:r>
    </w:p>
    <w:p w14:paraId="405A13DC" w14:textId="77777777" w:rsidR="00A31184" w:rsidRPr="00484D86" w:rsidRDefault="00A31184" w:rsidP="00A31184">
      <w:r>
        <w:t xml:space="preserve">Защита от </w:t>
      </w:r>
      <w:r w:rsidRPr="004D3809">
        <w:rPr>
          <w:szCs w:val="22"/>
        </w:rPr>
        <w:t>влияния</w:t>
      </w:r>
      <w:r>
        <w:t xml:space="preserve"> внешних воздействий должна обеспечиваться средствами используемого программно-технического комплекса.</w:t>
      </w:r>
    </w:p>
    <w:p w14:paraId="5AB8AB46" w14:textId="77777777" w:rsidR="008E54F0" w:rsidRDefault="008E54F0" w:rsidP="008E54F0">
      <w:pPr>
        <w:pStyle w:val="3"/>
        <w:rPr>
          <w:lang w:eastAsia="ru-RU"/>
        </w:rPr>
      </w:pPr>
      <w:r>
        <w:rPr>
          <w:lang w:eastAsia="ru-RU"/>
        </w:rPr>
        <w:t>Требования к патентной чистоте</w:t>
      </w:r>
    </w:p>
    <w:p w14:paraId="798F79CA" w14:textId="172123E5" w:rsidR="005F21B1" w:rsidRDefault="005F21B1" w:rsidP="005F21B1">
      <w:r w:rsidRPr="00413381">
        <w:t xml:space="preserve">Порядок </w:t>
      </w:r>
      <w:r>
        <w:t>создания</w:t>
      </w:r>
      <w:r w:rsidRPr="00413381">
        <w:t xml:space="preserve">, эксплуатации и модификации </w:t>
      </w:r>
      <w:r w:rsidR="00D11F77">
        <w:t>Подс</w:t>
      </w:r>
      <w:r>
        <w:t>истемы не должен нарушать норм</w:t>
      </w:r>
      <w:r w:rsidR="00FC0F33">
        <w:t xml:space="preserve"> </w:t>
      </w:r>
      <w:r w:rsidRPr="00413381">
        <w:t>и правил, установленных законод</w:t>
      </w:r>
      <w:r>
        <w:t xml:space="preserve">ательством Российской Федерации </w:t>
      </w:r>
      <w:r w:rsidRPr="00413381">
        <w:t>в области патентного и авторского права.</w:t>
      </w:r>
      <w:r w:rsidR="006863E4">
        <w:t xml:space="preserve"> Р</w:t>
      </w:r>
      <w:r w:rsidR="006863E4" w:rsidRPr="007B28F6">
        <w:t xml:space="preserve">еализация программных, организационных и иных решений, предусмотренных </w:t>
      </w:r>
      <w:r w:rsidR="006863E4">
        <w:t>настоящим техническим заданием</w:t>
      </w:r>
      <w:r w:rsidR="006863E4" w:rsidRPr="007B28F6">
        <w:t>, не должна приводить к нарушению исключительных прав.</w:t>
      </w:r>
    </w:p>
    <w:p w14:paraId="104020AA" w14:textId="77777777" w:rsidR="005F21B1" w:rsidRPr="009468AE" w:rsidRDefault="005F21B1" w:rsidP="005F21B1">
      <w:r w:rsidRPr="00FE6DF2">
        <w:t>Реализация</w:t>
      </w:r>
      <w:r w:rsidRPr="009468AE">
        <w:t xml:space="preserve"> технических, программных, организационных и иных решений, </w:t>
      </w:r>
      <w:r w:rsidRPr="003976AD">
        <w:t>предусмотренных</w:t>
      </w:r>
      <w:r w:rsidRPr="009468AE">
        <w:t xml:space="preserve"> проектом, не должна пр</w:t>
      </w:r>
      <w:r>
        <w:t xml:space="preserve">иводить к нарушению авторских и </w:t>
      </w:r>
      <w:r w:rsidRPr="009468AE">
        <w:t>смежных прав третьих лиц.</w:t>
      </w:r>
    </w:p>
    <w:p w14:paraId="0731CAFD" w14:textId="77777777" w:rsidR="005F21B1" w:rsidRDefault="005F21B1" w:rsidP="005F21B1">
      <w:r w:rsidRPr="00411DBE">
        <w:t xml:space="preserve">Используемые </w:t>
      </w:r>
      <w:r w:rsidRPr="00FE6DF2">
        <w:t>при</w:t>
      </w:r>
      <w:r w:rsidRPr="00411DBE">
        <w:t xml:space="preserve"> реализации проекта аппаратное обеспечение, </w:t>
      </w:r>
      <w:r>
        <w:t xml:space="preserve">программное обеспечение сторонних производителей и </w:t>
      </w:r>
      <w:r w:rsidRPr="00411DBE">
        <w:t>инструменты разраб</w:t>
      </w:r>
      <w:r>
        <w:t xml:space="preserve">отки программного обеспечения </w:t>
      </w:r>
      <w:r w:rsidRPr="00411DBE">
        <w:t xml:space="preserve">должны </w:t>
      </w:r>
      <w:r>
        <w:t xml:space="preserve">быть приобретены </w:t>
      </w:r>
      <w:r>
        <w:rPr>
          <w:lang w:eastAsia="ru-RU"/>
        </w:rPr>
        <w:t xml:space="preserve">законным </w:t>
      </w:r>
      <w:r w:rsidR="00F26EFD">
        <w:rPr>
          <w:lang w:eastAsia="ru-RU"/>
        </w:rPr>
        <w:t>путём</w:t>
      </w:r>
      <w:r>
        <w:rPr>
          <w:lang w:eastAsia="ru-RU"/>
        </w:rPr>
        <w:t>, иметь необходимые</w:t>
      </w:r>
      <w:r>
        <w:t xml:space="preserve"> сертификаты и использоваться в </w:t>
      </w:r>
      <w:r>
        <w:rPr>
          <w:lang w:eastAsia="ru-RU"/>
        </w:rPr>
        <w:t>соответствии с условиями лицензионных соглашений</w:t>
      </w:r>
      <w:r w:rsidRPr="00411DBE">
        <w:t>.</w:t>
      </w:r>
    </w:p>
    <w:p w14:paraId="1C450C5A" w14:textId="77777777" w:rsidR="008E54F0" w:rsidRDefault="008E54F0" w:rsidP="008E54F0">
      <w:pPr>
        <w:pStyle w:val="3"/>
        <w:rPr>
          <w:lang w:eastAsia="ru-RU"/>
        </w:rPr>
      </w:pPr>
      <w:bookmarkStart w:id="1028" w:name="_Ref445402393"/>
      <w:r>
        <w:rPr>
          <w:lang w:eastAsia="ru-RU"/>
        </w:rPr>
        <w:t>Требования по стандартизации и унификации</w:t>
      </w:r>
      <w:bookmarkEnd w:id="1028"/>
    </w:p>
    <w:p w14:paraId="30BE0C15" w14:textId="3662F61E" w:rsidR="00D90E42" w:rsidRDefault="005F21B1" w:rsidP="00672E4B">
      <w:pPr>
        <w:pStyle w:val="SC3"/>
      </w:pPr>
      <w:r>
        <w:t xml:space="preserve">Элементы </w:t>
      </w:r>
      <w:r w:rsidRPr="00E20E8B">
        <w:t>интерфейса</w:t>
      </w:r>
      <w:r>
        <w:t xml:space="preserve"> </w:t>
      </w:r>
      <w:r w:rsidR="00D11F77">
        <w:t>Подс</w:t>
      </w:r>
      <w:r>
        <w:t xml:space="preserve">истемы должны проектироваться с </w:t>
      </w:r>
      <w:r w:rsidR="00F26EFD">
        <w:t>учётом</w:t>
      </w:r>
      <w:r>
        <w:t xml:space="preserve"> требований </w:t>
      </w:r>
      <w:r w:rsidR="00D90E42">
        <w:rPr>
          <w:lang w:eastAsia="ru-RU"/>
        </w:rPr>
        <w:t>по стандартизации и унификации</w:t>
      </w:r>
      <w:r w:rsidR="00D90E42">
        <w:t xml:space="preserve"> </w:t>
      </w:r>
      <w:r w:rsidR="00672E4B">
        <w:t>производителей ОС Мобильных устройств:</w:t>
      </w:r>
    </w:p>
    <w:p w14:paraId="5BD4689B" w14:textId="0D88A50F" w:rsidR="00672E4B" w:rsidRPr="002E1440" w:rsidRDefault="00672E4B" w:rsidP="00672E4B">
      <w:pPr>
        <w:pStyle w:val="a"/>
        <w:rPr>
          <w:lang w:val="en-US"/>
        </w:rPr>
      </w:pPr>
      <w:r w:rsidRPr="002E1440">
        <w:rPr>
          <w:lang w:val="en-US"/>
        </w:rPr>
        <w:t xml:space="preserve">Apple </w:t>
      </w:r>
      <w:r w:rsidR="002E1440" w:rsidRPr="002E1440">
        <w:rPr>
          <w:lang w:val="en-US"/>
        </w:rPr>
        <w:t xml:space="preserve">Inc. </w:t>
      </w:r>
      <w:r w:rsidRPr="002E1440">
        <w:rPr>
          <w:lang w:val="en-US"/>
        </w:rPr>
        <w:t>(iOS Human Interface Guidelines)</w:t>
      </w:r>
      <w:r w:rsidR="00FC1D50" w:rsidRPr="002E1440">
        <w:rPr>
          <w:lang w:val="en-US"/>
        </w:rPr>
        <w:t>;</w:t>
      </w:r>
    </w:p>
    <w:p w14:paraId="58C9C067" w14:textId="442EF212" w:rsidR="00672E4B" w:rsidRPr="00672E4B" w:rsidRDefault="00D11F77" w:rsidP="00672E4B">
      <w:pPr>
        <w:pStyle w:val="a"/>
      </w:pPr>
      <w:r w:rsidRPr="002E1440">
        <w:rPr>
          <w:lang w:val="en-US"/>
        </w:rPr>
        <w:t>Google</w:t>
      </w:r>
      <w:r w:rsidR="00672E4B" w:rsidRPr="002E1440">
        <w:rPr>
          <w:lang w:val="en-US"/>
        </w:rPr>
        <w:t xml:space="preserve"> </w:t>
      </w:r>
      <w:r w:rsidR="002E1440" w:rsidRPr="002E1440">
        <w:rPr>
          <w:lang w:val="en-US"/>
        </w:rPr>
        <w:t>Inc.</w:t>
      </w:r>
      <w:r w:rsidR="00672E4B">
        <w:t xml:space="preserve"> (Проектирование)</w:t>
      </w:r>
      <w:r w:rsidR="00FC1D50">
        <w:t>.</w:t>
      </w:r>
    </w:p>
    <w:p w14:paraId="05E2412C" w14:textId="77777777" w:rsidR="008E54F0" w:rsidRDefault="008E54F0" w:rsidP="008E54F0">
      <w:pPr>
        <w:pStyle w:val="3"/>
        <w:rPr>
          <w:lang w:eastAsia="ru-RU"/>
        </w:rPr>
      </w:pPr>
      <w:r>
        <w:rPr>
          <w:lang w:eastAsia="ru-RU"/>
        </w:rPr>
        <w:t>Дополнительные требования</w:t>
      </w:r>
    </w:p>
    <w:p w14:paraId="7612C678" w14:textId="7BAE6F09" w:rsidR="005F21B1" w:rsidRDefault="00C90819" w:rsidP="003B1F2E">
      <w:bookmarkStart w:id="1029" w:name="_Toc401846133"/>
      <w:bookmarkStart w:id="1030" w:name="_Toc414361797"/>
      <w:bookmarkStart w:id="1031" w:name="_Toc445321099"/>
      <w:bookmarkStart w:id="1032" w:name="_Toc479788737"/>
      <w:r>
        <w:rPr>
          <w:lang w:eastAsia="ru-RU"/>
        </w:rPr>
        <w:t>Дополнительные и</w:t>
      </w:r>
      <w:r w:rsidR="005F21B1" w:rsidRPr="00D1278C">
        <w:t xml:space="preserve"> бизнес-требования</w:t>
      </w:r>
      <w:bookmarkEnd w:id="1029"/>
      <w:bookmarkEnd w:id="1030"/>
      <w:r>
        <w:rPr>
          <w:lang w:eastAsia="ru-RU"/>
        </w:rPr>
        <w:t xml:space="preserve"> к</w:t>
      </w:r>
      <w:r w:rsidR="003B1F2E">
        <w:t xml:space="preserve"> </w:t>
      </w:r>
      <w:r w:rsidR="00D11F77">
        <w:t>Подс</w:t>
      </w:r>
      <w:r w:rsidR="00C73379">
        <w:t>истеме</w:t>
      </w:r>
      <w:r w:rsidR="003B1F2E">
        <w:t xml:space="preserve"> </w:t>
      </w:r>
      <w:r>
        <w:rPr>
          <w:lang w:eastAsia="ru-RU"/>
        </w:rPr>
        <w:t>должны быть определены на этапе технического проектирования системы.</w:t>
      </w:r>
    </w:p>
    <w:p w14:paraId="76CC2C54" w14:textId="6DE6B1A4" w:rsidR="00374E38" w:rsidRDefault="00374E38" w:rsidP="00B9334C">
      <w:pPr>
        <w:pStyle w:val="2"/>
      </w:pPr>
      <w:bookmarkStart w:id="1033" w:name="_Toc468725366"/>
      <w:bookmarkStart w:id="1034" w:name="_Toc468725373"/>
      <w:bookmarkStart w:id="1035" w:name="_Toc468725380"/>
      <w:bookmarkStart w:id="1036" w:name="_Toc468725386"/>
      <w:bookmarkStart w:id="1037" w:name="_Toc468725390"/>
      <w:bookmarkStart w:id="1038" w:name="_Toc481488934"/>
      <w:bookmarkStart w:id="1039" w:name="_Toc481489571"/>
      <w:bookmarkStart w:id="1040" w:name="_Toc447141654"/>
      <w:bookmarkStart w:id="1041" w:name="_Toc445321100"/>
      <w:bookmarkEnd w:id="1031"/>
      <w:bookmarkEnd w:id="1033"/>
      <w:bookmarkEnd w:id="1034"/>
      <w:bookmarkEnd w:id="1035"/>
      <w:bookmarkEnd w:id="1036"/>
      <w:bookmarkEnd w:id="1037"/>
      <w:r>
        <w:lastRenderedPageBreak/>
        <w:t xml:space="preserve">Требования к функциям (задачам), выполняемым </w:t>
      </w:r>
      <w:r w:rsidR="006863E4">
        <w:t>Подсистем</w:t>
      </w:r>
      <w:r>
        <w:t>ой</w:t>
      </w:r>
      <w:bookmarkEnd w:id="1032"/>
      <w:bookmarkEnd w:id="1038"/>
      <w:bookmarkEnd w:id="1039"/>
      <w:bookmarkEnd w:id="1040"/>
    </w:p>
    <w:p w14:paraId="11CD8E4D" w14:textId="77777777" w:rsidR="00374E38" w:rsidRDefault="00374E38" w:rsidP="00374E38">
      <w:pPr>
        <w:pStyle w:val="3"/>
        <w:keepLines w:val="0"/>
      </w:pPr>
      <w:r>
        <w:t>Структурные подсистемы</w:t>
      </w:r>
    </w:p>
    <w:p w14:paraId="15D8D626" w14:textId="74CC1B08" w:rsidR="00B03865" w:rsidRPr="00B03865" w:rsidRDefault="00B03865" w:rsidP="00B03865">
      <w:r>
        <w:t xml:space="preserve">Требования к функциям структурных подсистем указаны в таблице </w:t>
      </w:r>
      <w:r>
        <w:fldChar w:fldCharType="begin"/>
      </w:r>
      <w:r>
        <w:instrText xml:space="preserve"> REF _Ref446066030 \h </w:instrText>
      </w:r>
      <w:r>
        <w:fldChar w:fldCharType="separate"/>
      </w:r>
      <w:r w:rsidR="00000331">
        <w:rPr>
          <w:noProof/>
        </w:rPr>
        <w:t>48</w:t>
      </w:r>
      <w:r>
        <w:fldChar w:fldCharType="end"/>
      </w:r>
      <w:r>
        <w:t>.</w:t>
      </w:r>
    </w:p>
    <w:p w14:paraId="3A9C2FCB" w14:textId="5BD566F0" w:rsidR="005F4A59" w:rsidRDefault="00B03865" w:rsidP="00A3472B">
      <w:pPr>
        <w:pStyle w:val="af"/>
      </w:pPr>
      <w:bookmarkStart w:id="1042" w:name="_Ref446066025"/>
      <w:bookmarkStart w:id="1043" w:name="_Toc447141678"/>
      <w:bookmarkStart w:id="1044" w:name="_Toc479788795"/>
      <w:bookmarkStart w:id="1045" w:name="_Toc481488960"/>
      <w:bookmarkStart w:id="1046" w:name="_Toc481489550"/>
      <w:r>
        <w:t xml:space="preserve">Таблица </w:t>
      </w:r>
      <w:fldSimple w:instr=" SEQ Таблица \* ARABIC ">
        <w:bookmarkStart w:id="1047" w:name="_Ref446066030"/>
        <w:r w:rsidR="00000331">
          <w:rPr>
            <w:noProof/>
          </w:rPr>
          <w:t>48</w:t>
        </w:r>
        <w:bookmarkEnd w:id="1047"/>
      </w:fldSimple>
      <w:r w:rsidR="005F4A59">
        <w:rPr>
          <w:noProof/>
        </w:rPr>
        <w:br/>
      </w:r>
      <w:r w:rsidR="005F4A59">
        <w:t>Перечень функций структурных подсистем</w:t>
      </w:r>
      <w:bookmarkEnd w:id="1042"/>
      <w:bookmarkEnd w:id="1043"/>
      <w:bookmarkEnd w:id="1044"/>
      <w:bookmarkEnd w:id="1045"/>
      <w:bookmarkEnd w:id="1046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571"/>
        <w:gridCol w:w="2598"/>
        <w:gridCol w:w="6401"/>
      </w:tblGrid>
      <w:tr w:rsidR="007E2706" w:rsidRPr="00A75D48" w14:paraId="1750C72B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57" w:type="dxa"/>
          </w:tcPr>
          <w:p w14:paraId="44CF37EA" w14:textId="77777777" w:rsidR="007E2706" w:rsidRPr="00A75D48" w:rsidRDefault="007E2706" w:rsidP="0028275E">
            <w:pPr>
              <w:pStyle w:val="SC8"/>
            </w:pPr>
            <w:r w:rsidRPr="00A75D48">
              <w:t>№</w:t>
            </w:r>
          </w:p>
        </w:tc>
        <w:tc>
          <w:tcPr>
            <w:tcW w:w="2531" w:type="dxa"/>
          </w:tcPr>
          <w:p w14:paraId="5CA0F4FB" w14:textId="77777777" w:rsidR="007E2706" w:rsidRPr="00A75D48" w:rsidRDefault="007E2706" w:rsidP="007E2706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структурная подсистема</w:t>
            </w:r>
          </w:p>
        </w:tc>
        <w:tc>
          <w:tcPr>
            <w:tcW w:w="6236" w:type="dxa"/>
          </w:tcPr>
          <w:p w14:paraId="25E32D62" w14:textId="77777777" w:rsidR="007E2706" w:rsidRPr="00DD0939" w:rsidRDefault="007E2706" w:rsidP="007E2706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функции подсистемы</w:t>
            </w:r>
          </w:p>
        </w:tc>
      </w:tr>
      <w:tr w:rsidR="007E2706" w:rsidRPr="00A75D48" w14:paraId="666669A3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57" w:type="dxa"/>
          </w:tcPr>
          <w:p w14:paraId="10F589CD" w14:textId="77777777" w:rsidR="007E2706" w:rsidRPr="00B9334C" w:rsidRDefault="007E2706" w:rsidP="00B9334C">
            <w:pPr>
              <w:pStyle w:val="SC8"/>
            </w:pPr>
            <w:r w:rsidRPr="00B9334C">
              <w:t>1</w:t>
            </w:r>
          </w:p>
        </w:tc>
        <w:tc>
          <w:tcPr>
            <w:tcW w:w="2531" w:type="dxa"/>
          </w:tcPr>
          <w:p w14:paraId="36B43465" w14:textId="77777777" w:rsidR="007E2706" w:rsidRPr="00B9334C" w:rsidRDefault="007E2706" w:rsidP="00B9334C">
            <w:pPr>
              <w:pStyle w:val="SC8"/>
            </w:pPr>
            <w:r w:rsidRPr="00B9334C">
              <w:t>2</w:t>
            </w:r>
          </w:p>
        </w:tc>
        <w:tc>
          <w:tcPr>
            <w:tcW w:w="6236" w:type="dxa"/>
          </w:tcPr>
          <w:p w14:paraId="3A4AE600" w14:textId="77777777" w:rsidR="007E2706" w:rsidRPr="00B9334C" w:rsidRDefault="007E2706" w:rsidP="00B9334C">
            <w:pPr>
              <w:pStyle w:val="SC8"/>
            </w:pPr>
            <w:r w:rsidRPr="00B9334C">
              <w:t>3</w:t>
            </w:r>
          </w:p>
        </w:tc>
      </w:tr>
      <w:tr w:rsidR="007E2706" w:rsidRPr="00137405" w14:paraId="1A664C25" w14:textId="77777777" w:rsidTr="00B9334C">
        <w:trPr>
          <w:trHeight w:val="727"/>
        </w:trPr>
        <w:tc>
          <w:tcPr>
            <w:tcW w:w="557" w:type="dxa"/>
          </w:tcPr>
          <w:p w14:paraId="01EF71AD" w14:textId="77777777" w:rsidR="007E2706" w:rsidRPr="00374E38" w:rsidRDefault="007E2706" w:rsidP="00B9334C">
            <w:pPr>
              <w:pStyle w:val="SC"/>
              <w:numPr>
                <w:ilvl w:val="0"/>
                <w:numId w:val="105"/>
              </w:numPr>
              <w:rPr>
                <w:noProof/>
                <w:snapToGrid w:val="0"/>
              </w:rPr>
            </w:pPr>
          </w:p>
        </w:tc>
        <w:tc>
          <w:tcPr>
            <w:tcW w:w="2531" w:type="dxa"/>
          </w:tcPr>
          <w:p w14:paraId="59E8BD0F" w14:textId="77777777" w:rsidR="007E2706" w:rsidRDefault="007E2706" w:rsidP="00353F23">
            <w:pPr>
              <w:pStyle w:val="SC7"/>
              <w:rPr>
                <w:rFonts w:cs="Arial"/>
                <w:i/>
                <w:color w:val="404040"/>
                <w:szCs w:val="20"/>
              </w:rPr>
            </w:pPr>
            <w:r w:rsidRPr="00E11145">
              <w:rPr>
                <w:lang w:eastAsia="ru-RU"/>
              </w:rPr>
              <w:t>Веб сервер</w:t>
            </w:r>
          </w:p>
        </w:tc>
        <w:tc>
          <w:tcPr>
            <w:tcW w:w="6236" w:type="dxa"/>
          </w:tcPr>
          <w:p w14:paraId="50A9BFAB" w14:textId="31BF1568" w:rsidR="007E2706" w:rsidRDefault="007E2706" w:rsidP="007E2706">
            <w:pPr>
              <w:pStyle w:val="SCf3"/>
            </w:pPr>
            <w:r>
              <w:t>Проверка параметров запросов от Мобильных приложений</w:t>
            </w:r>
            <w:r w:rsidR="005762A0">
              <w:t>;</w:t>
            </w:r>
          </w:p>
          <w:p w14:paraId="1B2ADE16" w14:textId="164A2367" w:rsidR="007E2706" w:rsidRDefault="007E2706" w:rsidP="007E2706">
            <w:pPr>
              <w:pStyle w:val="SCf3"/>
            </w:pPr>
            <w:r>
              <w:t>Обработка запросов от Мобильных приложений</w:t>
            </w:r>
            <w:r w:rsidR="005762A0">
              <w:t>;</w:t>
            </w:r>
          </w:p>
          <w:p w14:paraId="5696B919" w14:textId="74C59059" w:rsidR="007E2706" w:rsidRDefault="007E2706" w:rsidP="007E2706">
            <w:pPr>
              <w:pStyle w:val="SCf3"/>
            </w:pPr>
            <w:r>
              <w:t>Трансляция запроса на Сервер приложений</w:t>
            </w:r>
            <w:r w:rsidR="005762A0">
              <w:t>;</w:t>
            </w:r>
          </w:p>
          <w:p w14:paraId="6F47DC61" w14:textId="6EC478C7" w:rsidR="007E2706" w:rsidRDefault="007E2706" w:rsidP="007E2706">
            <w:pPr>
              <w:pStyle w:val="SCf3"/>
            </w:pPr>
            <w:r>
              <w:t>Обработка запроса от Сервера приложений</w:t>
            </w:r>
            <w:r w:rsidR="005762A0">
              <w:t>;</w:t>
            </w:r>
          </w:p>
          <w:p w14:paraId="32DE6F73" w14:textId="77777777" w:rsidR="007E2706" w:rsidRPr="00BE6F2D" w:rsidRDefault="007E2706" w:rsidP="007E2706">
            <w:pPr>
              <w:pStyle w:val="SCf3"/>
            </w:pPr>
            <w:r>
              <w:t>Предоставление Мобильному приложению результата выполнения запроса</w:t>
            </w:r>
          </w:p>
        </w:tc>
      </w:tr>
      <w:tr w:rsidR="007E2706" w:rsidRPr="00137405" w14:paraId="47C0C49E" w14:textId="77777777" w:rsidTr="00B9334C">
        <w:trPr>
          <w:trHeight w:val="727"/>
        </w:trPr>
        <w:tc>
          <w:tcPr>
            <w:tcW w:w="557" w:type="dxa"/>
          </w:tcPr>
          <w:p w14:paraId="6183F836" w14:textId="77777777" w:rsidR="007E2706" w:rsidRPr="00374E38" w:rsidRDefault="007E2706" w:rsidP="00B9334C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531" w:type="dxa"/>
          </w:tcPr>
          <w:p w14:paraId="1ED6287B" w14:textId="77777777" w:rsidR="007E2706" w:rsidRDefault="007E2706" w:rsidP="00353F23">
            <w:pPr>
              <w:pStyle w:val="SC7"/>
            </w:pPr>
            <w:r w:rsidRPr="00E11145">
              <w:rPr>
                <w:lang w:eastAsia="ru-RU"/>
              </w:rPr>
              <w:t>Сервер приложений</w:t>
            </w:r>
          </w:p>
        </w:tc>
        <w:tc>
          <w:tcPr>
            <w:tcW w:w="6236" w:type="dxa"/>
          </w:tcPr>
          <w:p w14:paraId="449786D5" w14:textId="7CACD5C5" w:rsidR="007E2706" w:rsidRDefault="007E2706" w:rsidP="007E2706">
            <w:pPr>
              <w:pStyle w:val="SCf3"/>
            </w:pPr>
            <w:r>
              <w:t>Обработка запросов</w:t>
            </w:r>
            <w:r w:rsidR="003E5E6A" w:rsidRPr="00D425DB">
              <w:t xml:space="preserve"> </w:t>
            </w:r>
            <w:r w:rsidR="001F563D">
              <w:t>и</w:t>
            </w:r>
            <w:r w:rsidR="003E5E6A" w:rsidRPr="00D425DB">
              <w:t xml:space="preserve"> </w:t>
            </w:r>
            <w:r w:rsidR="001F563D">
              <w:t>подготовка</w:t>
            </w:r>
            <w:r>
              <w:t xml:space="preserve"> данных</w:t>
            </w:r>
            <w:r w:rsidR="00645627">
              <w:t xml:space="preserve"> для Мобильного приложения</w:t>
            </w:r>
            <w:r w:rsidR="003659DD">
              <w:t>;</w:t>
            </w:r>
          </w:p>
          <w:p w14:paraId="041C64FC" w14:textId="134F101F" w:rsidR="007E2706" w:rsidRDefault="001F0236" w:rsidP="007E2706">
            <w:pPr>
              <w:pStyle w:val="SCf3"/>
            </w:pPr>
            <w:r>
              <w:t>Журналирование системных событий</w:t>
            </w:r>
            <w:r w:rsidR="003659DD">
              <w:t>;</w:t>
            </w:r>
          </w:p>
          <w:p w14:paraId="505AD596" w14:textId="77777777" w:rsidR="007E2706" w:rsidRPr="00BE6F2D" w:rsidRDefault="007E2706" w:rsidP="007E2706">
            <w:pPr>
              <w:pStyle w:val="SCf3"/>
            </w:pPr>
            <w:r>
              <w:t>Выполнение задач по расписанию</w:t>
            </w:r>
          </w:p>
        </w:tc>
      </w:tr>
      <w:tr w:rsidR="007E2706" w:rsidRPr="00137405" w14:paraId="4CB214B1" w14:textId="77777777" w:rsidTr="00B9334C">
        <w:trPr>
          <w:trHeight w:val="727"/>
        </w:trPr>
        <w:tc>
          <w:tcPr>
            <w:tcW w:w="557" w:type="dxa"/>
          </w:tcPr>
          <w:p w14:paraId="4943B52B" w14:textId="77777777" w:rsidR="007E2706" w:rsidRPr="00374E38" w:rsidRDefault="007E2706" w:rsidP="00B9334C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531" w:type="dxa"/>
          </w:tcPr>
          <w:p w14:paraId="458A0F4F" w14:textId="77777777" w:rsidR="007E2706" w:rsidRDefault="007E2706" w:rsidP="00353F23">
            <w:pPr>
              <w:pStyle w:val="SC7"/>
            </w:pPr>
            <w:r w:rsidRPr="00E11145">
              <w:rPr>
                <w:lang w:eastAsia="ru-RU"/>
              </w:rPr>
              <w:t>Сервер баз данных</w:t>
            </w:r>
          </w:p>
        </w:tc>
        <w:tc>
          <w:tcPr>
            <w:tcW w:w="6236" w:type="dxa"/>
          </w:tcPr>
          <w:p w14:paraId="5C7A17A0" w14:textId="3EDF61E4" w:rsidR="007E2706" w:rsidRDefault="007E2706" w:rsidP="007E2706">
            <w:pPr>
              <w:pStyle w:val="SCf3"/>
            </w:pPr>
            <w:r w:rsidRPr="00BE6F2D">
              <w:t>Хранение данных</w:t>
            </w:r>
            <w:r w:rsidR="003659DD">
              <w:t>;</w:t>
            </w:r>
          </w:p>
          <w:p w14:paraId="52E92B5E" w14:textId="31C6EDFC" w:rsidR="007E2706" w:rsidRDefault="007E2706" w:rsidP="007E2706">
            <w:pPr>
              <w:pStyle w:val="SCf3"/>
            </w:pPr>
            <w:r>
              <w:t>Резервирование данных</w:t>
            </w:r>
            <w:r w:rsidR="003659DD">
              <w:t>;</w:t>
            </w:r>
          </w:p>
          <w:p w14:paraId="5631919C" w14:textId="0E0286B4" w:rsidR="007E2706" w:rsidRDefault="007E2706" w:rsidP="007E2706">
            <w:pPr>
              <w:pStyle w:val="SCf3"/>
            </w:pPr>
            <w:r>
              <w:t>Обработка запросов</w:t>
            </w:r>
            <w:r w:rsidR="003659DD">
              <w:t>;</w:t>
            </w:r>
          </w:p>
          <w:p w14:paraId="46ABED0E" w14:textId="77777777" w:rsidR="007E2706" w:rsidRPr="00BE6F2D" w:rsidRDefault="007E2706" w:rsidP="007E2706">
            <w:pPr>
              <w:pStyle w:val="SCf3"/>
            </w:pPr>
            <w:r>
              <w:t>Выполнение задач по расписанию</w:t>
            </w:r>
          </w:p>
        </w:tc>
      </w:tr>
      <w:tr w:rsidR="007E2706" w:rsidRPr="00137405" w14:paraId="0FC9FE5B" w14:textId="77777777" w:rsidTr="00B9334C">
        <w:trPr>
          <w:trHeight w:val="727"/>
        </w:trPr>
        <w:tc>
          <w:tcPr>
            <w:tcW w:w="557" w:type="dxa"/>
          </w:tcPr>
          <w:p w14:paraId="66D0A5A3" w14:textId="77777777" w:rsidR="007E2706" w:rsidRPr="00374E38" w:rsidRDefault="007E2706" w:rsidP="00B9334C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531" w:type="dxa"/>
          </w:tcPr>
          <w:p w14:paraId="6D6F4829" w14:textId="77777777" w:rsidR="007E2706" w:rsidRDefault="007E2706" w:rsidP="00353F23">
            <w:pPr>
              <w:pStyle w:val="SC7"/>
            </w:pPr>
            <w:r w:rsidRPr="00E11145">
              <w:rPr>
                <w:lang w:eastAsia="ru-RU"/>
              </w:rPr>
              <w:t>Мобильные приложения</w:t>
            </w:r>
          </w:p>
        </w:tc>
        <w:tc>
          <w:tcPr>
            <w:tcW w:w="6236" w:type="dxa"/>
          </w:tcPr>
          <w:p w14:paraId="613046F3" w14:textId="0D91D218" w:rsidR="007E2706" w:rsidRDefault="00D042E8" w:rsidP="007E2706">
            <w:pPr>
              <w:pStyle w:val="SCf3"/>
            </w:pPr>
            <w:r>
              <w:t>Хранение</w:t>
            </w:r>
            <w:r w:rsidR="007E2706">
              <w:t xml:space="preserve"> данных</w:t>
            </w:r>
            <w:r>
              <w:t xml:space="preserve"> </w:t>
            </w:r>
            <w:r w:rsidR="007C655E">
              <w:t>Мобильного приложения на Устройстве</w:t>
            </w:r>
            <w:r w:rsidR="003659DD">
              <w:t>;</w:t>
            </w:r>
          </w:p>
          <w:p w14:paraId="141ED470" w14:textId="29567328" w:rsidR="007E2706" w:rsidRDefault="007E2706" w:rsidP="007E2706">
            <w:pPr>
              <w:pStyle w:val="SCf3"/>
            </w:pPr>
            <w:r>
              <w:t>Отправка запросов и обработка ответов Веб-сервера</w:t>
            </w:r>
            <w:r w:rsidR="003659DD">
              <w:t>;</w:t>
            </w:r>
          </w:p>
          <w:p w14:paraId="16F28742" w14:textId="642A1C19" w:rsidR="007C655E" w:rsidRDefault="004B5BAA" w:rsidP="004B5BAA">
            <w:pPr>
              <w:pStyle w:val="SCf3"/>
            </w:pPr>
            <w:r w:rsidRPr="004B5BAA">
              <w:t xml:space="preserve">Переключение между дневным </w:t>
            </w:r>
            <w:r w:rsidR="00DB38E2">
              <w:t xml:space="preserve">и </w:t>
            </w:r>
            <w:r w:rsidRPr="004B5BAA">
              <w:t>ночным режимами</w:t>
            </w:r>
            <w:r w:rsidR="008E23D6">
              <w:t xml:space="preserve"> работы </w:t>
            </w:r>
            <w:r w:rsidR="0085004E">
              <w:t>Мобильного приложения</w:t>
            </w:r>
            <w:r w:rsidR="00DB38E2">
              <w:t>;</w:t>
            </w:r>
          </w:p>
          <w:p w14:paraId="3E84C765" w14:textId="17483BF1" w:rsidR="003B77C4" w:rsidRDefault="003B77C4" w:rsidP="004B5BAA">
            <w:pPr>
              <w:pStyle w:val="SCf3"/>
            </w:pPr>
            <w:r>
              <w:t>Загрузка данных для работы в Офлайн-режиме;</w:t>
            </w:r>
          </w:p>
          <w:p w14:paraId="7DC87F56" w14:textId="2E358902" w:rsidR="007E2706" w:rsidRPr="00BE6F2D" w:rsidRDefault="00F73645" w:rsidP="007E2706">
            <w:pPr>
              <w:pStyle w:val="SCf3"/>
            </w:pPr>
            <w:r>
              <w:t>Предоставление информационн</w:t>
            </w:r>
            <w:r w:rsidR="00AE46DD">
              <w:t>о-справочных</w:t>
            </w:r>
            <w:r>
              <w:t xml:space="preserve"> материалов о работе с</w:t>
            </w:r>
            <w:r w:rsidR="00E50849">
              <w:t xml:space="preserve"> Мобильным приложением</w:t>
            </w:r>
          </w:p>
        </w:tc>
      </w:tr>
    </w:tbl>
    <w:p w14:paraId="56550BBC" w14:textId="77777777" w:rsidR="00355EA1" w:rsidRDefault="00355EA1" w:rsidP="00355EA1">
      <w:pPr>
        <w:pStyle w:val="SC3"/>
      </w:pPr>
      <w:r>
        <w:t>В части п</w:t>
      </w:r>
      <w:r>
        <w:rPr>
          <w:lang w:eastAsia="ru-RU"/>
        </w:rPr>
        <w:t>ереключения между дневным и ночным режимами работы</w:t>
      </w:r>
      <w:r>
        <w:t xml:space="preserve"> Мобильное приложение должно обеспечивать:</w:t>
      </w:r>
    </w:p>
    <w:p w14:paraId="17B00464" w14:textId="77777777" w:rsidR="00355EA1" w:rsidRDefault="00355EA1" w:rsidP="00355EA1">
      <w:pPr>
        <w:pStyle w:val="a"/>
      </w:pPr>
      <w:r>
        <w:t>Смену дневного и ночного режима отображения карты в зависимости от изменения уровня внешней освещённости;</w:t>
      </w:r>
    </w:p>
    <w:p w14:paraId="56A522AE" w14:textId="77777777" w:rsidR="00355EA1" w:rsidRDefault="00355EA1" w:rsidP="00355EA1">
      <w:pPr>
        <w:pStyle w:val="a"/>
      </w:pPr>
      <w:r>
        <w:t>Возможность выбора между дневным и ночным режимами отображения карты с помощью Пользовательского интерфейса Мобильного приложения.</w:t>
      </w:r>
    </w:p>
    <w:p w14:paraId="18304973" w14:textId="494A99ED" w:rsidR="00355EA1" w:rsidRDefault="00355EA1" w:rsidP="00355EA1">
      <w:r>
        <w:t>Приоритетным должен являться режим отображения, выбранный Пользователем.</w:t>
      </w:r>
    </w:p>
    <w:p w14:paraId="1A2639DE" w14:textId="360986E1" w:rsidR="003B77C4" w:rsidRPr="003B32E7" w:rsidRDefault="003B77C4" w:rsidP="003B77C4">
      <w:pPr>
        <w:rPr>
          <w:lang w:eastAsia="ru-RU"/>
        </w:rPr>
      </w:pPr>
      <w:r>
        <w:rPr>
          <w:lang w:eastAsia="ru-RU"/>
        </w:rPr>
        <w:t xml:space="preserve">Решение по </w:t>
      </w:r>
      <w:r>
        <w:t>п</w:t>
      </w:r>
      <w:r>
        <w:rPr>
          <w:lang w:eastAsia="ru-RU"/>
        </w:rPr>
        <w:t>ереключению между дневным и ночным режимами работы</w:t>
      </w:r>
      <w:r>
        <w:t xml:space="preserve"> Мобильного приложения должно быть разработано и согласовано с Заказчиком на этапе технического проектирования Подсистемы.</w:t>
      </w:r>
    </w:p>
    <w:p w14:paraId="5E06E9A4" w14:textId="1CBFE9B7" w:rsidR="003B77C4" w:rsidRDefault="003B77C4" w:rsidP="003B77C4">
      <w:r>
        <w:t>В Онлайн-режиме Мобильное приложение должно предоставлять Пользователю возможность загрузки данных для работы в офлайн-режиме. Данные должны загружаться в ло</w:t>
      </w:r>
      <w:r>
        <w:lastRenderedPageBreak/>
        <w:t>кальное хранилище Устройства. Во время загрузки данных Мобильное приложение должно отображать индикатор загрузки, не блокирующий работу Пользователя с Подсистемой.</w:t>
      </w:r>
    </w:p>
    <w:p w14:paraId="35B257B9" w14:textId="33F5E3F4" w:rsidR="0028275E" w:rsidRDefault="0028275E" w:rsidP="0028275E">
      <w:r>
        <w:t>Мобильное приложение должно информировать пользователя о фактах начала и окончания процессов загрузки данных. в случае потери связи, мобильное приложение должно отображать на карте загруженные данные. для устаревших данных (время с момента последнего обновления превышает 48 часов) мобильное приложение должно предупреждать пользователя о том, что он использует неактуальные данные.</w:t>
      </w:r>
    </w:p>
    <w:p w14:paraId="0975CBDA" w14:textId="1F84AC89" w:rsidR="0028275E" w:rsidRDefault="0028275E" w:rsidP="0028275E">
      <w:r>
        <w:t>Мобильное приложение должно предупреждать пользователя о текущем состоянии соединения и фактах переключения между онлайн и офлайн-режимами.</w:t>
      </w:r>
    </w:p>
    <w:p w14:paraId="4DFFF5B5" w14:textId="21383C41" w:rsidR="003B77C4" w:rsidRDefault="003B77C4" w:rsidP="00355EA1">
      <w:pPr>
        <w:rPr>
          <w:lang w:eastAsia="ru-RU"/>
        </w:rPr>
      </w:pPr>
      <w:r>
        <w:t xml:space="preserve">Мобильное приложение должно предоставлять Пользователю возможность настройки автоматической загрузки данных при появлении мобильного или </w:t>
      </w:r>
      <w:r>
        <w:rPr>
          <w:lang w:val="en-US"/>
        </w:rPr>
        <w:t>Wi</w:t>
      </w:r>
      <w:r w:rsidRPr="00125B59">
        <w:t>-</w:t>
      </w:r>
      <w:r>
        <w:rPr>
          <w:lang w:val="en-US"/>
        </w:rPr>
        <w:t>Fi</w:t>
      </w:r>
      <w:r w:rsidRPr="00125B59">
        <w:t xml:space="preserve"> </w:t>
      </w:r>
      <w:r>
        <w:t>соединения с сетью интернет</w:t>
      </w:r>
      <w:r>
        <w:rPr>
          <w:lang w:eastAsia="ru-RU"/>
        </w:rPr>
        <w:t>.</w:t>
      </w:r>
    </w:p>
    <w:p w14:paraId="55F59395" w14:textId="7EB0474D" w:rsidR="003B77C4" w:rsidRPr="003B32E7" w:rsidRDefault="003B77C4" w:rsidP="003B77C4">
      <w:pPr>
        <w:rPr>
          <w:lang w:eastAsia="ru-RU"/>
        </w:rPr>
      </w:pPr>
      <w:r>
        <w:rPr>
          <w:lang w:eastAsia="ru-RU"/>
        </w:rPr>
        <w:t xml:space="preserve">Решение по загрузке данных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49E03B6E" w14:textId="77777777" w:rsidR="00374E38" w:rsidRDefault="00374E38" w:rsidP="00374E38">
      <w:pPr>
        <w:pStyle w:val="3"/>
        <w:keepLines w:val="0"/>
      </w:pPr>
      <w:r>
        <w:t>Функциональные подсистемы</w:t>
      </w:r>
    </w:p>
    <w:p w14:paraId="3A54BE0F" w14:textId="7A421310" w:rsidR="00B03865" w:rsidRPr="00B03865" w:rsidRDefault="0021105B" w:rsidP="00B03865">
      <w:r>
        <w:t xml:space="preserve">Перечень функций </w:t>
      </w:r>
      <w:r w:rsidR="002F66B9">
        <w:t>функциональных</w:t>
      </w:r>
      <w:r w:rsidR="00B03865">
        <w:t xml:space="preserve"> подсистем указан в таблице </w:t>
      </w:r>
      <w:r w:rsidR="00B03865">
        <w:fldChar w:fldCharType="begin"/>
      </w:r>
      <w:r w:rsidR="00B03865">
        <w:instrText xml:space="preserve"> REF _Ref446066071 \h </w:instrText>
      </w:r>
      <w:r w:rsidR="00B03865">
        <w:fldChar w:fldCharType="separate"/>
      </w:r>
      <w:r w:rsidR="00000331">
        <w:rPr>
          <w:noProof/>
        </w:rPr>
        <w:t>49</w:t>
      </w:r>
      <w:r w:rsidR="00B03865">
        <w:fldChar w:fldCharType="end"/>
      </w:r>
      <w:r w:rsidR="00B03865">
        <w:t>.</w:t>
      </w:r>
    </w:p>
    <w:p w14:paraId="600C09C8" w14:textId="674D0417" w:rsidR="005F4A59" w:rsidRDefault="00B03865" w:rsidP="00A3472B">
      <w:pPr>
        <w:pStyle w:val="af"/>
      </w:pPr>
      <w:bookmarkStart w:id="1048" w:name="_Toc447141679"/>
      <w:bookmarkStart w:id="1049" w:name="_Toc479788796"/>
      <w:bookmarkStart w:id="1050" w:name="_Toc481488961"/>
      <w:bookmarkStart w:id="1051" w:name="_Toc481489551"/>
      <w:r w:rsidRPr="00530E76">
        <w:t>Таблица</w:t>
      </w:r>
      <w:r>
        <w:t xml:space="preserve"> </w:t>
      </w:r>
      <w:fldSimple w:instr=" SEQ Таблица \* ARABIC ">
        <w:bookmarkStart w:id="1052" w:name="_Ref446066071"/>
        <w:r w:rsidR="00000331">
          <w:rPr>
            <w:noProof/>
          </w:rPr>
          <w:t>49</w:t>
        </w:r>
        <w:bookmarkEnd w:id="1052"/>
      </w:fldSimple>
      <w:r w:rsidR="005F4A59">
        <w:rPr>
          <w:noProof/>
        </w:rPr>
        <w:br/>
      </w:r>
      <w:r w:rsidR="005F4A59">
        <w:t xml:space="preserve">Перечень </w:t>
      </w:r>
      <w:r w:rsidR="00295316">
        <w:t xml:space="preserve">функций </w:t>
      </w:r>
      <w:r w:rsidR="005F4A59">
        <w:t>функциональных подсистем</w:t>
      </w:r>
      <w:bookmarkEnd w:id="1048"/>
      <w:bookmarkEnd w:id="1049"/>
      <w:bookmarkEnd w:id="1050"/>
      <w:bookmarkEnd w:id="1051"/>
    </w:p>
    <w:tbl>
      <w:tblPr>
        <w:tblStyle w:val="SC9"/>
        <w:tblW w:w="5000" w:type="pct"/>
        <w:tblLayout w:type="fixed"/>
        <w:tblLook w:val="0020" w:firstRow="1" w:lastRow="0" w:firstColumn="0" w:lastColumn="0" w:noHBand="0" w:noVBand="0"/>
      </w:tblPr>
      <w:tblGrid>
        <w:gridCol w:w="549"/>
        <w:gridCol w:w="2604"/>
        <w:gridCol w:w="6417"/>
      </w:tblGrid>
      <w:tr w:rsidR="00F153FB" w:rsidRPr="00A75D48" w14:paraId="7ABF2D35" w14:textId="77777777" w:rsidTr="00EA1A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35" w:type="dxa"/>
          </w:tcPr>
          <w:p w14:paraId="48E030AC" w14:textId="77777777" w:rsidR="00F153FB" w:rsidRPr="00A75D48" w:rsidRDefault="00F153FB" w:rsidP="00F153FB">
            <w:pPr>
              <w:pStyle w:val="SC8"/>
              <w:rPr>
                <w:noProof/>
                <w:snapToGrid w:val="0"/>
              </w:rPr>
            </w:pPr>
            <w:r w:rsidRPr="00A75D48">
              <w:rPr>
                <w:noProof/>
                <w:snapToGrid w:val="0"/>
              </w:rPr>
              <w:t>№</w:t>
            </w:r>
          </w:p>
        </w:tc>
        <w:tc>
          <w:tcPr>
            <w:tcW w:w="2537" w:type="dxa"/>
          </w:tcPr>
          <w:p w14:paraId="5BB8095B" w14:textId="77777777" w:rsidR="00F153FB" w:rsidRPr="00A75D48" w:rsidRDefault="00F153FB" w:rsidP="00F153FB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Функциональная подсистема</w:t>
            </w:r>
          </w:p>
        </w:tc>
        <w:tc>
          <w:tcPr>
            <w:tcW w:w="6252" w:type="dxa"/>
          </w:tcPr>
          <w:p w14:paraId="3E4BBDDA" w14:textId="1C53F1C7" w:rsidR="00F153FB" w:rsidRPr="00DD0939" w:rsidRDefault="00295316" w:rsidP="001E247A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 xml:space="preserve">функциИ </w:t>
            </w:r>
            <w:r w:rsidR="00F153FB">
              <w:rPr>
                <w:noProof/>
                <w:snapToGrid w:val="0"/>
              </w:rPr>
              <w:t>подсистемы</w:t>
            </w:r>
          </w:p>
        </w:tc>
      </w:tr>
      <w:tr w:rsidR="00F153FB" w:rsidRPr="00A75D48" w14:paraId="04EBABE2" w14:textId="77777777" w:rsidTr="00EA1A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35" w:type="dxa"/>
          </w:tcPr>
          <w:p w14:paraId="1336425E" w14:textId="77777777" w:rsidR="00F153FB" w:rsidRPr="00A75D48" w:rsidRDefault="00F153FB" w:rsidP="00F153FB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1</w:t>
            </w:r>
          </w:p>
        </w:tc>
        <w:tc>
          <w:tcPr>
            <w:tcW w:w="2537" w:type="dxa"/>
          </w:tcPr>
          <w:p w14:paraId="239CCA38" w14:textId="77777777" w:rsidR="00F153FB" w:rsidRDefault="00F153FB" w:rsidP="00F153FB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2</w:t>
            </w:r>
          </w:p>
        </w:tc>
        <w:tc>
          <w:tcPr>
            <w:tcW w:w="6252" w:type="dxa"/>
          </w:tcPr>
          <w:p w14:paraId="5106976A" w14:textId="77777777" w:rsidR="00F153FB" w:rsidRPr="00A75D48" w:rsidRDefault="00F153FB" w:rsidP="00F153FB">
            <w:pPr>
              <w:pStyle w:val="SC8"/>
              <w:rPr>
                <w:noProof/>
                <w:snapToGrid w:val="0"/>
              </w:rPr>
            </w:pPr>
            <w:r>
              <w:rPr>
                <w:noProof/>
                <w:snapToGrid w:val="0"/>
              </w:rPr>
              <w:t>3</w:t>
            </w:r>
          </w:p>
        </w:tc>
      </w:tr>
      <w:tr w:rsidR="00F153FB" w:rsidRPr="00137405" w14:paraId="5B42AA34" w14:textId="77777777" w:rsidTr="00EA1AC4">
        <w:trPr>
          <w:trHeight w:val="727"/>
        </w:trPr>
        <w:tc>
          <w:tcPr>
            <w:tcW w:w="535" w:type="dxa"/>
          </w:tcPr>
          <w:p w14:paraId="602D9F91" w14:textId="77777777" w:rsidR="00F153FB" w:rsidRPr="00F153FB" w:rsidRDefault="00F153FB" w:rsidP="00EA1AC4">
            <w:pPr>
              <w:pStyle w:val="SC"/>
              <w:numPr>
                <w:ilvl w:val="0"/>
                <w:numId w:val="119"/>
              </w:numPr>
              <w:rPr>
                <w:noProof/>
                <w:snapToGrid w:val="0"/>
              </w:rPr>
            </w:pPr>
          </w:p>
        </w:tc>
        <w:tc>
          <w:tcPr>
            <w:tcW w:w="2537" w:type="dxa"/>
          </w:tcPr>
          <w:p w14:paraId="514F6CCB" w14:textId="56D5E499" w:rsidR="00F153FB" w:rsidRDefault="00173EE6" w:rsidP="00353F23">
            <w:pPr>
              <w:pStyle w:val="SC7"/>
              <w:rPr>
                <w:rFonts w:cs="Arial"/>
                <w:i/>
                <w:color w:val="404040"/>
                <w:szCs w:val="20"/>
              </w:rPr>
            </w:pPr>
            <w:r>
              <w:rPr>
                <w:lang w:eastAsia="ru-RU"/>
              </w:rPr>
              <w:t>Личный кабинет</w:t>
            </w:r>
          </w:p>
        </w:tc>
        <w:tc>
          <w:tcPr>
            <w:tcW w:w="6252" w:type="dxa"/>
          </w:tcPr>
          <w:p w14:paraId="62EE0879" w14:textId="3B1C6CC8" w:rsidR="003D786B" w:rsidRDefault="003D786B" w:rsidP="003D786B">
            <w:pPr>
              <w:pStyle w:val="SCf3"/>
            </w:pPr>
            <w:r>
              <w:t>Управление идентификацией Пользователя;</w:t>
            </w:r>
          </w:p>
          <w:p w14:paraId="479D4679" w14:textId="132B5295" w:rsidR="00173EE6" w:rsidRDefault="00173EE6" w:rsidP="00D7410E">
            <w:pPr>
              <w:pStyle w:val="SCf3"/>
            </w:pPr>
            <w:r>
              <w:t>Управление профилем Пользователя;</w:t>
            </w:r>
          </w:p>
          <w:p w14:paraId="15908FC4" w14:textId="6223847A" w:rsidR="005006CC" w:rsidRDefault="00086158" w:rsidP="00FB41B0">
            <w:pPr>
              <w:pStyle w:val="SCf3"/>
            </w:pPr>
            <w:r>
              <w:t xml:space="preserve">Управление </w:t>
            </w:r>
            <w:r w:rsidR="003D1383">
              <w:t>предпочтениями Пользовател</w:t>
            </w:r>
            <w:r w:rsidR="001141A3">
              <w:t>я</w:t>
            </w:r>
            <w:r w:rsidR="00FB41B0">
              <w:t>;</w:t>
            </w:r>
          </w:p>
          <w:p w14:paraId="4F3FDE74" w14:textId="7ACBC0CE" w:rsidR="00FB41B0" w:rsidRDefault="00FB41B0" w:rsidP="00FB41B0">
            <w:pPr>
              <w:pStyle w:val="SCf3"/>
            </w:pPr>
            <w:r>
              <w:t>Управление фрагментами карты для работы в Офлайн-режиме;</w:t>
            </w:r>
          </w:p>
          <w:p w14:paraId="41BC7748" w14:textId="41B7AE43" w:rsidR="00086158" w:rsidRDefault="00086158" w:rsidP="00FB41B0">
            <w:pPr>
              <w:pStyle w:val="SCf3"/>
            </w:pPr>
            <w:r>
              <w:t>Управление настройками Мобильного приложения</w:t>
            </w:r>
            <w:r w:rsidR="003F01CD">
              <w:t>;</w:t>
            </w:r>
          </w:p>
          <w:p w14:paraId="638E0AD6" w14:textId="3E2BD139" w:rsidR="004B7CBD" w:rsidRPr="00AA31C9" w:rsidRDefault="003F01CD" w:rsidP="004D4782">
            <w:pPr>
              <w:pStyle w:val="SCf3"/>
            </w:pPr>
            <w:r>
              <w:t xml:space="preserve">Взаимодействие </w:t>
            </w:r>
            <w:r w:rsidRPr="003F01CD">
              <w:t>со службой поддержки</w:t>
            </w:r>
          </w:p>
        </w:tc>
      </w:tr>
      <w:tr w:rsidR="00F153FB" w:rsidRPr="00137405" w14:paraId="1B887648" w14:textId="77777777" w:rsidTr="00EA1AC4">
        <w:trPr>
          <w:trHeight w:val="727"/>
        </w:trPr>
        <w:tc>
          <w:tcPr>
            <w:tcW w:w="535" w:type="dxa"/>
          </w:tcPr>
          <w:p w14:paraId="27886D66" w14:textId="77777777" w:rsidR="00F153FB" w:rsidRPr="00374E38" w:rsidRDefault="00F153FB" w:rsidP="00EA1AC4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537" w:type="dxa"/>
          </w:tcPr>
          <w:p w14:paraId="37D9BA19" w14:textId="77777777" w:rsidR="00F153FB" w:rsidRDefault="00F153FB" w:rsidP="00353F23">
            <w:pPr>
              <w:pStyle w:val="SC7"/>
            </w:pPr>
            <w:r>
              <w:rPr>
                <w:lang w:eastAsia="ru-RU"/>
              </w:rPr>
              <w:t>Модуль ГИС</w:t>
            </w:r>
          </w:p>
        </w:tc>
        <w:tc>
          <w:tcPr>
            <w:tcW w:w="6252" w:type="dxa"/>
          </w:tcPr>
          <w:p w14:paraId="36C514F8" w14:textId="18150E21" w:rsidR="00C81EB4" w:rsidRDefault="00295316" w:rsidP="00C81EB4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О</w:t>
            </w:r>
            <w:r w:rsidR="00C81EB4">
              <w:rPr>
                <w:lang w:eastAsia="ru-RU"/>
              </w:rPr>
              <w:t>тображ</w:t>
            </w:r>
            <w:r>
              <w:rPr>
                <w:lang w:eastAsia="ru-RU"/>
              </w:rPr>
              <w:t>ение</w:t>
            </w:r>
            <w:r w:rsidR="00C81EB4">
              <w:rPr>
                <w:lang w:eastAsia="ru-RU"/>
              </w:rPr>
              <w:t xml:space="preserve"> </w:t>
            </w:r>
            <w:r>
              <w:rPr>
                <w:lang w:eastAsia="ru-RU"/>
              </w:rPr>
              <w:t xml:space="preserve">пространственных </w:t>
            </w:r>
            <w:r w:rsidR="00C81EB4">
              <w:rPr>
                <w:lang w:eastAsia="ru-RU"/>
              </w:rPr>
              <w:t>данны</w:t>
            </w:r>
            <w:r>
              <w:rPr>
                <w:lang w:eastAsia="ru-RU"/>
              </w:rPr>
              <w:t>х</w:t>
            </w:r>
            <w:r w:rsidR="00C81EB4">
              <w:rPr>
                <w:lang w:eastAsia="ru-RU"/>
              </w:rPr>
              <w:t>;</w:t>
            </w:r>
          </w:p>
          <w:p w14:paraId="40A6A42D" w14:textId="745EFBEB" w:rsidR="003D1899" w:rsidRDefault="003D1899" w:rsidP="00073383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 xml:space="preserve">Работа с графическими </w:t>
            </w:r>
            <w:r w:rsidR="000029A7">
              <w:rPr>
                <w:lang w:eastAsia="ru-RU"/>
              </w:rPr>
              <w:t>примитивами</w:t>
            </w:r>
            <w:r w:rsidR="002B2787">
              <w:rPr>
                <w:lang w:eastAsia="ru-RU"/>
              </w:rPr>
              <w:t>;</w:t>
            </w:r>
          </w:p>
          <w:p w14:paraId="26B85A7A" w14:textId="77777777" w:rsidR="002B2787" w:rsidRDefault="002B2787" w:rsidP="002B278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Работа с данными пользователей;</w:t>
            </w:r>
          </w:p>
          <w:p w14:paraId="1BBBA6CD" w14:textId="6253B53F" w:rsidR="00F153FB" w:rsidRDefault="002B2787" w:rsidP="006927AD">
            <w:pPr>
              <w:pStyle w:val="SCf3"/>
            </w:pPr>
            <w:r w:rsidRPr="004278E1">
              <w:rPr>
                <w:rFonts w:ascii="Calibri" w:eastAsia="Times New Roman" w:hAnsi="Calibri" w:cs="Calibri"/>
                <w:lang w:eastAsia="ru-RU"/>
              </w:rPr>
              <w:t>Запись GPS-трек</w:t>
            </w:r>
            <w:r>
              <w:rPr>
                <w:rFonts w:ascii="Calibri" w:eastAsia="Times New Roman" w:hAnsi="Calibri" w:cs="Calibri"/>
                <w:lang w:eastAsia="ru-RU"/>
              </w:rPr>
              <w:t>ов;</w:t>
            </w:r>
          </w:p>
          <w:p w14:paraId="08FACE42" w14:textId="44695026" w:rsidR="006927AD" w:rsidRDefault="002B2787" w:rsidP="006927AD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Отображение</w:t>
            </w:r>
            <w:r w:rsidRPr="002B2787">
              <w:rPr>
                <w:lang w:eastAsia="ru-RU"/>
              </w:rPr>
              <w:t xml:space="preserve"> тематически</w:t>
            </w:r>
            <w:r>
              <w:rPr>
                <w:lang w:eastAsia="ru-RU"/>
              </w:rPr>
              <w:t>х</w:t>
            </w:r>
            <w:r w:rsidRPr="002B2787">
              <w:rPr>
                <w:lang w:eastAsia="ru-RU"/>
              </w:rPr>
              <w:t xml:space="preserve"> пространственны</w:t>
            </w:r>
            <w:r>
              <w:rPr>
                <w:lang w:eastAsia="ru-RU"/>
              </w:rPr>
              <w:t>х</w:t>
            </w:r>
            <w:r w:rsidRPr="002B2787">
              <w:rPr>
                <w:lang w:eastAsia="ru-RU"/>
              </w:rPr>
              <w:t xml:space="preserve"> данны</w:t>
            </w:r>
            <w:r>
              <w:rPr>
                <w:lang w:eastAsia="ru-RU"/>
              </w:rPr>
              <w:t>х</w:t>
            </w:r>
            <w:r w:rsidR="006927AD">
              <w:rPr>
                <w:lang w:eastAsia="ru-RU"/>
              </w:rPr>
              <w:t>;</w:t>
            </w:r>
          </w:p>
          <w:p w14:paraId="35D00C0A" w14:textId="5BA6D83D" w:rsidR="0041049E" w:rsidRPr="0034307A" w:rsidRDefault="00295316" w:rsidP="0041049E">
            <w:pPr>
              <w:pStyle w:val="SCf3"/>
            </w:pPr>
            <w:r>
              <w:rPr>
                <w:lang w:eastAsia="ru-RU"/>
              </w:rPr>
              <w:t>О</w:t>
            </w:r>
            <w:r w:rsidR="0041049E">
              <w:t>тображени</w:t>
            </w:r>
            <w:r>
              <w:t>е</w:t>
            </w:r>
            <w:r w:rsidR="0041049E">
              <w:t xml:space="preserve"> </w:t>
            </w:r>
            <w:r w:rsidR="002B2787" w:rsidRPr="002B2787">
              <w:t>POI</w:t>
            </w:r>
            <w:r w:rsidR="00DC7EC1">
              <w:t xml:space="preserve"> </w:t>
            </w:r>
            <w:r w:rsidR="0041049E">
              <w:t>на карте;</w:t>
            </w:r>
          </w:p>
          <w:p w14:paraId="58B8B2C8" w14:textId="009796CA" w:rsidR="001E247A" w:rsidRDefault="00073383" w:rsidP="001E247A">
            <w:pPr>
              <w:pStyle w:val="SCf3"/>
            </w:pPr>
            <w:r>
              <w:rPr>
                <w:lang w:eastAsia="ru-RU"/>
              </w:rPr>
              <w:t>П</w:t>
            </w:r>
            <w:r w:rsidR="001E247A">
              <w:rPr>
                <w:lang w:eastAsia="ru-RU"/>
              </w:rPr>
              <w:t xml:space="preserve">оиск </w:t>
            </w:r>
            <w:r w:rsidR="002B2787" w:rsidRPr="002B2787">
              <w:t>объект</w:t>
            </w:r>
            <w:r w:rsidR="002B2787">
              <w:t>ов</w:t>
            </w:r>
            <w:r w:rsidR="002B2787" w:rsidRPr="002B2787">
              <w:t xml:space="preserve"> на карте</w:t>
            </w:r>
            <w:r w:rsidR="001E247A">
              <w:rPr>
                <w:lang w:eastAsia="ru-RU"/>
              </w:rPr>
              <w:t>;</w:t>
            </w:r>
          </w:p>
          <w:p w14:paraId="40AF7C7F" w14:textId="528072E3" w:rsidR="0068337F" w:rsidRPr="001E247A" w:rsidRDefault="00073383" w:rsidP="001E247A">
            <w:pPr>
              <w:pStyle w:val="SCf3"/>
            </w:pPr>
            <w:r>
              <w:rPr>
                <w:lang w:eastAsia="ru-RU"/>
              </w:rPr>
              <w:t>П</w:t>
            </w:r>
            <w:r w:rsidR="0068337F">
              <w:rPr>
                <w:lang w:eastAsia="ru-RU"/>
              </w:rPr>
              <w:t xml:space="preserve">ереход </w:t>
            </w:r>
            <w:r w:rsidR="002B2787" w:rsidRPr="002B2787">
              <w:t>к точке на карте</w:t>
            </w:r>
            <w:r w:rsidR="0068337F">
              <w:rPr>
                <w:lang w:eastAsia="ru-RU"/>
              </w:rPr>
              <w:t>;</w:t>
            </w:r>
          </w:p>
          <w:p w14:paraId="1DC4A206" w14:textId="368BA3A9" w:rsidR="0082543F" w:rsidRPr="00DA4344" w:rsidRDefault="002B2787" w:rsidP="003C497B">
            <w:pPr>
              <w:pStyle w:val="SCf3"/>
            </w:pPr>
            <w:r w:rsidRPr="002B2787">
              <w:t>Поделиться ссылкой или цитатой</w:t>
            </w:r>
          </w:p>
        </w:tc>
      </w:tr>
      <w:tr w:rsidR="00F153FB" w:rsidRPr="00137405" w14:paraId="3C7E7546" w14:textId="77777777" w:rsidTr="00EA1AC4">
        <w:trPr>
          <w:trHeight w:val="727"/>
        </w:trPr>
        <w:tc>
          <w:tcPr>
            <w:tcW w:w="535" w:type="dxa"/>
          </w:tcPr>
          <w:p w14:paraId="5D2E612D" w14:textId="77777777" w:rsidR="00F153FB" w:rsidRPr="00374E38" w:rsidRDefault="00F153FB" w:rsidP="00EA1AC4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537" w:type="dxa"/>
          </w:tcPr>
          <w:p w14:paraId="5752DDF4" w14:textId="3D1F201D" w:rsidR="00F153FB" w:rsidRDefault="00F153FB" w:rsidP="00353F23">
            <w:pPr>
              <w:pStyle w:val="SC7"/>
            </w:pPr>
            <w:r>
              <w:rPr>
                <w:lang w:eastAsia="ru-RU"/>
              </w:rPr>
              <w:t xml:space="preserve">Модуль </w:t>
            </w:r>
            <w:r w:rsidR="007D316D">
              <w:rPr>
                <w:lang w:eastAsia="ru-RU"/>
              </w:rPr>
              <w:t>Метеоданн</w:t>
            </w:r>
            <w:r>
              <w:rPr>
                <w:lang w:eastAsia="ru-RU"/>
              </w:rPr>
              <w:t>ых</w:t>
            </w:r>
          </w:p>
        </w:tc>
        <w:tc>
          <w:tcPr>
            <w:tcW w:w="6252" w:type="dxa"/>
          </w:tcPr>
          <w:p w14:paraId="770CB2DD" w14:textId="0076A2E8" w:rsidR="006B4003" w:rsidRDefault="006B4003" w:rsidP="006B4003">
            <w:pPr>
              <w:pStyle w:val="SCf3"/>
            </w:pPr>
            <w:bookmarkStart w:id="1053" w:name="OLE_LINK22"/>
            <w:bookmarkStart w:id="1054" w:name="OLE_LINK23"/>
            <w:bookmarkStart w:id="1055" w:name="OLE_LINK24"/>
            <w:r>
              <w:rPr>
                <w:lang w:eastAsia="ru-RU"/>
              </w:rPr>
              <w:t xml:space="preserve">Отображение прогнозируемых </w:t>
            </w:r>
            <w:r w:rsidR="00BB100C">
              <w:rPr>
                <w:lang w:eastAsia="ru-RU"/>
              </w:rPr>
              <w:t>метеоданных</w:t>
            </w:r>
            <w:r>
              <w:rPr>
                <w:lang w:eastAsia="ru-RU"/>
              </w:rPr>
              <w:t>;</w:t>
            </w:r>
          </w:p>
          <w:p w14:paraId="6C27810D" w14:textId="3B8A4458" w:rsidR="006B4003" w:rsidRDefault="006B4003" w:rsidP="006B4003">
            <w:pPr>
              <w:pStyle w:val="SCf3"/>
            </w:pPr>
            <w:r>
              <w:rPr>
                <w:lang w:eastAsia="ru-RU"/>
              </w:rPr>
              <w:t>Слайдер временной шкалы;</w:t>
            </w:r>
          </w:p>
          <w:bookmarkEnd w:id="1053"/>
          <w:bookmarkEnd w:id="1054"/>
          <w:bookmarkEnd w:id="1055"/>
          <w:p w14:paraId="2119B4FB" w14:textId="28805DE2" w:rsidR="00634907" w:rsidRDefault="0099762C" w:rsidP="005C19D3">
            <w:pPr>
              <w:pStyle w:val="SCf3"/>
            </w:pPr>
            <w:r>
              <w:rPr>
                <w:lang w:eastAsia="ru-RU"/>
              </w:rPr>
              <w:t>О</w:t>
            </w:r>
            <w:r w:rsidR="00634907">
              <w:rPr>
                <w:lang w:eastAsia="ru-RU"/>
              </w:rPr>
              <w:t>тображени</w:t>
            </w:r>
            <w:r>
              <w:rPr>
                <w:lang w:eastAsia="ru-RU"/>
              </w:rPr>
              <w:t>е</w:t>
            </w:r>
            <w:r w:rsidR="00634907">
              <w:rPr>
                <w:lang w:eastAsia="ru-RU"/>
              </w:rPr>
              <w:t xml:space="preserve"> </w:t>
            </w:r>
            <w:r w:rsidR="007644E8">
              <w:rPr>
                <w:lang w:eastAsia="ru-RU"/>
              </w:rPr>
              <w:t xml:space="preserve">метеоданных </w:t>
            </w:r>
            <w:r w:rsidR="00634907">
              <w:rPr>
                <w:lang w:eastAsia="ru-RU"/>
              </w:rPr>
              <w:t>на карте;</w:t>
            </w:r>
          </w:p>
          <w:p w14:paraId="3651C4E3" w14:textId="7252CBCD" w:rsidR="0099762C" w:rsidRDefault="0099762C" w:rsidP="0099762C">
            <w:pPr>
              <w:pStyle w:val="SCf3"/>
            </w:pPr>
            <w:r>
              <w:rPr>
                <w:lang w:eastAsia="ru-RU"/>
              </w:rPr>
              <w:t>Отображение метеоданных в табличной форме;</w:t>
            </w:r>
          </w:p>
          <w:p w14:paraId="2EA64A55" w14:textId="68E36B20" w:rsidR="00480E0A" w:rsidRPr="00DA4344" w:rsidRDefault="0099762C" w:rsidP="0099762C">
            <w:pPr>
              <w:pStyle w:val="SCf3"/>
            </w:pPr>
            <w:r>
              <w:rPr>
                <w:lang w:eastAsia="ru-RU"/>
              </w:rPr>
              <w:t>Отображение метеоданных в</w:t>
            </w:r>
            <w:r>
              <w:t xml:space="preserve"> виде розы ветров</w:t>
            </w:r>
          </w:p>
        </w:tc>
      </w:tr>
      <w:tr w:rsidR="00F153FB" w:rsidRPr="00137405" w14:paraId="62FF8F46" w14:textId="77777777" w:rsidTr="00EA1AC4">
        <w:trPr>
          <w:trHeight w:val="727"/>
        </w:trPr>
        <w:tc>
          <w:tcPr>
            <w:tcW w:w="535" w:type="dxa"/>
          </w:tcPr>
          <w:p w14:paraId="5A65C277" w14:textId="77777777" w:rsidR="00F153FB" w:rsidRPr="00374E38" w:rsidRDefault="00F153FB" w:rsidP="00EA1AC4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537" w:type="dxa"/>
          </w:tcPr>
          <w:p w14:paraId="0CE22660" w14:textId="77777777" w:rsidR="00F153FB" w:rsidRDefault="00F153FB" w:rsidP="00353F23">
            <w:pPr>
              <w:pStyle w:val="SC7"/>
            </w:pPr>
            <w:r>
              <w:rPr>
                <w:lang w:eastAsia="ru-RU"/>
              </w:rPr>
              <w:t>Модуль</w:t>
            </w:r>
            <w:r w:rsidRPr="00E11145">
              <w:rPr>
                <w:lang w:eastAsia="ru-RU"/>
              </w:rPr>
              <w:t xml:space="preserve"> POI</w:t>
            </w:r>
          </w:p>
        </w:tc>
        <w:tc>
          <w:tcPr>
            <w:tcW w:w="6252" w:type="dxa"/>
          </w:tcPr>
          <w:p w14:paraId="684031F1" w14:textId="221DB43D" w:rsidR="00B63754" w:rsidRDefault="006863E4" w:rsidP="00B63754">
            <w:pPr>
              <w:pStyle w:val="SCf3"/>
            </w:pPr>
            <w:r>
              <w:t>Отображение</w:t>
            </w:r>
            <w:r w:rsidR="00B63754">
              <w:t xml:space="preserve"> </w:t>
            </w:r>
            <w:r>
              <w:t>выбранных групп</w:t>
            </w:r>
            <w:r w:rsidR="00B63754">
              <w:t xml:space="preserve"> </w:t>
            </w:r>
            <w:r w:rsidR="00B63754">
              <w:rPr>
                <w:lang w:val="en-US"/>
              </w:rPr>
              <w:t>POI</w:t>
            </w:r>
            <w:r w:rsidR="00B63754">
              <w:t>;</w:t>
            </w:r>
          </w:p>
          <w:p w14:paraId="01C8D1A8" w14:textId="35B890EB" w:rsidR="000E7167" w:rsidRDefault="006863E4" w:rsidP="009B19F8">
            <w:pPr>
              <w:pStyle w:val="SCf3"/>
            </w:pPr>
            <w:r>
              <w:t>Г</w:t>
            </w:r>
            <w:r w:rsidR="000E7167">
              <w:t>руппиров</w:t>
            </w:r>
            <w:r>
              <w:t>ка</w:t>
            </w:r>
            <w:r w:rsidR="000E7167">
              <w:t xml:space="preserve"> близлежащи</w:t>
            </w:r>
            <w:r>
              <w:t>х</w:t>
            </w:r>
            <w:r w:rsidR="000E7167">
              <w:t xml:space="preserve"> </w:t>
            </w:r>
            <w:r w:rsidR="000E7167">
              <w:rPr>
                <w:lang w:val="en-US"/>
              </w:rPr>
              <w:t>POI</w:t>
            </w:r>
            <w:r w:rsidR="000E7167">
              <w:t xml:space="preserve"> в зависимости масштаба экстента карты;</w:t>
            </w:r>
          </w:p>
          <w:p w14:paraId="101FCB1D" w14:textId="755A30D9" w:rsidR="009B19F8" w:rsidRDefault="006863E4" w:rsidP="009B19F8">
            <w:pPr>
              <w:pStyle w:val="SCf3"/>
            </w:pPr>
            <w:r>
              <w:rPr>
                <w:lang w:eastAsia="ru-RU"/>
              </w:rPr>
              <w:lastRenderedPageBreak/>
              <w:t>Д</w:t>
            </w:r>
            <w:r w:rsidR="009B19F8">
              <w:rPr>
                <w:lang w:eastAsia="ru-RU"/>
              </w:rPr>
              <w:t>обавлени</w:t>
            </w:r>
            <w:r>
              <w:rPr>
                <w:lang w:eastAsia="ru-RU"/>
              </w:rPr>
              <w:t>е</w:t>
            </w:r>
            <w:r w:rsidR="009B19F8">
              <w:rPr>
                <w:lang w:eastAsia="ru-RU"/>
              </w:rPr>
              <w:t xml:space="preserve"> </w:t>
            </w:r>
            <w:r w:rsidR="00B63754">
              <w:rPr>
                <w:lang w:eastAsia="ru-RU"/>
              </w:rPr>
              <w:t xml:space="preserve">новых </w:t>
            </w:r>
            <w:r w:rsidR="009B19F8">
              <w:rPr>
                <w:lang w:eastAsia="ru-RU"/>
              </w:rPr>
              <w:t>и редактировани</w:t>
            </w:r>
            <w:r>
              <w:rPr>
                <w:lang w:eastAsia="ru-RU"/>
              </w:rPr>
              <w:t>е</w:t>
            </w:r>
            <w:r w:rsidR="00B63754">
              <w:rPr>
                <w:lang w:eastAsia="ru-RU"/>
              </w:rPr>
              <w:t xml:space="preserve"> </w:t>
            </w:r>
            <w:r w:rsidR="001C46D9">
              <w:rPr>
                <w:lang w:eastAsia="ru-RU"/>
              </w:rPr>
              <w:t xml:space="preserve">добавленных ранее </w:t>
            </w:r>
            <w:r w:rsidR="009B19F8">
              <w:rPr>
                <w:lang w:val="en-US" w:eastAsia="ru-RU"/>
              </w:rPr>
              <w:t>POI</w:t>
            </w:r>
            <w:r w:rsidR="009B19F8">
              <w:rPr>
                <w:lang w:eastAsia="ru-RU"/>
              </w:rPr>
              <w:t>;</w:t>
            </w:r>
          </w:p>
          <w:p w14:paraId="0FC62A7F" w14:textId="216A2752" w:rsidR="007715EE" w:rsidRDefault="006863E4" w:rsidP="00D86F39">
            <w:pPr>
              <w:pStyle w:val="SCf3"/>
            </w:pPr>
            <w:r>
              <w:t>Написание отзывов</w:t>
            </w:r>
            <w:r w:rsidR="007715EE">
              <w:t xml:space="preserve"> и </w:t>
            </w:r>
            <w:r w:rsidR="00E666B0">
              <w:t xml:space="preserve">загрузка </w:t>
            </w:r>
            <w:r w:rsidR="007715EE" w:rsidRPr="004278E1">
              <w:rPr>
                <w:rFonts w:ascii="Calibri" w:eastAsia="Times New Roman" w:hAnsi="Calibri" w:cs="Calibri"/>
                <w:lang w:eastAsia="ru-RU"/>
              </w:rPr>
              <w:t>медиа файлов для POI</w:t>
            </w:r>
            <w:r w:rsidR="007C5FE3">
              <w:rPr>
                <w:rFonts w:ascii="Calibri" w:eastAsia="Times New Roman" w:hAnsi="Calibri" w:cs="Calibri"/>
                <w:lang w:eastAsia="ru-RU"/>
              </w:rPr>
              <w:t>;</w:t>
            </w:r>
          </w:p>
          <w:p w14:paraId="2DD15490" w14:textId="436699CA" w:rsidR="00DA2A11" w:rsidRDefault="00B0394C" w:rsidP="00D86F39">
            <w:pPr>
              <w:pStyle w:val="SCf3"/>
            </w:pPr>
            <w:r>
              <w:t>Отправка сообщений в чат</w:t>
            </w:r>
            <w:r w:rsidR="006863E4">
              <w:t xml:space="preserve"> </w:t>
            </w:r>
            <w:r w:rsidR="006863E4">
              <w:rPr>
                <w:lang w:val="en-US"/>
              </w:rPr>
              <w:t>POI</w:t>
            </w:r>
            <w:r w:rsidR="006863E4">
              <w:t>;</w:t>
            </w:r>
          </w:p>
          <w:p w14:paraId="2EBFCA0A" w14:textId="2F1C8011" w:rsidR="00D86F39" w:rsidRPr="0034307A" w:rsidRDefault="006863E4" w:rsidP="00D86F39">
            <w:pPr>
              <w:pStyle w:val="SCf3"/>
            </w:pPr>
            <w:r>
              <w:t>О</w:t>
            </w:r>
            <w:r w:rsidR="00D86F39">
              <w:t>тображени</w:t>
            </w:r>
            <w:r>
              <w:t>е</w:t>
            </w:r>
            <w:r w:rsidR="00D86F39">
              <w:t xml:space="preserve"> детальной информации по </w:t>
            </w:r>
            <w:r w:rsidR="00D86F39">
              <w:rPr>
                <w:lang w:val="en-US"/>
              </w:rPr>
              <w:t>POI</w:t>
            </w:r>
            <w:r w:rsidR="00D86F39">
              <w:t>;</w:t>
            </w:r>
          </w:p>
          <w:p w14:paraId="7E65D6C6" w14:textId="6B95D570" w:rsidR="00D86F39" w:rsidRDefault="006863E4" w:rsidP="00D86F39">
            <w:pPr>
              <w:pStyle w:val="SCf3"/>
            </w:pPr>
            <w:r>
              <w:rPr>
                <w:lang w:eastAsia="ru-RU"/>
              </w:rPr>
              <w:t>Н</w:t>
            </w:r>
            <w:r w:rsidR="000E7167">
              <w:rPr>
                <w:lang w:eastAsia="ru-RU"/>
              </w:rPr>
              <w:t>астройк</w:t>
            </w:r>
            <w:r>
              <w:rPr>
                <w:lang w:eastAsia="ru-RU"/>
              </w:rPr>
              <w:t>а</w:t>
            </w:r>
            <w:r w:rsidR="00D86F39">
              <w:t xml:space="preserve"> атрибутов</w:t>
            </w:r>
            <w:r w:rsidR="00D86F39">
              <w:rPr>
                <w:lang w:eastAsia="ru-RU"/>
              </w:rPr>
              <w:t xml:space="preserve"> </w:t>
            </w:r>
            <w:r w:rsidR="00D86F39">
              <w:rPr>
                <w:lang w:val="en-US" w:eastAsia="ru-RU"/>
              </w:rPr>
              <w:t>POI</w:t>
            </w:r>
            <w:r w:rsidR="00D86F39" w:rsidRPr="00D86F39">
              <w:rPr>
                <w:lang w:eastAsia="ru-RU"/>
              </w:rPr>
              <w:t xml:space="preserve"> </w:t>
            </w:r>
            <w:r>
              <w:rPr>
                <w:lang w:eastAsia="ru-RU"/>
              </w:rPr>
              <w:t>доступных</w:t>
            </w:r>
            <w:r w:rsidR="000E7167">
              <w:rPr>
                <w:lang w:eastAsia="ru-RU"/>
              </w:rPr>
              <w:t xml:space="preserve"> в офлайн-</w:t>
            </w:r>
            <w:r w:rsidR="00D86F39">
              <w:rPr>
                <w:lang w:eastAsia="ru-RU"/>
              </w:rPr>
              <w:t>режиме;</w:t>
            </w:r>
          </w:p>
          <w:p w14:paraId="23ED55C1" w14:textId="1739433C" w:rsidR="00F153FB" w:rsidRPr="00DA4344" w:rsidRDefault="007715EE" w:rsidP="000E7167">
            <w:pPr>
              <w:pStyle w:val="SCf3"/>
            </w:pPr>
            <w:r w:rsidRPr="002B2787">
              <w:t>Поделиться ссылкой или цитатой</w:t>
            </w:r>
          </w:p>
        </w:tc>
      </w:tr>
      <w:tr w:rsidR="00F153FB" w:rsidRPr="00137405" w14:paraId="3F343AB6" w14:textId="77777777" w:rsidTr="00EA1AC4">
        <w:trPr>
          <w:trHeight w:val="727"/>
        </w:trPr>
        <w:tc>
          <w:tcPr>
            <w:tcW w:w="535" w:type="dxa"/>
          </w:tcPr>
          <w:p w14:paraId="0128592F" w14:textId="77777777" w:rsidR="00F153FB" w:rsidRPr="00374E38" w:rsidRDefault="00F153FB" w:rsidP="00EA1AC4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537" w:type="dxa"/>
          </w:tcPr>
          <w:p w14:paraId="03F21102" w14:textId="77777777" w:rsidR="00F153FB" w:rsidRDefault="00F153FB" w:rsidP="00353F23">
            <w:pPr>
              <w:pStyle w:val="SC7"/>
            </w:pPr>
            <w:r>
              <w:rPr>
                <w:lang w:eastAsia="ru-RU"/>
              </w:rPr>
              <w:t>Модуль общения</w:t>
            </w:r>
          </w:p>
        </w:tc>
        <w:tc>
          <w:tcPr>
            <w:tcW w:w="6252" w:type="dxa"/>
          </w:tcPr>
          <w:p w14:paraId="78831E4A" w14:textId="69A72A2A" w:rsidR="000E7167" w:rsidRDefault="006863E4" w:rsidP="005E47AF">
            <w:pPr>
              <w:pStyle w:val="SCf3"/>
            </w:pPr>
            <w:r>
              <w:rPr>
                <w:lang w:eastAsia="ru-RU"/>
              </w:rPr>
              <w:t>О</w:t>
            </w:r>
            <w:r w:rsidR="009B19F8">
              <w:rPr>
                <w:lang w:eastAsia="ru-RU"/>
              </w:rPr>
              <w:t>бмен</w:t>
            </w:r>
            <w:r w:rsidR="0041049E">
              <w:rPr>
                <w:lang w:eastAsia="ru-RU"/>
              </w:rPr>
              <w:t xml:space="preserve"> </w:t>
            </w:r>
            <w:r w:rsidR="009B19F8">
              <w:rPr>
                <w:lang w:eastAsia="ru-RU"/>
              </w:rPr>
              <w:t xml:space="preserve">сообщениями </w:t>
            </w:r>
            <w:r w:rsidR="0041049E">
              <w:rPr>
                <w:lang w:eastAsia="ru-RU"/>
              </w:rPr>
              <w:t>между</w:t>
            </w:r>
            <w:r w:rsidR="009B19F8">
              <w:rPr>
                <w:lang w:eastAsia="ru-RU"/>
              </w:rPr>
              <w:t xml:space="preserve"> </w:t>
            </w:r>
            <w:r w:rsidR="00055645">
              <w:rPr>
                <w:lang w:eastAsia="ru-RU"/>
              </w:rPr>
              <w:t>Пользовател</w:t>
            </w:r>
            <w:r w:rsidR="009B19F8">
              <w:rPr>
                <w:lang w:eastAsia="ru-RU"/>
              </w:rPr>
              <w:t>ями</w:t>
            </w:r>
            <w:r w:rsidR="000E7167">
              <w:rPr>
                <w:lang w:eastAsia="ru-RU"/>
              </w:rPr>
              <w:t>;</w:t>
            </w:r>
          </w:p>
          <w:p w14:paraId="3553DAB1" w14:textId="777DB3A5" w:rsidR="00EB1485" w:rsidRDefault="00EB1485" w:rsidP="00EB1485">
            <w:pPr>
              <w:pStyle w:val="SCf3"/>
            </w:pPr>
            <w:r w:rsidRPr="00EB1485">
              <w:t>Работа с чатом</w:t>
            </w:r>
            <w:r>
              <w:t>;</w:t>
            </w:r>
          </w:p>
          <w:p w14:paraId="2C61BD53" w14:textId="4436384D" w:rsidR="00EB1485" w:rsidRDefault="00EB1485" w:rsidP="00EB1485">
            <w:pPr>
              <w:pStyle w:val="SCf3"/>
            </w:pPr>
            <w:r>
              <w:t>У</w:t>
            </w:r>
            <w:r w:rsidRPr="00EB1485">
              <w:t>ведомлени</w:t>
            </w:r>
            <w:r>
              <w:t>я</w:t>
            </w:r>
            <w:r w:rsidRPr="00EB1485">
              <w:t xml:space="preserve"> о новых </w:t>
            </w:r>
            <w:r w:rsidR="0012164B">
              <w:t>событиях</w:t>
            </w:r>
            <w:r>
              <w:t xml:space="preserve"> в Подсистеме;</w:t>
            </w:r>
          </w:p>
          <w:p w14:paraId="53FB2CB7" w14:textId="70D27F68" w:rsidR="00A61FDE" w:rsidRDefault="00A61FDE" w:rsidP="0041049E">
            <w:pPr>
              <w:pStyle w:val="SCf3"/>
            </w:pPr>
            <w:r>
              <w:rPr>
                <w:lang w:val="en-US"/>
              </w:rPr>
              <w:t>Push</w:t>
            </w:r>
            <w:r w:rsidRPr="00A61FDE">
              <w:t>-</w:t>
            </w:r>
            <w:r>
              <w:t xml:space="preserve">уведомления о </w:t>
            </w:r>
            <w:r w:rsidR="006863E4">
              <w:t>новых сообщениях</w:t>
            </w:r>
            <w:r>
              <w:t>;</w:t>
            </w:r>
          </w:p>
          <w:p w14:paraId="062BB0D2" w14:textId="7FDA40B6" w:rsidR="00F153FB" w:rsidRPr="00527CAF" w:rsidRDefault="006863E4" w:rsidP="00A61FDE">
            <w:pPr>
              <w:pStyle w:val="SCf3"/>
            </w:pPr>
            <w:r>
              <w:t>Блокирование с</w:t>
            </w:r>
            <w:r w:rsidR="00074BAE">
              <w:t>ообщений</w:t>
            </w:r>
            <w:r>
              <w:t xml:space="preserve"> конкретны</w:t>
            </w:r>
            <w:r w:rsidR="00074BAE">
              <w:t>х</w:t>
            </w:r>
            <w:r>
              <w:t xml:space="preserve"> </w:t>
            </w:r>
            <w:r w:rsidR="00074BAE">
              <w:t>п</w:t>
            </w:r>
            <w:r>
              <w:t>ользовател</w:t>
            </w:r>
            <w:r w:rsidR="00074BAE">
              <w:t>ей</w:t>
            </w:r>
            <w:r w:rsidR="00527CAF" w:rsidRPr="00527CAF">
              <w:t>;</w:t>
            </w:r>
          </w:p>
          <w:p w14:paraId="26DE74D1" w14:textId="280250D6" w:rsidR="00F153FB" w:rsidRPr="00DA4344" w:rsidRDefault="00527CAF" w:rsidP="00A61FDE">
            <w:pPr>
              <w:pStyle w:val="SCf3"/>
            </w:pPr>
            <w:r w:rsidRPr="002B2787">
              <w:t>Поделиться ссылкой или цитатой</w:t>
            </w:r>
          </w:p>
        </w:tc>
      </w:tr>
      <w:tr w:rsidR="00F153FB" w:rsidRPr="00137405" w14:paraId="0FA36518" w14:textId="77777777" w:rsidTr="00EA1AC4">
        <w:trPr>
          <w:trHeight w:val="727"/>
        </w:trPr>
        <w:tc>
          <w:tcPr>
            <w:tcW w:w="535" w:type="dxa"/>
          </w:tcPr>
          <w:p w14:paraId="51BD2837" w14:textId="77777777" w:rsidR="00F153FB" w:rsidRPr="00374E38" w:rsidRDefault="00F153FB" w:rsidP="00EA1AC4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537" w:type="dxa"/>
          </w:tcPr>
          <w:p w14:paraId="60BCA67D" w14:textId="7BE3D8A9" w:rsidR="00F153FB" w:rsidRDefault="00EB1485" w:rsidP="00353F23">
            <w:pPr>
              <w:pStyle w:val="SC7"/>
              <w:rPr>
                <w:lang w:eastAsia="ru-RU"/>
              </w:rPr>
            </w:pPr>
            <w:r w:rsidRPr="00EB1485">
              <w:rPr>
                <w:lang w:eastAsia="ru-RU"/>
              </w:rPr>
              <w:t>Модуль монетизации</w:t>
            </w:r>
          </w:p>
        </w:tc>
        <w:tc>
          <w:tcPr>
            <w:tcW w:w="6252" w:type="dxa"/>
          </w:tcPr>
          <w:p w14:paraId="5D272359" w14:textId="036EC6D0" w:rsidR="00EB1485" w:rsidRDefault="00EB1485" w:rsidP="00EB1485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Отображение рекламы в Мобильном приложении;</w:t>
            </w:r>
          </w:p>
          <w:p w14:paraId="4183ED17" w14:textId="338C1C3C" w:rsidR="00EB1485" w:rsidRDefault="00EB1485" w:rsidP="00EB1485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Отключение рекламы в Мобильном приложении за деньги;</w:t>
            </w:r>
          </w:p>
          <w:p w14:paraId="7D2B6A70" w14:textId="18AF35EC" w:rsidR="00EB1485" w:rsidRDefault="00EB1485" w:rsidP="00EB1485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Покупка дополнительных данных;</w:t>
            </w:r>
          </w:p>
          <w:p w14:paraId="059F37C9" w14:textId="54327780" w:rsidR="00EB1485" w:rsidRDefault="00EB1485" w:rsidP="00EB1485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Покупка дополнительного функционала;</w:t>
            </w:r>
          </w:p>
          <w:p w14:paraId="5FCB26FB" w14:textId="12FB80C8" w:rsidR="009B19F8" w:rsidRPr="00DA4344" w:rsidRDefault="00EB1485" w:rsidP="005E47AF">
            <w:pPr>
              <w:pStyle w:val="SCf3"/>
            </w:pPr>
            <w:r>
              <w:rPr>
                <w:lang w:eastAsia="ru-RU"/>
              </w:rPr>
              <w:t>Покупка премиум-аккаунта</w:t>
            </w:r>
          </w:p>
        </w:tc>
      </w:tr>
      <w:tr w:rsidR="00F153FB" w:rsidRPr="00137405" w14:paraId="2C25BDE1" w14:textId="77777777" w:rsidTr="00EA1AC4">
        <w:tblPrEx>
          <w:tblLook w:val="04A0" w:firstRow="1" w:lastRow="0" w:firstColumn="1" w:lastColumn="0" w:noHBand="0" w:noVBand="1"/>
        </w:tblPrEx>
        <w:trPr>
          <w:trHeight w:val="727"/>
        </w:trPr>
        <w:tc>
          <w:tcPr>
            <w:tcW w:w="535" w:type="dxa"/>
          </w:tcPr>
          <w:p w14:paraId="0A6A1181" w14:textId="77777777" w:rsidR="00F153FB" w:rsidRPr="00374E38" w:rsidRDefault="00F153FB" w:rsidP="00EA1AC4">
            <w:pPr>
              <w:pStyle w:val="SC"/>
              <w:rPr>
                <w:noProof/>
                <w:snapToGrid w:val="0"/>
              </w:rPr>
            </w:pPr>
          </w:p>
        </w:tc>
        <w:tc>
          <w:tcPr>
            <w:tcW w:w="2537" w:type="dxa"/>
          </w:tcPr>
          <w:p w14:paraId="222E35CA" w14:textId="722C69DD" w:rsidR="00F153FB" w:rsidRPr="00EA1AC4" w:rsidRDefault="00F153FB" w:rsidP="00353F23">
            <w:pPr>
              <w:pStyle w:val="SC7"/>
              <w:rPr>
                <w:i/>
                <w:color w:val="404040"/>
              </w:rPr>
            </w:pPr>
            <w:r w:rsidRPr="00E11145">
              <w:rPr>
                <w:lang w:eastAsia="ru-RU"/>
              </w:rPr>
              <w:t>АРМ Администратора</w:t>
            </w:r>
          </w:p>
        </w:tc>
        <w:tc>
          <w:tcPr>
            <w:tcW w:w="6252" w:type="dxa"/>
          </w:tcPr>
          <w:p w14:paraId="6AE4CFD7" w14:textId="7B0862E7" w:rsidR="00173EE6" w:rsidRDefault="00173EE6" w:rsidP="002802BC">
            <w:pPr>
              <w:pStyle w:val="SCf3"/>
            </w:pPr>
            <w:r>
              <w:t xml:space="preserve">Обработка </w:t>
            </w:r>
            <w:bookmarkStart w:id="1056" w:name="_Hlk481172529"/>
            <w:r>
              <w:t xml:space="preserve">обращений </w:t>
            </w:r>
            <w:bookmarkEnd w:id="1056"/>
            <w:r>
              <w:t>Пользователей;</w:t>
            </w:r>
          </w:p>
          <w:p w14:paraId="67064D7C" w14:textId="77777777" w:rsidR="00173EE6" w:rsidRDefault="00173EE6" w:rsidP="002802BC">
            <w:pPr>
              <w:pStyle w:val="SCf3"/>
            </w:pPr>
            <w:r>
              <w:t>Включение и выключение рекламы в Мобильном приложении;</w:t>
            </w:r>
          </w:p>
          <w:p w14:paraId="77D77AEA" w14:textId="77777777" w:rsidR="00173EE6" w:rsidRDefault="00173EE6" w:rsidP="002802BC">
            <w:pPr>
              <w:pStyle w:val="SCf3"/>
            </w:pPr>
            <w:r>
              <w:t>Управление списком используемых API;</w:t>
            </w:r>
          </w:p>
          <w:p w14:paraId="2093604A" w14:textId="056E30A1" w:rsidR="00173EE6" w:rsidRDefault="00173EE6" w:rsidP="002802BC">
            <w:pPr>
              <w:pStyle w:val="SCf3"/>
            </w:pPr>
            <w:r>
              <w:t xml:space="preserve">Управление </w:t>
            </w:r>
            <w:r w:rsidR="0054265B">
              <w:rPr>
                <w:lang w:eastAsia="ru-RU"/>
              </w:rPr>
              <w:t xml:space="preserve">каталогом </w:t>
            </w:r>
            <w:r w:rsidR="0054265B">
              <w:rPr>
                <w:lang w:val="en-US" w:eastAsia="ru-RU"/>
              </w:rPr>
              <w:t>POI</w:t>
            </w:r>
            <w:r w:rsidR="0054265B">
              <w:rPr>
                <w:lang w:eastAsia="ru-RU"/>
              </w:rPr>
              <w:t>;</w:t>
            </w:r>
          </w:p>
          <w:p w14:paraId="72651D66" w14:textId="4D8A5194" w:rsidR="001B30E8" w:rsidRPr="00E61B57" w:rsidRDefault="0054265B" w:rsidP="00125B59">
            <w:pPr>
              <w:pStyle w:val="SCf3"/>
            </w:pPr>
            <w:r>
              <w:t>Ведение</w:t>
            </w:r>
            <w:r w:rsidR="00173EE6">
              <w:t xml:space="preserve"> журнала событий</w:t>
            </w:r>
          </w:p>
        </w:tc>
      </w:tr>
    </w:tbl>
    <w:p w14:paraId="3EF222E6" w14:textId="51EB8FC0" w:rsidR="00D90E42" w:rsidRDefault="00D90E42" w:rsidP="00D90E42">
      <w:r>
        <w:t>Перечень функций</w:t>
      </w:r>
      <w:r w:rsidRPr="00AA0F35">
        <w:t xml:space="preserve"> </w:t>
      </w:r>
      <w:r>
        <w:t>функциональных под</w:t>
      </w:r>
      <w:r w:rsidRPr="00AA0F35">
        <w:t xml:space="preserve">систем </w:t>
      </w:r>
      <w:r>
        <w:t xml:space="preserve">может быть </w:t>
      </w:r>
      <w:r w:rsidRPr="00AA0F35">
        <w:t xml:space="preserve">уточнён </w:t>
      </w:r>
      <w:r>
        <w:t>на следующих этапах проекта.</w:t>
      </w:r>
    </w:p>
    <w:p w14:paraId="514D8CEA" w14:textId="17D5756A" w:rsidR="0021105B" w:rsidRDefault="0021105B" w:rsidP="002560A0">
      <w:pPr>
        <w:pStyle w:val="4"/>
        <w:rPr>
          <w:lang w:eastAsia="ru-RU"/>
        </w:rPr>
      </w:pPr>
      <w:r>
        <w:t xml:space="preserve">Требования к </w:t>
      </w:r>
      <w:r w:rsidR="002802BC">
        <w:rPr>
          <w:lang w:eastAsia="ru-RU"/>
        </w:rPr>
        <w:t>Л</w:t>
      </w:r>
      <w:r w:rsidR="001141A3">
        <w:rPr>
          <w:lang w:eastAsia="ru-RU"/>
        </w:rPr>
        <w:t>ичному кабинету</w:t>
      </w:r>
    </w:p>
    <w:p w14:paraId="410898C5" w14:textId="01D9A3B3" w:rsidR="008929C0" w:rsidRDefault="008929C0" w:rsidP="008929C0">
      <w:pPr>
        <w:pStyle w:val="SC3"/>
        <w:rPr>
          <w:lang w:eastAsia="ru-RU"/>
        </w:rPr>
      </w:pPr>
      <w:r>
        <w:rPr>
          <w:lang w:eastAsia="ru-RU"/>
        </w:rPr>
        <w:t xml:space="preserve">В части </w:t>
      </w:r>
      <w:bookmarkStart w:id="1057" w:name="_Hlk480372656"/>
      <w:r>
        <w:rPr>
          <w:lang w:eastAsia="ru-RU"/>
        </w:rPr>
        <w:t xml:space="preserve">управления </w:t>
      </w:r>
      <w:r>
        <w:t>идентификацией Пользователя</w:t>
      </w:r>
      <w:r w:rsidRPr="008929C0">
        <w:rPr>
          <w:lang w:eastAsia="ru-RU"/>
        </w:rPr>
        <w:t xml:space="preserve"> </w:t>
      </w:r>
      <w:r>
        <w:rPr>
          <w:lang w:eastAsia="ru-RU"/>
        </w:rPr>
        <w:t xml:space="preserve">Подсистема должна </w:t>
      </w:r>
      <w:bookmarkEnd w:id="1057"/>
      <w:r>
        <w:rPr>
          <w:lang w:eastAsia="ru-RU"/>
        </w:rPr>
        <w:t>предоставлять возможность:</w:t>
      </w:r>
    </w:p>
    <w:p w14:paraId="68F133A9" w14:textId="71273F90" w:rsidR="008929C0" w:rsidRDefault="008929C0" w:rsidP="008929C0">
      <w:pPr>
        <w:pStyle w:val="a"/>
        <w:rPr>
          <w:lang w:eastAsia="ru-RU"/>
        </w:rPr>
      </w:pPr>
      <w:r>
        <w:rPr>
          <w:lang w:eastAsia="ru-RU"/>
        </w:rPr>
        <w:t xml:space="preserve">Регистрации нового пользователя как самостоятельно, так и с использованием </w:t>
      </w:r>
      <w:r>
        <w:t>федеративным системам идентификации</w:t>
      </w:r>
      <w:r w:rsidR="00CB7775">
        <w:t xml:space="preserve">, включая вход </w:t>
      </w:r>
      <w:r w:rsidR="00CB7775">
        <w:rPr>
          <w:lang w:eastAsia="ru-RU"/>
        </w:rPr>
        <w:t xml:space="preserve">Пользователя с использованием </w:t>
      </w:r>
      <w:r w:rsidR="00CB7775">
        <w:t>федеративных системах идентификации</w:t>
      </w:r>
      <w:r>
        <w:t>;</w:t>
      </w:r>
    </w:p>
    <w:p w14:paraId="3431CDA1" w14:textId="62CBFEB2" w:rsidR="008929C0" w:rsidRDefault="008929C0" w:rsidP="002802BC">
      <w:pPr>
        <w:pStyle w:val="a"/>
        <w:rPr>
          <w:lang w:eastAsia="ru-RU"/>
        </w:rPr>
      </w:pPr>
      <w:r>
        <w:t xml:space="preserve">Входа Пользователя в </w:t>
      </w:r>
      <w:r w:rsidR="002802BC">
        <w:t xml:space="preserve">Мобильное </w:t>
      </w:r>
      <w:r>
        <w:t xml:space="preserve">приложение </w:t>
      </w:r>
      <w:r w:rsidR="002802BC">
        <w:t xml:space="preserve">на Устройстве </w:t>
      </w:r>
      <w:r>
        <w:t>с ранее зарегистрированной учётной записью</w:t>
      </w:r>
      <w:r w:rsidR="002802BC">
        <w:t xml:space="preserve">, включая вход </w:t>
      </w:r>
      <w:r w:rsidR="002802BC">
        <w:rPr>
          <w:lang w:eastAsia="ru-RU"/>
        </w:rPr>
        <w:t xml:space="preserve">Пользователя с использованием </w:t>
      </w:r>
      <w:r w:rsidR="002802BC">
        <w:t>федеративных системах идентификации</w:t>
      </w:r>
      <w:r>
        <w:t>;</w:t>
      </w:r>
    </w:p>
    <w:p w14:paraId="129B6C66" w14:textId="39BCA814" w:rsidR="008929C0" w:rsidRDefault="008929C0" w:rsidP="008929C0">
      <w:pPr>
        <w:pStyle w:val="a"/>
        <w:rPr>
          <w:lang w:eastAsia="ru-RU"/>
        </w:rPr>
      </w:pPr>
      <w:r>
        <w:rPr>
          <w:lang w:eastAsia="ru-RU"/>
        </w:rPr>
        <w:t xml:space="preserve">Выход Пользователя из </w:t>
      </w:r>
      <w:r>
        <w:t>учётной запис</w:t>
      </w:r>
      <w:r w:rsidR="0057212F">
        <w:t>и</w:t>
      </w:r>
      <w:r w:rsidR="002802BC">
        <w:t>.</w:t>
      </w:r>
    </w:p>
    <w:p w14:paraId="475E2131" w14:textId="0016FCEA" w:rsidR="002802BC" w:rsidRDefault="002802BC" w:rsidP="002802BC">
      <w:pPr>
        <w:rPr>
          <w:lang w:eastAsia="ru-RU"/>
        </w:rPr>
      </w:pPr>
      <w:r>
        <w:rPr>
          <w:lang w:eastAsia="ru-RU"/>
        </w:rPr>
        <w:t>Процедура в</w:t>
      </w:r>
      <w:r>
        <w:t>хода Пользователя в Мобильное приложение на Устройстве должна сопровождаться привязкой идентификатора Мобильного приложения на Устройстве к учётной записи Пользователя.</w:t>
      </w:r>
    </w:p>
    <w:p w14:paraId="3803853D" w14:textId="52D603E0" w:rsidR="002802BC" w:rsidRDefault="002802BC" w:rsidP="002802BC">
      <w:pPr>
        <w:rPr>
          <w:lang w:eastAsia="ru-RU"/>
        </w:rPr>
      </w:pPr>
      <w:r>
        <w:rPr>
          <w:lang w:eastAsia="ru-RU"/>
        </w:rPr>
        <w:t>Процедура вы</w:t>
      </w:r>
      <w:r>
        <w:t>хода Пользователя из Мобильного приложения на Устройстве должна сопровождаться откреплением идентификатора Мобильного приложения на Устройстве от учётной записи Пользователя.</w:t>
      </w:r>
    </w:p>
    <w:p w14:paraId="241F70F8" w14:textId="4163F6DE" w:rsidR="0057212F" w:rsidRDefault="0057212F" w:rsidP="0057212F">
      <w:pPr>
        <w:rPr>
          <w:lang w:eastAsia="ru-RU"/>
        </w:rPr>
      </w:pPr>
      <w:r>
        <w:rPr>
          <w:lang w:eastAsia="ru-RU"/>
        </w:rPr>
        <w:lastRenderedPageBreak/>
        <w:t xml:space="preserve">Операции по управлению </w:t>
      </w:r>
      <w:r>
        <w:t>идентификацией Пользователя</w:t>
      </w:r>
      <w:r w:rsidRPr="008929C0">
        <w:rPr>
          <w:lang w:eastAsia="ru-RU"/>
        </w:rPr>
        <w:t xml:space="preserve"> </w:t>
      </w:r>
      <w:r>
        <w:rPr>
          <w:lang w:eastAsia="ru-RU"/>
        </w:rPr>
        <w:t>Подсистема должна осуществлять с использованием информационных ресурсов Подсистемы идентификации и управления доступом.</w:t>
      </w:r>
    </w:p>
    <w:p w14:paraId="614BCEB9" w14:textId="0DBF2F09" w:rsidR="00B152DD" w:rsidRDefault="00B152DD" w:rsidP="00B152DD">
      <w:pPr>
        <w:rPr>
          <w:lang w:eastAsia="ru-RU"/>
        </w:rPr>
      </w:pPr>
      <w:r>
        <w:rPr>
          <w:lang w:eastAsia="ru-RU"/>
        </w:rPr>
        <w:t xml:space="preserve">Предоставление доступа зарегистрированного Пользователя к </w:t>
      </w:r>
      <w:r>
        <w:t xml:space="preserve">Подсистеме </w:t>
      </w:r>
      <w:r>
        <w:rPr>
          <w:lang w:eastAsia="ru-RU"/>
        </w:rPr>
        <w:t>осуществляется на основании его учётной записи. Доступ предоставляется до тех пор, пока Пользователь не осуществит Выход.</w:t>
      </w:r>
    </w:p>
    <w:p w14:paraId="34466932" w14:textId="6DE1C1E2" w:rsidR="00B152DD" w:rsidRDefault="00B152DD" w:rsidP="00B152DD">
      <w:pPr>
        <w:rPr>
          <w:lang w:eastAsia="ru-RU"/>
        </w:rPr>
      </w:pPr>
      <w:r>
        <w:rPr>
          <w:lang w:eastAsia="ru-RU"/>
        </w:rPr>
        <w:t xml:space="preserve">Мобильное приложение должно предоставлять Пользователю возможность Выхода, то есть отказа от предоставленного доступа экземпляру Мобильного приложения. Для повторного получения доступа экземпляру Мобильного приложения Пользователю потребуется заново пройти процедуру </w:t>
      </w:r>
      <w:r>
        <w:t>входа Пользователя в Мобильное приложение на Устройстве</w:t>
      </w:r>
      <w:r>
        <w:rPr>
          <w:lang w:eastAsia="ru-RU"/>
        </w:rPr>
        <w:t>.</w:t>
      </w:r>
    </w:p>
    <w:p w14:paraId="0C3E82C7" w14:textId="77777777" w:rsidR="00B152DD" w:rsidRDefault="00B152DD" w:rsidP="00B152DD">
      <w:pPr>
        <w:rPr>
          <w:lang w:eastAsia="ru-RU"/>
        </w:rPr>
      </w:pPr>
      <w:r>
        <w:rPr>
          <w:lang w:eastAsia="ru-RU"/>
        </w:rPr>
        <w:t>Перевод в фон или выгрузка из памяти Мобильного приложения не должны приводить к утере доступа, равно как и обновление Мобильного приложения или перезагрузка Мобильного устройства.</w:t>
      </w:r>
    </w:p>
    <w:p w14:paraId="552BB713" w14:textId="77777777" w:rsidR="00B152DD" w:rsidRDefault="00B152DD" w:rsidP="00B152DD">
      <w:pPr>
        <w:rPr>
          <w:lang w:eastAsia="ru-RU"/>
        </w:rPr>
      </w:pPr>
      <w:r>
        <w:rPr>
          <w:lang w:eastAsia="ru-RU"/>
        </w:rPr>
        <w:t>Удаление и повторная установка Мобильного приложения должны приводить к утере доступа.</w:t>
      </w:r>
    </w:p>
    <w:p w14:paraId="3A68DDD2" w14:textId="27DFA0F0" w:rsidR="002802BC" w:rsidRDefault="002802BC" w:rsidP="0057212F">
      <w:pPr>
        <w:rPr>
          <w:lang w:eastAsia="ru-RU"/>
        </w:rPr>
      </w:pPr>
      <w:r>
        <w:rPr>
          <w:lang w:eastAsia="ru-RU"/>
        </w:rPr>
        <w:t xml:space="preserve">Решение по управлению </w:t>
      </w:r>
      <w:r>
        <w:t>идентификацией Пользователя должно быть разработано и согласовано с Заказчиком на этапе технического проектирования Подсистемы.</w:t>
      </w:r>
    </w:p>
    <w:p w14:paraId="1CAEA857" w14:textId="3DDD2C17" w:rsidR="001141A3" w:rsidRDefault="001141A3" w:rsidP="003D786B">
      <w:pPr>
        <w:pStyle w:val="SC3"/>
        <w:rPr>
          <w:lang w:eastAsia="ru-RU"/>
        </w:rPr>
      </w:pPr>
      <w:r>
        <w:rPr>
          <w:lang w:eastAsia="ru-RU"/>
        </w:rPr>
        <w:t xml:space="preserve">В части управления профилем Пользователя </w:t>
      </w:r>
      <w:r w:rsidR="003D786B">
        <w:rPr>
          <w:lang w:eastAsia="ru-RU"/>
        </w:rPr>
        <w:t>Подсистема должна предоставлять возможность:</w:t>
      </w:r>
    </w:p>
    <w:p w14:paraId="58BE2E40" w14:textId="255344AA" w:rsidR="003D786B" w:rsidRDefault="0057212F" w:rsidP="003D786B">
      <w:pPr>
        <w:pStyle w:val="a"/>
        <w:rPr>
          <w:lang w:eastAsia="ru-RU"/>
        </w:rPr>
      </w:pPr>
      <w:r>
        <w:rPr>
          <w:lang w:eastAsia="ru-RU"/>
        </w:rPr>
        <w:t>Редактирования</w:t>
      </w:r>
      <w:r w:rsidR="003D786B">
        <w:rPr>
          <w:lang w:eastAsia="ru-RU"/>
        </w:rPr>
        <w:t xml:space="preserve"> атрибут</w:t>
      </w:r>
      <w:r>
        <w:rPr>
          <w:lang w:eastAsia="ru-RU"/>
        </w:rPr>
        <w:t>ов</w:t>
      </w:r>
      <w:r w:rsidR="003D786B">
        <w:rPr>
          <w:lang w:eastAsia="ru-RU"/>
        </w:rPr>
        <w:t xml:space="preserve"> учётной записи;</w:t>
      </w:r>
    </w:p>
    <w:p w14:paraId="067DF9AA" w14:textId="43B3A876" w:rsidR="0057212F" w:rsidRDefault="0057212F" w:rsidP="003D786B">
      <w:pPr>
        <w:pStyle w:val="a"/>
        <w:rPr>
          <w:lang w:eastAsia="ru-RU"/>
        </w:rPr>
      </w:pPr>
      <w:r>
        <w:rPr>
          <w:lang w:eastAsia="ru-RU"/>
        </w:rPr>
        <w:t>Изменения пароля учётной записи;</w:t>
      </w:r>
    </w:p>
    <w:p w14:paraId="590AD5BD" w14:textId="49F15491" w:rsidR="002802BC" w:rsidRDefault="002F5664" w:rsidP="002802BC">
      <w:pPr>
        <w:pStyle w:val="a"/>
        <w:rPr>
          <w:lang w:eastAsia="ru-RU"/>
        </w:rPr>
      </w:pPr>
      <w:r>
        <w:rPr>
          <w:lang w:eastAsia="ru-RU"/>
        </w:rPr>
        <w:t>Редактирования д</w:t>
      </w:r>
      <w:r w:rsidR="002802BC">
        <w:rPr>
          <w:lang w:eastAsia="ru-RU"/>
        </w:rPr>
        <w:t>ополнительны</w:t>
      </w:r>
      <w:r>
        <w:rPr>
          <w:lang w:eastAsia="ru-RU"/>
        </w:rPr>
        <w:t>х</w:t>
      </w:r>
      <w:r w:rsidR="002802BC">
        <w:rPr>
          <w:lang w:eastAsia="ru-RU"/>
        </w:rPr>
        <w:t xml:space="preserve"> параметр</w:t>
      </w:r>
      <w:r>
        <w:rPr>
          <w:lang w:eastAsia="ru-RU"/>
        </w:rPr>
        <w:t>ов</w:t>
      </w:r>
      <w:r w:rsidR="002802BC">
        <w:rPr>
          <w:lang w:eastAsia="ru-RU"/>
        </w:rPr>
        <w:t xml:space="preserve"> профиля </w:t>
      </w:r>
      <w:r>
        <w:rPr>
          <w:lang w:eastAsia="ru-RU"/>
        </w:rPr>
        <w:t>П</w:t>
      </w:r>
      <w:r w:rsidR="002802BC">
        <w:rPr>
          <w:lang w:eastAsia="ru-RU"/>
        </w:rPr>
        <w:t xml:space="preserve">ользователя включая </w:t>
      </w:r>
      <w:r>
        <w:rPr>
          <w:lang w:eastAsia="ru-RU"/>
        </w:rPr>
        <w:t>информацию о маломерном судне, на котором в настоящее время находится Пользователь;</w:t>
      </w:r>
    </w:p>
    <w:p w14:paraId="409F357B" w14:textId="77777777" w:rsidR="009A6B1D" w:rsidRDefault="009A6B1D" w:rsidP="009A6B1D">
      <w:pPr>
        <w:rPr>
          <w:lang w:eastAsia="ru-RU"/>
        </w:rPr>
      </w:pPr>
      <w:r>
        <w:rPr>
          <w:lang w:eastAsia="ru-RU"/>
        </w:rPr>
        <w:t>Операции по редактированию атрибутов учётной записи и изменению пароля учётной записи Пользователя Подсистема должна осуществлять с использованием информационных ресурсов Подсистемы идентификации и управления доступом.</w:t>
      </w:r>
    </w:p>
    <w:p w14:paraId="36D37DAF" w14:textId="7DA00722" w:rsidR="009A6B1D" w:rsidRDefault="009A6B1D" w:rsidP="009A6B1D">
      <w:pPr>
        <w:rPr>
          <w:lang w:eastAsia="ru-RU"/>
        </w:rPr>
      </w:pPr>
      <w:r>
        <w:rPr>
          <w:lang w:eastAsia="ru-RU"/>
        </w:rPr>
        <w:t>Подробный состав дополнительных параметров профиля Пользователя должен быть согласован с Заказчиком на этапе технического проектирования Подсистемы.</w:t>
      </w:r>
    </w:p>
    <w:p w14:paraId="1D7C2C64" w14:textId="50DE340C" w:rsidR="00CD06B8" w:rsidRPr="003A3FBD" w:rsidRDefault="00CD06B8" w:rsidP="00CD06B8">
      <w:r>
        <w:rPr>
          <w:lang w:eastAsia="ru-RU"/>
        </w:rPr>
        <w:t xml:space="preserve">Решение по управлению профилем Пользователя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75BDFE2F" w14:textId="1EB62535" w:rsidR="009A6B1D" w:rsidRPr="009A6B1D" w:rsidRDefault="009A6B1D" w:rsidP="009A6B1D">
      <w:pPr>
        <w:pStyle w:val="SC3"/>
        <w:rPr>
          <w:lang w:eastAsia="ru-RU"/>
        </w:rPr>
      </w:pPr>
      <w:r>
        <w:rPr>
          <w:lang w:eastAsia="ru-RU"/>
        </w:rPr>
        <w:t>В части управления предпочтениями Пользователя Подсистема должна обеспечивать возможность:</w:t>
      </w:r>
    </w:p>
    <w:p w14:paraId="297035A4" w14:textId="088FFD5A" w:rsidR="009A6B1D" w:rsidRDefault="009A6B1D" w:rsidP="002F5664">
      <w:pPr>
        <w:pStyle w:val="a"/>
        <w:rPr>
          <w:lang w:eastAsia="ru-RU"/>
        </w:rPr>
      </w:pPr>
      <w:r>
        <w:rPr>
          <w:lang w:eastAsia="ru-RU"/>
        </w:rPr>
        <w:t xml:space="preserve">Редактирования списка судов Пользователя, для которых необходимо обеспечить </w:t>
      </w:r>
      <w:r w:rsidR="00CD08FE">
        <w:rPr>
          <w:lang w:eastAsia="ru-RU"/>
        </w:rPr>
        <w:t>отображение их текущего местоположения и (или) графа перемещений за последние 90 дней;</w:t>
      </w:r>
    </w:p>
    <w:p w14:paraId="017DA6C3" w14:textId="19ECB88A" w:rsidR="009A6B1D" w:rsidRDefault="009A6B1D" w:rsidP="002F5664">
      <w:pPr>
        <w:pStyle w:val="a"/>
        <w:rPr>
          <w:lang w:eastAsia="ru-RU"/>
        </w:rPr>
      </w:pPr>
      <w:r>
        <w:rPr>
          <w:lang w:eastAsia="ru-RU"/>
        </w:rPr>
        <w:t xml:space="preserve">Редактирования списка </w:t>
      </w:r>
      <w:r>
        <w:rPr>
          <w:lang w:val="en-US" w:eastAsia="ru-RU"/>
        </w:rPr>
        <w:t>POI</w:t>
      </w:r>
      <w:r w:rsidRPr="009A6B1D">
        <w:rPr>
          <w:lang w:eastAsia="ru-RU"/>
        </w:rPr>
        <w:t>, созданных Пользователем</w:t>
      </w:r>
      <w:r>
        <w:rPr>
          <w:lang w:eastAsia="ru-RU"/>
        </w:rPr>
        <w:t>;</w:t>
      </w:r>
    </w:p>
    <w:p w14:paraId="26978819" w14:textId="3D683EDF" w:rsidR="009A6B1D" w:rsidRDefault="009A6B1D" w:rsidP="002F5664">
      <w:pPr>
        <w:pStyle w:val="a"/>
        <w:rPr>
          <w:lang w:eastAsia="ru-RU"/>
        </w:rPr>
      </w:pPr>
      <w:r>
        <w:rPr>
          <w:lang w:eastAsia="ru-RU"/>
        </w:rPr>
        <w:t xml:space="preserve">Редактирования списка </w:t>
      </w:r>
      <w:r>
        <w:rPr>
          <w:lang w:val="en-US" w:eastAsia="ru-RU"/>
        </w:rPr>
        <w:t>GPS</w:t>
      </w:r>
      <w:r>
        <w:rPr>
          <w:lang w:eastAsia="ru-RU"/>
        </w:rPr>
        <w:t>-треков Пользователя;</w:t>
      </w:r>
    </w:p>
    <w:p w14:paraId="6340CDEC" w14:textId="6B400244" w:rsidR="009A6B1D" w:rsidRDefault="009A6B1D" w:rsidP="002F5664">
      <w:pPr>
        <w:pStyle w:val="a"/>
        <w:rPr>
          <w:lang w:eastAsia="ru-RU"/>
        </w:rPr>
      </w:pPr>
      <w:r>
        <w:rPr>
          <w:lang w:eastAsia="ru-RU"/>
        </w:rPr>
        <w:lastRenderedPageBreak/>
        <w:t>Редактирования списка сохранённых Пользователем групп графических примитивов;</w:t>
      </w:r>
    </w:p>
    <w:p w14:paraId="1D3EA014" w14:textId="4CCD9008" w:rsidR="002F5664" w:rsidRDefault="002F5664" w:rsidP="002F5664">
      <w:pPr>
        <w:pStyle w:val="a"/>
        <w:rPr>
          <w:lang w:eastAsia="ru-RU"/>
        </w:rPr>
      </w:pPr>
      <w:r>
        <w:rPr>
          <w:lang w:eastAsia="ru-RU"/>
        </w:rPr>
        <w:t>Редактирования списк</w:t>
      </w:r>
      <w:r w:rsidR="004B5479">
        <w:rPr>
          <w:lang w:eastAsia="ru-RU"/>
        </w:rPr>
        <w:t>а</w:t>
      </w:r>
      <w:r>
        <w:rPr>
          <w:lang w:eastAsia="ru-RU"/>
        </w:rPr>
        <w:t xml:space="preserve"> </w:t>
      </w:r>
      <w:r w:rsidR="004B5479">
        <w:rPr>
          <w:lang w:eastAsia="ru-RU"/>
        </w:rPr>
        <w:t>«И</w:t>
      </w:r>
      <w:r>
        <w:rPr>
          <w:lang w:eastAsia="ru-RU"/>
        </w:rPr>
        <w:t>збранн</w:t>
      </w:r>
      <w:r w:rsidR="004B5479">
        <w:rPr>
          <w:lang w:eastAsia="ru-RU"/>
        </w:rPr>
        <w:t>ое»;</w:t>
      </w:r>
    </w:p>
    <w:p w14:paraId="7AE2394B" w14:textId="0C5C05F9" w:rsidR="004B5479" w:rsidRDefault="004B5479" w:rsidP="002F5664">
      <w:pPr>
        <w:pStyle w:val="a"/>
        <w:rPr>
          <w:lang w:eastAsia="ru-RU"/>
        </w:rPr>
      </w:pPr>
      <w:r>
        <w:rPr>
          <w:lang w:eastAsia="ru-RU"/>
        </w:rPr>
        <w:t xml:space="preserve">Отображения списка последних просмотренных Пользователем карточек </w:t>
      </w:r>
      <w:r>
        <w:rPr>
          <w:lang w:val="en-US" w:eastAsia="ru-RU"/>
        </w:rPr>
        <w:t>POI</w:t>
      </w:r>
      <w:r w:rsidRPr="004B5479">
        <w:rPr>
          <w:lang w:eastAsia="ru-RU"/>
        </w:rPr>
        <w:t xml:space="preserve"> </w:t>
      </w:r>
      <w:r>
        <w:rPr>
          <w:lang w:eastAsia="ru-RU"/>
        </w:rPr>
        <w:t>и чатов.</w:t>
      </w:r>
    </w:p>
    <w:p w14:paraId="3219A136" w14:textId="54249F2B" w:rsidR="00CD08FE" w:rsidRDefault="00CD08FE" w:rsidP="002F5664">
      <w:pPr>
        <w:rPr>
          <w:lang w:eastAsia="ru-RU"/>
        </w:rPr>
      </w:pPr>
      <w:r>
        <w:rPr>
          <w:lang w:eastAsia="ru-RU"/>
        </w:rPr>
        <w:t>Информация для отображение текущего местоположения и (или) графа перемещений судов Пользователя за последние 90 дней должна быть доступна пользователю по подписке. На этапе разработки и опытной эксплуатации Мобильного приложения доступ к информации является бесплатным и обеспечивается Заказчиком.</w:t>
      </w:r>
    </w:p>
    <w:p w14:paraId="5E8AAA22" w14:textId="701C28F9" w:rsidR="00CD08FE" w:rsidRDefault="00CD08FE" w:rsidP="002F5664">
      <w:pPr>
        <w:rPr>
          <w:lang w:eastAsia="ru-RU"/>
        </w:rPr>
      </w:pPr>
      <w:r>
        <w:rPr>
          <w:lang w:eastAsia="ru-RU"/>
        </w:rPr>
        <w:t>Получение информации для отображение текущего местоположения и (или) графа перемещений судов Пользователя за последние 90 дней должно осуществляться через информационные ресурсы Системы, опубликованные в Подсистеме идентификации и управления доступом. Параметры доступа к данным информационным ресурсам Системы должны быть согласованы с Заказчиком на этапе технического проектирования системы.</w:t>
      </w:r>
    </w:p>
    <w:p w14:paraId="61DF8811" w14:textId="4C719274" w:rsidR="00CD08FE" w:rsidRDefault="00AC09A1" w:rsidP="002F5664">
      <w:pPr>
        <w:rPr>
          <w:lang w:eastAsia="ru-RU"/>
        </w:rPr>
      </w:pPr>
      <w:r>
        <w:rPr>
          <w:lang w:eastAsia="ru-RU"/>
        </w:rPr>
        <w:t xml:space="preserve">Подсистема должна </w:t>
      </w:r>
      <w:r w:rsidR="00FB2C11">
        <w:rPr>
          <w:lang w:eastAsia="ru-RU"/>
        </w:rPr>
        <w:t xml:space="preserve">обеспечивать возможность формирования списка судов (информации о судах) для </w:t>
      </w:r>
      <w:r w:rsidR="00E001AD">
        <w:rPr>
          <w:lang w:eastAsia="ru-RU"/>
        </w:rPr>
        <w:t xml:space="preserve">их идентификации и </w:t>
      </w:r>
      <w:r w:rsidR="00FB2C11">
        <w:rPr>
          <w:lang w:eastAsia="ru-RU"/>
        </w:rPr>
        <w:t>отображени</w:t>
      </w:r>
      <w:r w:rsidR="00E001AD">
        <w:rPr>
          <w:lang w:eastAsia="ru-RU"/>
        </w:rPr>
        <w:t>я</w:t>
      </w:r>
      <w:r w:rsidR="00FB2C11">
        <w:rPr>
          <w:lang w:eastAsia="ru-RU"/>
        </w:rPr>
        <w:t xml:space="preserve"> их текущего местоположения и (или) графа перемещений за последние 90 дней. Количество доступных Пользователю судов должно определяться текущим тарифным планом на данный сервис. В случае, если список содержит больше судов, чем это разрешено текущим тарифным планом, избыточные суда должны сохраняться в списке, но </w:t>
      </w:r>
      <w:r w:rsidR="00E001AD">
        <w:rPr>
          <w:lang w:eastAsia="ru-RU"/>
        </w:rPr>
        <w:t>их идентификация не производится</w:t>
      </w:r>
      <w:r w:rsidR="00FB2C11">
        <w:rPr>
          <w:lang w:eastAsia="ru-RU"/>
        </w:rPr>
        <w:t>.</w:t>
      </w:r>
    </w:p>
    <w:p w14:paraId="1771FA08" w14:textId="6D33C7C7" w:rsidR="00376BC5" w:rsidRDefault="00376BC5" w:rsidP="00376BC5">
      <w:pPr>
        <w:rPr>
          <w:lang w:eastAsia="ru-RU"/>
        </w:rPr>
      </w:pPr>
      <w:r>
        <w:rPr>
          <w:lang w:eastAsia="ru-RU"/>
        </w:rPr>
        <w:t>Мобильное приложение</w:t>
      </w:r>
      <w:r w:rsidR="00FB2C11">
        <w:rPr>
          <w:lang w:eastAsia="ru-RU"/>
        </w:rPr>
        <w:t xml:space="preserve"> должн</w:t>
      </w:r>
      <w:r>
        <w:rPr>
          <w:lang w:eastAsia="ru-RU"/>
        </w:rPr>
        <w:t>о</w:t>
      </w:r>
      <w:r w:rsidR="00FB2C11">
        <w:rPr>
          <w:lang w:eastAsia="ru-RU"/>
        </w:rPr>
        <w:t xml:space="preserve"> отображать </w:t>
      </w:r>
      <w:r w:rsidR="00E001AD">
        <w:rPr>
          <w:lang w:eastAsia="ru-RU"/>
        </w:rPr>
        <w:t>П</w:t>
      </w:r>
      <w:r w:rsidR="00FB2C11">
        <w:rPr>
          <w:lang w:eastAsia="ru-RU"/>
        </w:rPr>
        <w:t xml:space="preserve">ользователю список </w:t>
      </w:r>
      <w:r w:rsidR="00FB2C11">
        <w:rPr>
          <w:lang w:val="en-US" w:eastAsia="ru-RU"/>
        </w:rPr>
        <w:t>POI</w:t>
      </w:r>
      <w:r w:rsidR="00FB2C11">
        <w:rPr>
          <w:lang w:eastAsia="ru-RU"/>
        </w:rPr>
        <w:t xml:space="preserve">, которые </w:t>
      </w:r>
      <w:r w:rsidR="00ED4521">
        <w:rPr>
          <w:lang w:eastAsia="ru-RU"/>
        </w:rPr>
        <w:t>он ранее создал</w:t>
      </w:r>
      <w:r>
        <w:rPr>
          <w:lang w:eastAsia="ru-RU"/>
        </w:rPr>
        <w:t xml:space="preserve">, </w:t>
      </w:r>
      <w:r w:rsidR="00984B76">
        <w:rPr>
          <w:lang w:eastAsia="ru-RU"/>
        </w:rPr>
        <w:t xml:space="preserve">и </w:t>
      </w:r>
      <w:r>
        <w:rPr>
          <w:lang w:eastAsia="ru-RU"/>
        </w:rPr>
        <w:t xml:space="preserve">обеспечивать </w:t>
      </w:r>
      <w:r w:rsidR="00984B76">
        <w:rPr>
          <w:lang w:eastAsia="ru-RU"/>
        </w:rPr>
        <w:t xml:space="preserve">возможность </w:t>
      </w:r>
      <w:r>
        <w:rPr>
          <w:lang w:eastAsia="ru-RU"/>
        </w:rPr>
        <w:t>переход</w:t>
      </w:r>
      <w:r w:rsidR="00984B76">
        <w:rPr>
          <w:lang w:eastAsia="ru-RU"/>
        </w:rPr>
        <w:t>а</w:t>
      </w:r>
      <w:r>
        <w:rPr>
          <w:lang w:eastAsia="ru-RU"/>
        </w:rPr>
        <w:t xml:space="preserve"> к редактированию карточки</w:t>
      </w:r>
      <w:r w:rsidR="00984B76">
        <w:rPr>
          <w:lang w:eastAsia="ru-RU"/>
        </w:rPr>
        <w:t xml:space="preserve"> </w:t>
      </w:r>
      <w:r w:rsidR="00984B76">
        <w:rPr>
          <w:lang w:val="en-US" w:eastAsia="ru-RU"/>
        </w:rPr>
        <w:t>POI</w:t>
      </w:r>
      <w:r w:rsidR="006E040F">
        <w:rPr>
          <w:lang w:eastAsia="ru-RU"/>
        </w:rPr>
        <w:t>,</w:t>
      </w:r>
      <w:r>
        <w:rPr>
          <w:lang w:eastAsia="ru-RU"/>
        </w:rPr>
        <w:t xml:space="preserve"> </w:t>
      </w:r>
      <w:r w:rsidR="00984B76">
        <w:rPr>
          <w:lang w:eastAsia="ru-RU"/>
        </w:rPr>
        <w:t xml:space="preserve">перехода к </w:t>
      </w:r>
      <w:r w:rsidR="00984B76">
        <w:rPr>
          <w:lang w:val="en-US" w:eastAsia="ru-RU"/>
        </w:rPr>
        <w:t>POI</w:t>
      </w:r>
      <w:r w:rsidR="00984B76" w:rsidRPr="00984B76">
        <w:rPr>
          <w:lang w:eastAsia="ru-RU"/>
        </w:rPr>
        <w:t xml:space="preserve"> </w:t>
      </w:r>
      <w:r w:rsidR="00984B76">
        <w:rPr>
          <w:lang w:eastAsia="ru-RU"/>
        </w:rPr>
        <w:t xml:space="preserve">на карте, удаления </w:t>
      </w:r>
      <w:r w:rsidR="00984B76">
        <w:rPr>
          <w:lang w:val="en-US" w:eastAsia="ru-RU"/>
        </w:rPr>
        <w:t>POI</w:t>
      </w:r>
      <w:r w:rsidR="00984B76" w:rsidRPr="00984B76">
        <w:rPr>
          <w:lang w:eastAsia="ru-RU"/>
        </w:rPr>
        <w:t xml:space="preserve"> </w:t>
      </w:r>
      <w:r w:rsidR="00984B76">
        <w:rPr>
          <w:lang w:eastAsia="ru-RU"/>
        </w:rPr>
        <w:t>из списка</w:t>
      </w:r>
      <w:r w:rsidR="00ED4521">
        <w:rPr>
          <w:lang w:eastAsia="ru-RU"/>
        </w:rPr>
        <w:t>.</w:t>
      </w:r>
    </w:p>
    <w:p w14:paraId="58F20FE9" w14:textId="73D1F8DA" w:rsidR="00984B76" w:rsidRDefault="00984B76" w:rsidP="00172996">
      <w:pPr>
        <w:rPr>
          <w:lang w:eastAsia="ru-RU"/>
        </w:rPr>
      </w:pPr>
      <w:r>
        <w:rPr>
          <w:lang w:eastAsia="ru-RU"/>
        </w:rPr>
        <w:t xml:space="preserve">Мобильное приложение должно обеспечивать </w:t>
      </w:r>
      <w:r w:rsidR="00172996">
        <w:rPr>
          <w:lang w:eastAsia="ru-RU"/>
        </w:rPr>
        <w:t>группов</w:t>
      </w:r>
      <w:r>
        <w:rPr>
          <w:lang w:eastAsia="ru-RU"/>
        </w:rPr>
        <w:t>ые</w:t>
      </w:r>
      <w:r w:rsidR="00172996">
        <w:rPr>
          <w:lang w:eastAsia="ru-RU"/>
        </w:rPr>
        <w:t xml:space="preserve"> </w:t>
      </w:r>
      <w:r>
        <w:rPr>
          <w:lang w:eastAsia="ru-RU"/>
        </w:rPr>
        <w:t>операции</w:t>
      </w:r>
      <w:r w:rsidR="00172996">
        <w:rPr>
          <w:lang w:eastAsia="ru-RU"/>
        </w:rPr>
        <w:t xml:space="preserve"> с элементами</w:t>
      </w:r>
      <w:r w:rsidR="00172996" w:rsidRPr="00172996">
        <w:rPr>
          <w:lang w:eastAsia="ru-RU"/>
        </w:rPr>
        <w:t xml:space="preserve"> </w:t>
      </w:r>
      <w:r w:rsidR="00172996">
        <w:rPr>
          <w:lang w:eastAsia="ru-RU"/>
        </w:rPr>
        <w:t>списка</w:t>
      </w:r>
      <w:r w:rsidR="00575296">
        <w:rPr>
          <w:lang w:eastAsia="ru-RU"/>
        </w:rPr>
        <w:t xml:space="preserve"> </w:t>
      </w:r>
      <w:r w:rsidR="00575296">
        <w:rPr>
          <w:lang w:val="en-US" w:eastAsia="ru-RU"/>
        </w:rPr>
        <w:t>POI</w:t>
      </w:r>
      <w:r>
        <w:rPr>
          <w:lang w:eastAsia="ru-RU"/>
        </w:rPr>
        <w:t>: выбор и отмен</w:t>
      </w:r>
      <w:r w:rsidR="00A26D90">
        <w:rPr>
          <w:lang w:eastAsia="ru-RU"/>
        </w:rPr>
        <w:t>а</w:t>
      </w:r>
      <w:r>
        <w:rPr>
          <w:lang w:eastAsia="ru-RU"/>
        </w:rPr>
        <w:t xml:space="preserve"> выбора всех элементов списка </w:t>
      </w:r>
      <w:r>
        <w:rPr>
          <w:lang w:val="en-US" w:eastAsia="ru-RU"/>
        </w:rPr>
        <w:t>POI</w:t>
      </w:r>
      <w:r w:rsidRPr="00984B76">
        <w:rPr>
          <w:lang w:eastAsia="ru-RU"/>
        </w:rPr>
        <w:t xml:space="preserve">, </w:t>
      </w:r>
      <w:r>
        <w:rPr>
          <w:lang w:eastAsia="ru-RU"/>
        </w:rPr>
        <w:t xml:space="preserve">отображение выбранных </w:t>
      </w:r>
      <w:r>
        <w:rPr>
          <w:lang w:val="en-US" w:eastAsia="ru-RU"/>
        </w:rPr>
        <w:t>POI</w:t>
      </w:r>
      <w:r w:rsidRPr="00984B76">
        <w:rPr>
          <w:lang w:eastAsia="ru-RU"/>
        </w:rPr>
        <w:t xml:space="preserve"> </w:t>
      </w:r>
      <w:r>
        <w:rPr>
          <w:lang w:eastAsia="ru-RU"/>
        </w:rPr>
        <w:t xml:space="preserve">на карте, удаление (открепление от Пользователя) выбранных </w:t>
      </w:r>
      <w:r>
        <w:rPr>
          <w:lang w:val="en-US" w:eastAsia="ru-RU"/>
        </w:rPr>
        <w:t>POI</w:t>
      </w:r>
      <w:r>
        <w:rPr>
          <w:lang w:eastAsia="ru-RU"/>
        </w:rPr>
        <w:t>.</w:t>
      </w:r>
    </w:p>
    <w:p w14:paraId="1D7E5943" w14:textId="0DB5C02C" w:rsidR="00984B76" w:rsidRDefault="00984B76" w:rsidP="00984B76">
      <w:pPr>
        <w:rPr>
          <w:lang w:eastAsia="ru-RU"/>
        </w:rPr>
      </w:pPr>
      <w:r>
        <w:rPr>
          <w:lang w:eastAsia="ru-RU"/>
        </w:rPr>
        <w:t xml:space="preserve">Мобильное приложение должно отображать Пользователю список </w:t>
      </w:r>
      <w:r w:rsidR="00575296">
        <w:rPr>
          <w:lang w:eastAsia="ru-RU"/>
        </w:rPr>
        <w:t xml:space="preserve">созданных </w:t>
      </w:r>
      <w:r>
        <w:rPr>
          <w:lang w:val="en-US" w:eastAsia="ru-RU"/>
        </w:rPr>
        <w:t>GPS</w:t>
      </w:r>
      <w:r>
        <w:rPr>
          <w:lang w:eastAsia="ru-RU"/>
        </w:rPr>
        <w:t xml:space="preserve">-треков и обеспечивать возможность </w:t>
      </w:r>
      <w:r w:rsidR="00575296">
        <w:rPr>
          <w:lang w:eastAsia="ru-RU"/>
        </w:rPr>
        <w:t>отображения</w:t>
      </w:r>
      <w:r>
        <w:rPr>
          <w:lang w:eastAsia="ru-RU"/>
        </w:rPr>
        <w:t xml:space="preserve"> </w:t>
      </w:r>
      <w:r w:rsidR="00575296">
        <w:rPr>
          <w:lang w:val="en-US" w:eastAsia="ru-RU"/>
        </w:rPr>
        <w:t>GPS</w:t>
      </w:r>
      <w:r w:rsidR="00575296">
        <w:rPr>
          <w:lang w:eastAsia="ru-RU"/>
        </w:rPr>
        <w:t xml:space="preserve">-трека </w:t>
      </w:r>
      <w:r>
        <w:rPr>
          <w:lang w:eastAsia="ru-RU"/>
        </w:rPr>
        <w:t>на карте,</w:t>
      </w:r>
      <w:r w:rsidR="00575296">
        <w:rPr>
          <w:lang w:eastAsia="ru-RU"/>
        </w:rPr>
        <w:t xml:space="preserve"> а также</w:t>
      </w:r>
      <w:r>
        <w:rPr>
          <w:lang w:eastAsia="ru-RU"/>
        </w:rPr>
        <w:t xml:space="preserve"> удаления </w:t>
      </w:r>
      <w:r w:rsidR="00575296">
        <w:rPr>
          <w:lang w:val="en-US" w:eastAsia="ru-RU"/>
        </w:rPr>
        <w:t>GPS</w:t>
      </w:r>
      <w:r w:rsidR="00575296">
        <w:rPr>
          <w:lang w:eastAsia="ru-RU"/>
        </w:rPr>
        <w:t>-трека</w:t>
      </w:r>
      <w:r>
        <w:rPr>
          <w:lang w:eastAsia="ru-RU"/>
        </w:rPr>
        <w:t>.</w:t>
      </w:r>
    </w:p>
    <w:p w14:paraId="13331930" w14:textId="7A24FCCD" w:rsidR="00984B76" w:rsidRPr="00984B76" w:rsidRDefault="00984B76" w:rsidP="00984B76">
      <w:pPr>
        <w:rPr>
          <w:lang w:eastAsia="ru-RU"/>
        </w:rPr>
      </w:pPr>
      <w:r>
        <w:rPr>
          <w:lang w:eastAsia="ru-RU"/>
        </w:rPr>
        <w:t>Мобильное приложение должно обеспечивать групповые операции с элементами</w:t>
      </w:r>
      <w:r w:rsidRPr="00172996">
        <w:rPr>
          <w:lang w:eastAsia="ru-RU"/>
        </w:rPr>
        <w:t xml:space="preserve"> </w:t>
      </w:r>
      <w:r>
        <w:rPr>
          <w:lang w:eastAsia="ru-RU"/>
        </w:rPr>
        <w:t>списка</w:t>
      </w:r>
      <w:r w:rsidR="00575296" w:rsidRPr="00575296">
        <w:rPr>
          <w:lang w:eastAsia="ru-RU"/>
        </w:rPr>
        <w:t xml:space="preserve"> </w:t>
      </w:r>
      <w:r w:rsidR="00575296">
        <w:rPr>
          <w:lang w:val="en-US" w:eastAsia="ru-RU"/>
        </w:rPr>
        <w:t>GPS</w:t>
      </w:r>
      <w:r w:rsidR="00575296" w:rsidRPr="00575296">
        <w:rPr>
          <w:lang w:eastAsia="ru-RU"/>
        </w:rPr>
        <w:t>-</w:t>
      </w:r>
      <w:r w:rsidR="00575296">
        <w:rPr>
          <w:lang w:eastAsia="ru-RU"/>
        </w:rPr>
        <w:t>треков</w:t>
      </w:r>
      <w:r>
        <w:rPr>
          <w:lang w:eastAsia="ru-RU"/>
        </w:rPr>
        <w:t>: выбор и отмен</w:t>
      </w:r>
      <w:r w:rsidR="00A26D90">
        <w:rPr>
          <w:lang w:eastAsia="ru-RU"/>
        </w:rPr>
        <w:t>а</w:t>
      </w:r>
      <w:r>
        <w:rPr>
          <w:lang w:eastAsia="ru-RU"/>
        </w:rPr>
        <w:t xml:space="preserve"> выбора всех элементов списка </w:t>
      </w:r>
      <w:r w:rsidR="00575296">
        <w:rPr>
          <w:lang w:val="en-US" w:eastAsia="ru-RU"/>
        </w:rPr>
        <w:t>GPS</w:t>
      </w:r>
      <w:r w:rsidR="00575296" w:rsidRPr="00575296">
        <w:rPr>
          <w:lang w:eastAsia="ru-RU"/>
        </w:rPr>
        <w:t>-</w:t>
      </w:r>
      <w:r w:rsidR="00575296">
        <w:rPr>
          <w:lang w:eastAsia="ru-RU"/>
        </w:rPr>
        <w:t>треков</w:t>
      </w:r>
      <w:r w:rsidRPr="00984B76">
        <w:rPr>
          <w:lang w:eastAsia="ru-RU"/>
        </w:rPr>
        <w:t xml:space="preserve">, </w:t>
      </w:r>
      <w:r>
        <w:rPr>
          <w:lang w:eastAsia="ru-RU"/>
        </w:rPr>
        <w:t xml:space="preserve">отображение выбранных </w:t>
      </w:r>
      <w:r w:rsidR="00575296">
        <w:rPr>
          <w:lang w:val="en-US" w:eastAsia="ru-RU"/>
        </w:rPr>
        <w:t>GPS</w:t>
      </w:r>
      <w:r w:rsidR="00575296" w:rsidRPr="00575296">
        <w:rPr>
          <w:lang w:eastAsia="ru-RU"/>
        </w:rPr>
        <w:t>-</w:t>
      </w:r>
      <w:r w:rsidR="00575296">
        <w:rPr>
          <w:lang w:eastAsia="ru-RU"/>
        </w:rPr>
        <w:t xml:space="preserve">треков </w:t>
      </w:r>
      <w:r>
        <w:rPr>
          <w:lang w:eastAsia="ru-RU"/>
        </w:rPr>
        <w:t xml:space="preserve">на карте, удаление выбранных </w:t>
      </w:r>
      <w:r w:rsidR="006B252A">
        <w:rPr>
          <w:lang w:val="en-US" w:eastAsia="ru-RU"/>
        </w:rPr>
        <w:t>GPS</w:t>
      </w:r>
      <w:r w:rsidR="006B252A" w:rsidRPr="00575296">
        <w:rPr>
          <w:lang w:eastAsia="ru-RU"/>
        </w:rPr>
        <w:t>-</w:t>
      </w:r>
      <w:r w:rsidR="006B252A">
        <w:rPr>
          <w:lang w:eastAsia="ru-RU"/>
        </w:rPr>
        <w:t>треков</w:t>
      </w:r>
      <w:r>
        <w:rPr>
          <w:lang w:eastAsia="ru-RU"/>
        </w:rPr>
        <w:t>.</w:t>
      </w:r>
    </w:p>
    <w:p w14:paraId="46A5F7A9" w14:textId="6F823D1A" w:rsidR="00A26D90" w:rsidRDefault="00A26D90" w:rsidP="00A26D90">
      <w:pPr>
        <w:rPr>
          <w:lang w:eastAsia="ru-RU"/>
        </w:rPr>
      </w:pPr>
      <w:r>
        <w:rPr>
          <w:lang w:eastAsia="ru-RU"/>
        </w:rPr>
        <w:t>Мобильное приложение должно отображать Пользователю список созданных групп графических примитивов и обеспечивать возможность отображения группы графических примитивов на карте, а также удаления группы графических примитивов.</w:t>
      </w:r>
    </w:p>
    <w:p w14:paraId="681ADF3D" w14:textId="1453A21F" w:rsidR="00A26D90" w:rsidRPr="00984B76" w:rsidRDefault="00A26D90" w:rsidP="00A26D90">
      <w:pPr>
        <w:rPr>
          <w:lang w:eastAsia="ru-RU"/>
        </w:rPr>
      </w:pPr>
      <w:r>
        <w:rPr>
          <w:lang w:eastAsia="ru-RU"/>
        </w:rPr>
        <w:t>Мобильное приложение должно обеспечивать групповые операции с элементами</w:t>
      </w:r>
      <w:r w:rsidRPr="00172996">
        <w:rPr>
          <w:lang w:eastAsia="ru-RU"/>
        </w:rPr>
        <w:t xml:space="preserve"> </w:t>
      </w:r>
      <w:r>
        <w:rPr>
          <w:lang w:eastAsia="ru-RU"/>
        </w:rPr>
        <w:t>списка</w:t>
      </w:r>
      <w:r w:rsidRPr="00575296">
        <w:rPr>
          <w:lang w:eastAsia="ru-RU"/>
        </w:rPr>
        <w:t xml:space="preserve"> </w:t>
      </w:r>
      <w:r>
        <w:rPr>
          <w:lang w:eastAsia="ru-RU"/>
        </w:rPr>
        <w:t>групп графических примитивов: выбор и отмена выбора всех элементов списка групп графических примитивов</w:t>
      </w:r>
      <w:r w:rsidRPr="00984B76">
        <w:rPr>
          <w:lang w:eastAsia="ru-RU"/>
        </w:rPr>
        <w:t xml:space="preserve">, </w:t>
      </w:r>
      <w:r>
        <w:rPr>
          <w:lang w:eastAsia="ru-RU"/>
        </w:rPr>
        <w:t>удаление выбранных групп графических примитивов.</w:t>
      </w:r>
    </w:p>
    <w:p w14:paraId="164C6A07" w14:textId="310F7458" w:rsidR="00151123" w:rsidRDefault="00A26D90" w:rsidP="00151123">
      <w:pPr>
        <w:rPr>
          <w:lang w:eastAsia="ru-RU"/>
        </w:rPr>
      </w:pPr>
      <w:r>
        <w:rPr>
          <w:lang w:eastAsia="ru-RU"/>
        </w:rPr>
        <w:t>Мобильное приложение должно обеспечивать ведение</w:t>
      </w:r>
      <w:r w:rsidR="00151123">
        <w:rPr>
          <w:lang w:eastAsia="ru-RU"/>
        </w:rPr>
        <w:t xml:space="preserve"> </w:t>
      </w:r>
      <w:r>
        <w:rPr>
          <w:lang w:eastAsia="ru-RU"/>
        </w:rPr>
        <w:t>и</w:t>
      </w:r>
      <w:r w:rsidR="00151123">
        <w:rPr>
          <w:lang w:eastAsia="ru-RU"/>
        </w:rPr>
        <w:t>збранн</w:t>
      </w:r>
      <w:r>
        <w:rPr>
          <w:lang w:eastAsia="ru-RU"/>
        </w:rPr>
        <w:t>ых</w:t>
      </w:r>
      <w:r w:rsidR="00151123">
        <w:rPr>
          <w:lang w:eastAsia="ru-RU"/>
        </w:rPr>
        <w:t xml:space="preserve"> профил</w:t>
      </w:r>
      <w:r>
        <w:rPr>
          <w:lang w:eastAsia="ru-RU"/>
        </w:rPr>
        <w:t>ей</w:t>
      </w:r>
      <w:r w:rsidR="00151123">
        <w:rPr>
          <w:lang w:eastAsia="ru-RU"/>
        </w:rPr>
        <w:t xml:space="preserve"> пользователей, карточ</w:t>
      </w:r>
      <w:r>
        <w:rPr>
          <w:lang w:eastAsia="ru-RU"/>
        </w:rPr>
        <w:t>е</w:t>
      </w:r>
      <w:r w:rsidR="00151123">
        <w:rPr>
          <w:lang w:eastAsia="ru-RU"/>
        </w:rPr>
        <w:t xml:space="preserve">к </w:t>
      </w:r>
      <w:r w:rsidR="00151123">
        <w:rPr>
          <w:lang w:val="en-US" w:eastAsia="ru-RU"/>
        </w:rPr>
        <w:t>POI</w:t>
      </w:r>
      <w:r w:rsidR="00151123" w:rsidRPr="004B5479">
        <w:rPr>
          <w:lang w:eastAsia="ru-RU"/>
        </w:rPr>
        <w:t xml:space="preserve"> </w:t>
      </w:r>
      <w:r w:rsidR="00151123">
        <w:rPr>
          <w:lang w:eastAsia="ru-RU"/>
        </w:rPr>
        <w:t>и чат</w:t>
      </w:r>
      <w:r>
        <w:rPr>
          <w:lang w:eastAsia="ru-RU"/>
        </w:rPr>
        <w:t xml:space="preserve">ов: персональных, групповых и чатов </w:t>
      </w:r>
      <w:r>
        <w:rPr>
          <w:lang w:val="en-US" w:eastAsia="ru-RU"/>
        </w:rPr>
        <w:t>POI</w:t>
      </w:r>
      <w:r w:rsidR="00151123">
        <w:rPr>
          <w:lang w:eastAsia="ru-RU"/>
        </w:rPr>
        <w:t>.</w:t>
      </w:r>
    </w:p>
    <w:p w14:paraId="6EEADDAB" w14:textId="5873E680" w:rsidR="00A26D90" w:rsidRDefault="00A26D90" w:rsidP="00151123">
      <w:pPr>
        <w:rPr>
          <w:lang w:eastAsia="ru-RU"/>
        </w:rPr>
      </w:pPr>
      <w:r>
        <w:rPr>
          <w:lang w:eastAsia="ru-RU"/>
        </w:rPr>
        <w:lastRenderedPageBreak/>
        <w:t xml:space="preserve">Мобильное приложение должно обеспечивать ведение списков последних просмотренных Пользователем карточек </w:t>
      </w:r>
      <w:r>
        <w:rPr>
          <w:lang w:val="en-US" w:eastAsia="ru-RU"/>
        </w:rPr>
        <w:t>POI</w:t>
      </w:r>
      <w:r w:rsidRPr="004B5479">
        <w:rPr>
          <w:lang w:eastAsia="ru-RU"/>
        </w:rPr>
        <w:t xml:space="preserve"> </w:t>
      </w:r>
      <w:r>
        <w:rPr>
          <w:lang w:eastAsia="ru-RU"/>
        </w:rPr>
        <w:t>и чатов.</w:t>
      </w:r>
    </w:p>
    <w:p w14:paraId="6AA8BE0E" w14:textId="4E06EE8A" w:rsidR="00CD06B8" w:rsidRPr="003A3FBD" w:rsidRDefault="00CD06B8" w:rsidP="00CD06B8">
      <w:r>
        <w:rPr>
          <w:lang w:eastAsia="ru-RU"/>
        </w:rPr>
        <w:t xml:space="preserve">Решение по управлению предпочтениями Пользователя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31C7EB85" w14:textId="1AB76707" w:rsidR="003F01CD" w:rsidRDefault="001141A3" w:rsidP="003F01CD">
      <w:pPr>
        <w:rPr>
          <w:lang w:eastAsia="ru-RU"/>
        </w:rPr>
      </w:pPr>
      <w:r>
        <w:rPr>
          <w:lang w:eastAsia="ru-RU"/>
        </w:rPr>
        <w:t xml:space="preserve">В части </w:t>
      </w:r>
      <w:r>
        <w:t>управления фрагментами карты для работы в Офлайн-режиме</w:t>
      </w:r>
      <w:r w:rsidR="003F01CD">
        <w:t xml:space="preserve"> </w:t>
      </w:r>
      <w:r w:rsidR="003F01CD">
        <w:rPr>
          <w:lang w:eastAsia="ru-RU"/>
        </w:rPr>
        <w:t xml:space="preserve">Мобильное приложение должно отображать Пользователю список фрагментов карты, которые он отметил </w:t>
      </w:r>
      <w:r w:rsidR="003F01CD">
        <w:t>для работы в Офлайн-режиме</w:t>
      </w:r>
      <w:r w:rsidR="003F01CD">
        <w:rPr>
          <w:lang w:eastAsia="ru-RU"/>
        </w:rPr>
        <w:t xml:space="preserve">, и обеспечивать возможность перехода сохранённому к фрагменту на карте, обновления </w:t>
      </w:r>
      <w:r w:rsidR="00554964">
        <w:rPr>
          <w:lang w:eastAsia="ru-RU"/>
        </w:rPr>
        <w:t>фрагмента карты или</w:t>
      </w:r>
      <w:r w:rsidR="003F01CD">
        <w:rPr>
          <w:lang w:eastAsia="ru-RU"/>
        </w:rPr>
        <w:t xml:space="preserve"> удаления </w:t>
      </w:r>
      <w:r w:rsidR="00554964">
        <w:rPr>
          <w:lang w:eastAsia="ru-RU"/>
        </w:rPr>
        <w:t xml:space="preserve">его </w:t>
      </w:r>
      <w:r w:rsidR="003F01CD">
        <w:rPr>
          <w:lang w:eastAsia="ru-RU"/>
        </w:rPr>
        <w:t>из списка.</w:t>
      </w:r>
    </w:p>
    <w:p w14:paraId="34D27C78" w14:textId="77777777" w:rsidR="00EB1485" w:rsidRDefault="003F01CD" w:rsidP="00EB1485">
      <w:pPr>
        <w:rPr>
          <w:lang w:eastAsia="ru-RU"/>
        </w:rPr>
      </w:pPr>
      <w:r>
        <w:rPr>
          <w:lang w:eastAsia="ru-RU"/>
        </w:rPr>
        <w:t>Мобильное приложение должно обеспечивать групповые операции с элементами</w:t>
      </w:r>
      <w:r w:rsidRPr="00172996">
        <w:rPr>
          <w:lang w:eastAsia="ru-RU"/>
        </w:rPr>
        <w:t xml:space="preserve"> </w:t>
      </w:r>
      <w:r>
        <w:rPr>
          <w:lang w:eastAsia="ru-RU"/>
        </w:rPr>
        <w:t xml:space="preserve">списка </w:t>
      </w:r>
      <w:r>
        <w:t>фрагментами карты для работы в Офлайн-режиме</w:t>
      </w:r>
      <w:r>
        <w:rPr>
          <w:lang w:eastAsia="ru-RU"/>
        </w:rPr>
        <w:t xml:space="preserve">: выбор и отмена выбора всех элементов списка </w:t>
      </w:r>
      <w:r>
        <w:t>фрагментов карты</w:t>
      </w:r>
      <w:r w:rsidRPr="00984B76">
        <w:rPr>
          <w:lang w:eastAsia="ru-RU"/>
        </w:rPr>
        <w:t xml:space="preserve">, </w:t>
      </w:r>
      <w:r>
        <w:rPr>
          <w:lang w:eastAsia="ru-RU"/>
        </w:rPr>
        <w:t xml:space="preserve">обновление </w:t>
      </w:r>
      <w:r w:rsidR="00554964">
        <w:rPr>
          <w:lang w:eastAsia="ru-RU"/>
        </w:rPr>
        <w:t xml:space="preserve">выбранных </w:t>
      </w:r>
      <w:r w:rsidR="00554964">
        <w:t>фрагментов карты</w:t>
      </w:r>
      <w:r w:rsidR="00554964">
        <w:rPr>
          <w:lang w:eastAsia="ru-RU"/>
        </w:rPr>
        <w:t xml:space="preserve"> </w:t>
      </w:r>
      <w:r>
        <w:rPr>
          <w:lang w:eastAsia="ru-RU"/>
        </w:rPr>
        <w:t xml:space="preserve">или удаление </w:t>
      </w:r>
      <w:r w:rsidR="00554964">
        <w:rPr>
          <w:lang w:eastAsia="ru-RU"/>
        </w:rPr>
        <w:t>их из списка</w:t>
      </w:r>
      <w:r>
        <w:rPr>
          <w:lang w:eastAsia="ru-RU"/>
        </w:rPr>
        <w:t>.</w:t>
      </w:r>
    </w:p>
    <w:p w14:paraId="6516A3CF" w14:textId="42E70C5F" w:rsidR="00EB1485" w:rsidRDefault="00EB1485" w:rsidP="00EB1485">
      <w:r>
        <w:rPr>
          <w:lang w:eastAsia="ru-RU"/>
        </w:rPr>
        <w:t>Мобильное приложение должно предоставлять возможность перехода</w:t>
      </w:r>
      <w:r>
        <w:t xml:space="preserve"> к выбранному фрагменту карты.</w:t>
      </w:r>
    </w:p>
    <w:p w14:paraId="1F453727" w14:textId="1CA17817" w:rsidR="00CD06B8" w:rsidRPr="003A3FBD" w:rsidRDefault="00CD06B8" w:rsidP="00CD06B8">
      <w:r>
        <w:rPr>
          <w:lang w:eastAsia="ru-RU"/>
        </w:rPr>
        <w:t xml:space="preserve">Решение по управлению </w:t>
      </w:r>
      <w:r>
        <w:t>фрагментами карты для работы в Офлайн-режиме должно быть разработано и согласовано с Заказчиком на этапе технического проектирования Подсистемы.</w:t>
      </w:r>
    </w:p>
    <w:p w14:paraId="42BF63F4" w14:textId="77777777" w:rsidR="003F01CD" w:rsidRPr="009A6B1D" w:rsidRDefault="001141A3" w:rsidP="003F01CD">
      <w:pPr>
        <w:pStyle w:val="SC3"/>
        <w:rPr>
          <w:lang w:eastAsia="ru-RU"/>
        </w:rPr>
      </w:pPr>
      <w:r>
        <w:rPr>
          <w:lang w:eastAsia="ru-RU"/>
        </w:rPr>
        <w:t xml:space="preserve">В части </w:t>
      </w:r>
      <w:r>
        <w:t>управления настройками Мобильного приложения</w:t>
      </w:r>
      <w:r w:rsidR="003F01CD">
        <w:t xml:space="preserve"> </w:t>
      </w:r>
      <w:r w:rsidR="003F01CD">
        <w:rPr>
          <w:lang w:eastAsia="ru-RU"/>
        </w:rPr>
        <w:t>Подсистема должна обеспечивать возможность:</w:t>
      </w:r>
    </w:p>
    <w:p w14:paraId="1499D304" w14:textId="74DA1196" w:rsidR="00554964" w:rsidRDefault="008E03CB" w:rsidP="00554964">
      <w:pPr>
        <w:pStyle w:val="a"/>
        <w:rPr>
          <w:lang w:eastAsia="ru-RU"/>
        </w:rPr>
      </w:pPr>
      <w:r>
        <w:rPr>
          <w:lang w:eastAsia="ru-RU"/>
        </w:rPr>
        <w:t>В</w:t>
      </w:r>
      <w:r w:rsidR="00554964">
        <w:rPr>
          <w:lang w:eastAsia="ru-RU"/>
        </w:rPr>
        <w:t>ключение и отключение слоёв с тематическими данными;</w:t>
      </w:r>
    </w:p>
    <w:p w14:paraId="5F8BE1D6" w14:textId="77777777" w:rsidR="001A09ED" w:rsidRPr="00E25809" w:rsidRDefault="001A09ED" w:rsidP="001A09ED">
      <w:pPr>
        <w:pStyle w:val="a"/>
      </w:pPr>
      <w:r>
        <w:t>В</w:t>
      </w:r>
      <w:r w:rsidRPr="00E25809">
        <w:t>ыбор типов подключений для автоматического обновления фрагментов карты для работы в Офлайн-режиме;</w:t>
      </w:r>
    </w:p>
    <w:p w14:paraId="407F53ED" w14:textId="2389C051" w:rsidR="001141A3" w:rsidRDefault="008E03CB" w:rsidP="00554964">
      <w:pPr>
        <w:pStyle w:val="a"/>
        <w:rPr>
          <w:lang w:eastAsia="ru-RU"/>
        </w:rPr>
      </w:pPr>
      <w:r>
        <w:rPr>
          <w:lang w:eastAsia="ru-RU"/>
        </w:rPr>
        <w:t>Н</w:t>
      </w:r>
      <w:r w:rsidR="00554964">
        <w:rPr>
          <w:lang w:eastAsia="ru-RU"/>
        </w:rPr>
        <w:t>астройка атрибутов POI, доступных в офлайн-режиме;</w:t>
      </w:r>
    </w:p>
    <w:p w14:paraId="12D30264" w14:textId="3CEADEB0" w:rsidR="00E25809" w:rsidRDefault="008E03CB" w:rsidP="00E25809">
      <w:pPr>
        <w:pStyle w:val="a"/>
      </w:pPr>
      <w:r>
        <w:t>Н</w:t>
      </w:r>
      <w:r w:rsidR="00E25809">
        <w:t xml:space="preserve">астройка параметров </w:t>
      </w:r>
      <w:r w:rsidR="00E25809" w:rsidRPr="00E25809">
        <w:t>автоматическо</w:t>
      </w:r>
      <w:r w:rsidR="00E25809">
        <w:t>го</w:t>
      </w:r>
      <w:r w:rsidR="00E25809" w:rsidRPr="00E25809">
        <w:t xml:space="preserve"> обновлени</w:t>
      </w:r>
      <w:r w:rsidR="00E25809">
        <w:t>я</w:t>
      </w:r>
      <w:r w:rsidR="00E25809" w:rsidRPr="00E25809">
        <w:t xml:space="preserve"> </w:t>
      </w:r>
      <w:r w:rsidRPr="00E25809">
        <w:t xml:space="preserve">фрагментов карты </w:t>
      </w:r>
      <w:r w:rsidR="00E25809" w:rsidRPr="00E25809">
        <w:t>в фон</w:t>
      </w:r>
      <w:r>
        <w:t>овом режиме.</w:t>
      </w:r>
    </w:p>
    <w:p w14:paraId="0428DC46" w14:textId="0BBAAD9A" w:rsidR="00CD06B8" w:rsidRPr="003A3FBD" w:rsidRDefault="00CD06B8" w:rsidP="008E03CB">
      <w:r>
        <w:rPr>
          <w:lang w:eastAsia="ru-RU"/>
        </w:rPr>
        <w:t xml:space="preserve">Решение по управлению </w:t>
      </w:r>
      <w:r>
        <w:t>настройками Мобильного приложения должно быть разработано и согласовано с Заказчиком на этапе технического проектирования Подсистемы.</w:t>
      </w:r>
    </w:p>
    <w:p w14:paraId="248A5B5D" w14:textId="45B7A85C" w:rsidR="0021105B" w:rsidRPr="0021105B" w:rsidRDefault="0021105B" w:rsidP="002560A0">
      <w:pPr>
        <w:pStyle w:val="4"/>
        <w:rPr>
          <w:lang w:eastAsia="ru-RU"/>
        </w:rPr>
      </w:pPr>
      <w:bookmarkStart w:id="1058" w:name="_Ref478666606"/>
      <w:r>
        <w:rPr>
          <w:lang w:eastAsia="ru-RU"/>
        </w:rPr>
        <w:t>Требования к функциям Модуля ГИС</w:t>
      </w:r>
      <w:bookmarkEnd w:id="1058"/>
    </w:p>
    <w:p w14:paraId="09597F7D" w14:textId="77777777" w:rsidR="00AD6A90" w:rsidRDefault="00AD6A90" w:rsidP="00AD6A90">
      <w:pPr>
        <w:pStyle w:val="SC3"/>
      </w:pPr>
      <w:r>
        <w:t>В части о</w:t>
      </w:r>
      <w:r>
        <w:rPr>
          <w:lang w:eastAsia="ru-RU"/>
        </w:rPr>
        <w:t xml:space="preserve">тображения пространственных данных </w:t>
      </w:r>
      <w:r w:rsidR="0021105B">
        <w:t>Пользователь</w:t>
      </w:r>
      <w:r w:rsidRPr="00AD6A90">
        <w:t xml:space="preserve"> </w:t>
      </w:r>
      <w:r>
        <w:t>должен иметь возможность:</w:t>
      </w:r>
    </w:p>
    <w:p w14:paraId="495E1C95" w14:textId="033F3F25" w:rsidR="0021105B" w:rsidRPr="0021105B" w:rsidRDefault="00AD6A90" w:rsidP="00AD6A90">
      <w:pPr>
        <w:pStyle w:val="a"/>
      </w:pPr>
      <w:r>
        <w:t>П</w:t>
      </w:r>
      <w:r w:rsidR="0021105B">
        <w:t>ри наличии соединения с интернет</w:t>
      </w:r>
      <w:r>
        <w:t xml:space="preserve"> —</w:t>
      </w:r>
      <w:r w:rsidR="0021105B">
        <w:t xml:space="preserve"> просматривать любой участок карты в любом удобном для него масштабе</w:t>
      </w:r>
      <w:r>
        <w:t>;</w:t>
      </w:r>
    </w:p>
    <w:p w14:paraId="165F9060" w14:textId="6544C26E" w:rsidR="0021105B" w:rsidRDefault="0021105B" w:rsidP="00AD6A90">
      <w:pPr>
        <w:pStyle w:val="a"/>
      </w:pPr>
      <w:r>
        <w:t>П</w:t>
      </w:r>
      <w:r w:rsidR="00AD6A90">
        <w:t xml:space="preserve">ри отсутствии соединения с интернет — </w:t>
      </w:r>
      <w:r>
        <w:t xml:space="preserve">просматривать </w:t>
      </w:r>
      <w:r w:rsidR="006863E4">
        <w:t>кэшированные</w:t>
      </w:r>
      <w:r>
        <w:t xml:space="preserve"> участки карты в </w:t>
      </w:r>
      <w:r w:rsidR="00AD6A90">
        <w:t xml:space="preserve">объёме </w:t>
      </w:r>
      <w:r w:rsidR="006863E4">
        <w:t>кэша</w:t>
      </w:r>
      <w:r w:rsidR="00AD6A90">
        <w:t>;</w:t>
      </w:r>
    </w:p>
    <w:p w14:paraId="0A210BCD" w14:textId="1C0B2BEC" w:rsidR="00AD6A90" w:rsidRDefault="00AD6A90" w:rsidP="00AD6A90">
      <w:pPr>
        <w:pStyle w:val="a"/>
      </w:pPr>
      <w:r>
        <w:t>Пользователь, при отсутствии соединения с интернет, должен иметь возможность просматривать загруженные участки карты в любом удобном для него масштабе.</w:t>
      </w:r>
    </w:p>
    <w:p w14:paraId="465D8D74" w14:textId="77977699" w:rsidR="00073383" w:rsidRDefault="00073383" w:rsidP="00073383">
      <w:r>
        <w:t xml:space="preserve">Мобильное приложение должно </w:t>
      </w:r>
      <w:r w:rsidR="00FF192F">
        <w:t>обеспечивать</w:t>
      </w:r>
      <w:r>
        <w:t xml:space="preserve"> возможность </w:t>
      </w:r>
      <w:r w:rsidR="003A5403">
        <w:t xml:space="preserve">переключения </w:t>
      </w:r>
      <w:r w:rsidR="00062079">
        <w:t xml:space="preserve">цифровой картографической основы </w:t>
      </w:r>
      <w:r w:rsidR="003A5403">
        <w:rPr>
          <w:lang w:eastAsia="ru-RU"/>
        </w:rPr>
        <w:t>между режимами «Карта»</w:t>
      </w:r>
      <w:r w:rsidR="003A5403" w:rsidRPr="00FF192F">
        <w:rPr>
          <w:lang w:eastAsia="ru-RU"/>
        </w:rPr>
        <w:t xml:space="preserve"> </w:t>
      </w:r>
      <w:r w:rsidR="003A5403">
        <w:rPr>
          <w:lang w:eastAsia="ru-RU"/>
        </w:rPr>
        <w:t>и «Спутник»</w:t>
      </w:r>
      <w:r w:rsidR="003A5403">
        <w:t>,</w:t>
      </w:r>
      <w:r>
        <w:t xml:space="preserve"> </w:t>
      </w:r>
      <w:r w:rsidR="003A5403">
        <w:t xml:space="preserve">включения и выключения </w:t>
      </w:r>
      <w:r w:rsidR="003A5403">
        <w:lastRenderedPageBreak/>
        <w:t xml:space="preserve">слоёв </w:t>
      </w:r>
      <w:r>
        <w:t>тематически</w:t>
      </w:r>
      <w:r w:rsidR="00062079">
        <w:t>х</w:t>
      </w:r>
      <w:r>
        <w:t xml:space="preserve"> </w:t>
      </w:r>
      <w:r w:rsidR="003A5403">
        <w:t>данных</w:t>
      </w:r>
      <w:r w:rsidR="00062079">
        <w:t xml:space="preserve"> с</w:t>
      </w:r>
      <w:r>
        <w:t xml:space="preserve"> метеоданн</w:t>
      </w:r>
      <w:r w:rsidR="00062079">
        <w:t>ыми</w:t>
      </w:r>
      <w:r>
        <w:t>, карт</w:t>
      </w:r>
      <w:r w:rsidR="00062079">
        <w:t>ами</w:t>
      </w:r>
      <w:r>
        <w:t xml:space="preserve"> течений, групп</w:t>
      </w:r>
      <w:r w:rsidR="00062079">
        <w:t>ами</w:t>
      </w:r>
      <w:r>
        <w:t xml:space="preserve"> POI</w:t>
      </w:r>
      <w:r w:rsidR="006863E4">
        <w:t>, другими Пользователями</w:t>
      </w:r>
      <w:r>
        <w:t xml:space="preserve"> и </w:t>
      </w:r>
      <w:r w:rsidR="006863E4">
        <w:t>судами</w:t>
      </w:r>
      <w:r>
        <w:t>.</w:t>
      </w:r>
    </w:p>
    <w:p w14:paraId="5ED4ED78" w14:textId="4036F467" w:rsidR="004253BB" w:rsidRDefault="00FF192F" w:rsidP="00073383">
      <w:pPr>
        <w:rPr>
          <w:lang w:eastAsia="ru-RU"/>
        </w:rPr>
      </w:pPr>
      <w:r>
        <w:rPr>
          <w:lang w:eastAsia="ru-RU"/>
        </w:rPr>
        <w:t xml:space="preserve">В режиме «Карта» Мобильное приложение должно использовать векторную карту </w:t>
      </w:r>
      <w:r>
        <w:rPr>
          <w:lang w:val="en-US" w:eastAsia="ru-RU"/>
        </w:rPr>
        <w:t>Google</w:t>
      </w:r>
      <w:r w:rsidRPr="00FF192F">
        <w:rPr>
          <w:lang w:eastAsia="ru-RU"/>
        </w:rPr>
        <w:t xml:space="preserve"> </w:t>
      </w:r>
      <w:r>
        <w:rPr>
          <w:lang w:val="en-US" w:eastAsia="ru-RU"/>
        </w:rPr>
        <w:t>Maps</w:t>
      </w:r>
      <w:r w:rsidRPr="00FF192F">
        <w:rPr>
          <w:lang w:eastAsia="ru-RU"/>
        </w:rPr>
        <w:t>.</w:t>
      </w:r>
    </w:p>
    <w:p w14:paraId="57F4B4E6" w14:textId="214D60CC" w:rsidR="00FF192F" w:rsidRPr="00FF192F" w:rsidRDefault="00FF192F" w:rsidP="00FF192F">
      <w:r>
        <w:rPr>
          <w:lang w:eastAsia="ru-RU"/>
        </w:rPr>
        <w:t xml:space="preserve">В режиме «Спутник» Мобильное приложение должно использовать растровую карту </w:t>
      </w:r>
      <w:r>
        <w:rPr>
          <w:lang w:val="en-US" w:eastAsia="ru-RU"/>
        </w:rPr>
        <w:t>Google</w:t>
      </w:r>
      <w:r w:rsidRPr="00FF192F">
        <w:rPr>
          <w:lang w:eastAsia="ru-RU"/>
        </w:rPr>
        <w:t xml:space="preserve"> </w:t>
      </w:r>
      <w:r>
        <w:rPr>
          <w:lang w:val="en-US" w:eastAsia="ru-RU"/>
        </w:rPr>
        <w:t>Maps</w:t>
      </w:r>
      <w:r>
        <w:rPr>
          <w:lang w:eastAsia="ru-RU"/>
        </w:rPr>
        <w:t>, построенную на основе композитных космических снимков</w:t>
      </w:r>
      <w:r w:rsidRPr="00FF192F">
        <w:rPr>
          <w:lang w:eastAsia="ru-RU"/>
        </w:rPr>
        <w:t>.</w:t>
      </w:r>
    </w:p>
    <w:p w14:paraId="12176A8B" w14:textId="6D7561BE" w:rsidR="00FF192F" w:rsidRDefault="003A4344" w:rsidP="00073383">
      <w:r>
        <w:t>При работе с пространственными данными Мобильное приложение должно обеспечивать базовые функции веб–ГИС по масштабированию и изменению экстента карты, произвольному вращению экстента карты по отношению к экрану Устройства, быстрому возвращению экстента карты в режим, когда север соответствует верхней центральной точке экрана.</w:t>
      </w:r>
    </w:p>
    <w:p w14:paraId="4B339ABA" w14:textId="21BC800A" w:rsidR="003A4344" w:rsidRDefault="003A4344" w:rsidP="00073383">
      <w:pPr>
        <w:rPr>
          <w:lang w:eastAsia="ru-RU"/>
        </w:rPr>
      </w:pPr>
      <w:r>
        <w:rPr>
          <w:lang w:eastAsia="ru-RU"/>
        </w:rPr>
        <w:t xml:space="preserve">Мобильное приложение должно обеспечивать возможность отображения координатной сетки поверх цифровой картографической основы и тематических пространственных данных. При этом, координатная сетка не должна перекрывать </w:t>
      </w:r>
      <w:r w:rsidR="004D6F66">
        <w:rPr>
          <w:lang w:eastAsia="ru-RU"/>
        </w:rPr>
        <w:t xml:space="preserve">или препятствовать чтению </w:t>
      </w:r>
      <w:r>
        <w:rPr>
          <w:lang w:eastAsia="ru-RU"/>
        </w:rPr>
        <w:t>подпис</w:t>
      </w:r>
      <w:r w:rsidR="004D6F66">
        <w:rPr>
          <w:lang w:eastAsia="ru-RU"/>
        </w:rPr>
        <w:t>ей</w:t>
      </w:r>
      <w:r>
        <w:rPr>
          <w:lang w:eastAsia="ru-RU"/>
        </w:rPr>
        <w:t xml:space="preserve"> и отображени</w:t>
      </w:r>
      <w:r w:rsidR="004D6F66">
        <w:rPr>
          <w:lang w:eastAsia="ru-RU"/>
        </w:rPr>
        <w:t>ю</w:t>
      </w:r>
      <w:r>
        <w:rPr>
          <w:lang w:eastAsia="ru-RU"/>
        </w:rPr>
        <w:t xml:space="preserve"> </w:t>
      </w:r>
      <w:r>
        <w:rPr>
          <w:lang w:val="en-US" w:eastAsia="ru-RU"/>
        </w:rPr>
        <w:t>POI</w:t>
      </w:r>
      <w:r>
        <w:rPr>
          <w:lang w:eastAsia="ru-RU"/>
        </w:rPr>
        <w:t>.</w:t>
      </w:r>
    </w:p>
    <w:p w14:paraId="7EC6C6B0" w14:textId="13BDDA01" w:rsidR="004D6F66" w:rsidRDefault="00822BBF" w:rsidP="00073383">
      <w:r>
        <w:rPr>
          <w:lang w:eastAsia="ru-RU"/>
        </w:rPr>
        <w:t xml:space="preserve">Мобильное приложение должно обеспечивать возможность добавления текущего экстента карты в список </w:t>
      </w:r>
      <w:r w:rsidR="003A5403">
        <w:t>фрагментов карты для работы в Офлайн-режиме.</w:t>
      </w:r>
    </w:p>
    <w:p w14:paraId="100D2952" w14:textId="7601CACC" w:rsidR="003A5403" w:rsidRPr="003A3FBD" w:rsidRDefault="003A5403" w:rsidP="003A5403">
      <w:r>
        <w:rPr>
          <w:lang w:eastAsia="ru-RU"/>
        </w:rPr>
        <w:t xml:space="preserve">Решение по </w:t>
      </w:r>
      <w:r>
        <w:t>о</w:t>
      </w:r>
      <w:r>
        <w:rPr>
          <w:lang w:eastAsia="ru-RU"/>
        </w:rPr>
        <w:t xml:space="preserve">тображению пространственных данных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75611B32" w14:textId="6AE4FB20" w:rsidR="003A5403" w:rsidRDefault="00AD6A90" w:rsidP="00073383">
      <w:r>
        <w:t xml:space="preserve">В части </w:t>
      </w:r>
      <w:r w:rsidR="003A5403">
        <w:rPr>
          <w:lang w:eastAsia="ru-RU"/>
        </w:rPr>
        <w:t xml:space="preserve">работы с графическими примитивами Мобильное приложение должно обеспечивать возможность рисования </w:t>
      </w:r>
      <w:proofErr w:type="spellStart"/>
      <w:r w:rsidR="003A5403">
        <w:rPr>
          <w:lang w:eastAsia="ru-RU"/>
        </w:rPr>
        <w:t>полилиний</w:t>
      </w:r>
      <w:proofErr w:type="spellEnd"/>
      <w:r w:rsidR="003A5403">
        <w:rPr>
          <w:lang w:eastAsia="ru-RU"/>
        </w:rPr>
        <w:t xml:space="preserve"> и установки маркёров поверх </w:t>
      </w:r>
      <w:r w:rsidR="003A5403">
        <w:t>о</w:t>
      </w:r>
      <w:r w:rsidR="003A5403">
        <w:rPr>
          <w:lang w:eastAsia="ru-RU"/>
        </w:rPr>
        <w:t xml:space="preserve">тображаемых пространственных данных, создания текстовых примечаний к </w:t>
      </w:r>
      <w:proofErr w:type="spellStart"/>
      <w:r w:rsidR="003A5403">
        <w:rPr>
          <w:lang w:eastAsia="ru-RU"/>
        </w:rPr>
        <w:t>полилинии</w:t>
      </w:r>
      <w:proofErr w:type="spellEnd"/>
      <w:r w:rsidR="003A5403">
        <w:rPr>
          <w:lang w:eastAsia="ru-RU"/>
        </w:rPr>
        <w:t xml:space="preserve"> и маркёру, </w:t>
      </w:r>
      <w:r w:rsidR="003A5403" w:rsidRPr="00831B8B">
        <w:t>сохранения графических примитивов для дальнейшего использования, удаления графических примитивов с карты.</w:t>
      </w:r>
    </w:p>
    <w:p w14:paraId="50ED9FAE" w14:textId="77657435" w:rsidR="003A5403" w:rsidRPr="003A3FBD" w:rsidRDefault="003A5403" w:rsidP="003A5403">
      <w:r>
        <w:rPr>
          <w:lang w:eastAsia="ru-RU"/>
        </w:rPr>
        <w:t>Решение по работе с графическими примитивами</w:t>
      </w:r>
      <w:r>
        <w:t xml:space="preserve"> должно быть разработано и согласовано с Заказчиком на этапе технического проектирования Подсистемы.</w:t>
      </w:r>
    </w:p>
    <w:p w14:paraId="4B096F76" w14:textId="2ABECFE7" w:rsidR="003A5403" w:rsidRDefault="006E4BD7" w:rsidP="006E4BD7">
      <w:pPr>
        <w:pStyle w:val="SC3"/>
        <w:rPr>
          <w:lang w:eastAsia="ru-RU"/>
        </w:rPr>
      </w:pPr>
      <w:r>
        <w:rPr>
          <w:lang w:eastAsia="ru-RU"/>
        </w:rPr>
        <w:t>В части работы с данными пользователей Мобильное приложение должно обеспечивать возможность:</w:t>
      </w:r>
    </w:p>
    <w:p w14:paraId="50431882" w14:textId="4D8E44F2" w:rsidR="006E4BD7" w:rsidRDefault="00F21EF0" w:rsidP="006E4BD7">
      <w:pPr>
        <w:pStyle w:val="a"/>
      </w:pPr>
      <w:r>
        <w:t>О</w:t>
      </w:r>
      <w:r w:rsidR="006E4BD7">
        <w:t>тображени</w:t>
      </w:r>
      <w:r>
        <w:t>е</w:t>
      </w:r>
      <w:r w:rsidR="006E4BD7">
        <w:t xml:space="preserve"> </w:t>
      </w:r>
      <w:r w:rsidR="00AC53AF">
        <w:t>текущего</w:t>
      </w:r>
      <w:r w:rsidR="006E4BD7">
        <w:t xml:space="preserve"> местоположения Пользователя</w:t>
      </w:r>
      <w:r w:rsidR="00AC53AF">
        <w:t xml:space="preserve"> на карте</w:t>
      </w:r>
      <w:r w:rsidR="006E4BD7">
        <w:t>;</w:t>
      </w:r>
    </w:p>
    <w:p w14:paraId="615C8570" w14:textId="0987B473" w:rsidR="006E4BD7" w:rsidRDefault="00AC53AF" w:rsidP="006E4BD7">
      <w:pPr>
        <w:pStyle w:val="a"/>
      </w:pPr>
      <w:r>
        <w:t>Отображение текущего местоположения Пользователя другим пользователям;</w:t>
      </w:r>
    </w:p>
    <w:p w14:paraId="455F863F" w14:textId="77777777" w:rsidR="000E2FFB" w:rsidRDefault="00C87268" w:rsidP="006E4BD7">
      <w:pPr>
        <w:pStyle w:val="a"/>
      </w:pPr>
      <w:r>
        <w:rPr>
          <w:lang w:eastAsia="ru-RU"/>
        </w:rPr>
        <w:t>Отправка координат Пользователя на сервер Подсистемы</w:t>
      </w:r>
      <w:r w:rsidR="000E2FFB">
        <w:rPr>
          <w:lang w:eastAsia="ru-RU"/>
        </w:rPr>
        <w:t>;</w:t>
      </w:r>
    </w:p>
    <w:p w14:paraId="36224325" w14:textId="1F9985DC" w:rsidR="00AC53AF" w:rsidRPr="003A4344" w:rsidRDefault="000E2FFB" w:rsidP="006E4BD7">
      <w:pPr>
        <w:pStyle w:val="a"/>
      </w:pPr>
      <w:r>
        <w:t>Отображение текущего местоположения других пользователей на карте</w:t>
      </w:r>
      <w:r w:rsidR="00C87268">
        <w:rPr>
          <w:lang w:eastAsia="ru-RU"/>
        </w:rPr>
        <w:t>.</w:t>
      </w:r>
    </w:p>
    <w:p w14:paraId="044B5649" w14:textId="5C563105" w:rsidR="0049652B" w:rsidRDefault="00C87268" w:rsidP="002F3B99">
      <w:pPr>
        <w:pStyle w:val="SC3"/>
      </w:pPr>
      <w:r>
        <w:t xml:space="preserve">Для </w:t>
      </w:r>
      <w:r w:rsidR="00AD6A90">
        <w:t xml:space="preserve">отображения </w:t>
      </w:r>
      <w:r w:rsidR="002F3B99">
        <w:t xml:space="preserve">собственного </w:t>
      </w:r>
      <w:r w:rsidR="00AD6A90">
        <w:t>местоположения Пользователя</w:t>
      </w:r>
      <w:r>
        <w:t xml:space="preserve"> </w:t>
      </w:r>
      <w:r>
        <w:rPr>
          <w:lang w:eastAsia="ru-RU"/>
        </w:rPr>
        <w:t>Мобильное приложение должно</w:t>
      </w:r>
      <w:r w:rsidR="0049652B">
        <w:t>:</w:t>
      </w:r>
    </w:p>
    <w:p w14:paraId="0270B64B" w14:textId="2C852651" w:rsidR="0049652B" w:rsidRDefault="00C87268" w:rsidP="0049652B">
      <w:pPr>
        <w:pStyle w:val="a"/>
      </w:pPr>
      <w:r>
        <w:t>З</w:t>
      </w:r>
      <w:r w:rsidR="0049652B">
        <w:t xml:space="preserve">апросить </w:t>
      </w:r>
      <w:r w:rsidR="00295316">
        <w:t xml:space="preserve">разрешение </w:t>
      </w:r>
      <w:r w:rsidR="002F3B99">
        <w:t xml:space="preserve">на </w:t>
      </w:r>
      <w:r w:rsidR="006863E4">
        <w:t>определение</w:t>
      </w:r>
      <w:r w:rsidR="002F3B99">
        <w:t xml:space="preserve"> собственного местоположения Пользователя </w:t>
      </w:r>
      <w:r w:rsidR="00295316">
        <w:t xml:space="preserve">при установке </w:t>
      </w:r>
      <w:r w:rsidR="006863E4">
        <w:t>или</w:t>
      </w:r>
      <w:r w:rsidR="00295316">
        <w:t xml:space="preserve"> </w:t>
      </w:r>
      <w:r w:rsidR="0049652B">
        <w:t xml:space="preserve">в момент </w:t>
      </w:r>
      <w:r w:rsidR="00FD79F7">
        <w:t xml:space="preserve">первого </w:t>
      </w:r>
      <w:r w:rsidR="00295316">
        <w:t>запуск</w:t>
      </w:r>
      <w:r w:rsidR="0049652B">
        <w:t>а</w:t>
      </w:r>
      <w:r w:rsidR="00FD79F7">
        <w:t xml:space="preserve"> приложения</w:t>
      </w:r>
      <w:r w:rsidR="0049652B">
        <w:t>;</w:t>
      </w:r>
    </w:p>
    <w:p w14:paraId="223C5DD8" w14:textId="3DE388DD" w:rsidR="00295316" w:rsidRDefault="00C87268" w:rsidP="0049652B">
      <w:pPr>
        <w:pStyle w:val="a"/>
      </w:pPr>
      <w:r>
        <w:t>О</w:t>
      </w:r>
      <w:r w:rsidR="0049652B">
        <w:t xml:space="preserve">тображать местоположение </w:t>
      </w:r>
      <w:r w:rsidR="002F3B99">
        <w:t>П</w:t>
      </w:r>
      <w:r w:rsidR="0049652B">
        <w:t>ользовател</w:t>
      </w:r>
      <w:r w:rsidR="006863E4">
        <w:t xml:space="preserve">я, </w:t>
      </w:r>
      <w:r w:rsidR="0049652B">
        <w:t xml:space="preserve">если </w:t>
      </w:r>
      <w:r w:rsidR="006863E4">
        <w:t>он</w:t>
      </w:r>
      <w:r w:rsidR="0049652B">
        <w:t xml:space="preserve"> дал своё разрешение;</w:t>
      </w:r>
    </w:p>
    <w:p w14:paraId="2CB6391F" w14:textId="2EEBEA7F" w:rsidR="00FD79F7" w:rsidRDefault="00C87268" w:rsidP="0049652B">
      <w:pPr>
        <w:pStyle w:val="a"/>
      </w:pPr>
      <w:r>
        <w:lastRenderedPageBreak/>
        <w:t>П</w:t>
      </w:r>
      <w:r w:rsidR="00FD79F7">
        <w:t>редоставлять Пользователю возможность изменить своё решение через настройки приложения.</w:t>
      </w:r>
    </w:p>
    <w:p w14:paraId="1D6D2333" w14:textId="042E4B5C" w:rsidR="00C87268" w:rsidRDefault="00C87268" w:rsidP="00C87268">
      <w:r>
        <w:t>Мобильное приложение не должно отображать местоположение Пользователя, если он не дал своё разрешение.</w:t>
      </w:r>
    </w:p>
    <w:p w14:paraId="4CF38EB8" w14:textId="2B8FDC1C" w:rsidR="002F3B99" w:rsidRDefault="00C87268" w:rsidP="002F3B99">
      <w:pPr>
        <w:pStyle w:val="SC3"/>
      </w:pPr>
      <w:r>
        <w:t>Для</w:t>
      </w:r>
      <w:r w:rsidR="002F3B99">
        <w:t xml:space="preserve"> отображения местоположения Пользователя другим пользователям</w:t>
      </w:r>
      <w:r w:rsidRPr="00C87268">
        <w:rPr>
          <w:lang w:eastAsia="ru-RU"/>
        </w:rPr>
        <w:t xml:space="preserve"> </w:t>
      </w:r>
      <w:r>
        <w:rPr>
          <w:lang w:eastAsia="ru-RU"/>
        </w:rPr>
        <w:t>Мобильное приложение должно</w:t>
      </w:r>
      <w:r w:rsidR="002F3B99">
        <w:t>:</w:t>
      </w:r>
    </w:p>
    <w:p w14:paraId="108BDD4E" w14:textId="5ED91A31" w:rsidR="002F3B99" w:rsidRDefault="00C87268" w:rsidP="002F3B99">
      <w:pPr>
        <w:pStyle w:val="a"/>
      </w:pPr>
      <w:r>
        <w:t>З</w:t>
      </w:r>
      <w:r w:rsidR="002F3B99">
        <w:t xml:space="preserve">апросить разрешение на отображение местоположения Пользователя другим пользователям </w:t>
      </w:r>
      <w:r w:rsidR="00FD79F7">
        <w:t>в момент первого запуска приложения</w:t>
      </w:r>
      <w:r w:rsidR="002F3B99">
        <w:t>;</w:t>
      </w:r>
    </w:p>
    <w:p w14:paraId="2833ED6C" w14:textId="49CEAE0E" w:rsidR="002F3B99" w:rsidRDefault="00C87268" w:rsidP="002F3B99">
      <w:pPr>
        <w:pStyle w:val="a"/>
      </w:pPr>
      <w:r>
        <w:t>О</w:t>
      </w:r>
      <w:r w:rsidR="002F3B99">
        <w:t>тображать местоположение Пользователя другим пользователям если Пользователь дал своё разрешение;</w:t>
      </w:r>
    </w:p>
    <w:p w14:paraId="38A55DB5" w14:textId="11AA19FE" w:rsidR="00FD79F7" w:rsidRDefault="00C87268" w:rsidP="00FD79F7">
      <w:pPr>
        <w:pStyle w:val="a"/>
      </w:pPr>
      <w:r>
        <w:t>П</w:t>
      </w:r>
      <w:r w:rsidR="00FD79F7">
        <w:t>редоставлять Пользователю возможность изменить своё решение через настройки приложения.</w:t>
      </w:r>
    </w:p>
    <w:p w14:paraId="7B71FE6F" w14:textId="22994D28" w:rsidR="00DC7EC1" w:rsidRDefault="00DC7EC1" w:rsidP="00DC7EC1">
      <w:r>
        <w:t xml:space="preserve">Мобильное приложение </w:t>
      </w:r>
      <w:r w:rsidR="00C87268">
        <w:t xml:space="preserve">не </w:t>
      </w:r>
      <w:r>
        <w:t xml:space="preserve">должно отображать местоположение Пользователя </w:t>
      </w:r>
      <w:r w:rsidR="00C87268">
        <w:t>другим пользователям если</w:t>
      </w:r>
      <w:r>
        <w:t xml:space="preserve"> Пользователь </w:t>
      </w:r>
      <w:r w:rsidR="00C87268">
        <w:t>не дал или отозвал своё разрешение;</w:t>
      </w:r>
    </w:p>
    <w:p w14:paraId="3088FA85" w14:textId="16624215" w:rsidR="00FD79F7" w:rsidRDefault="00FD79F7" w:rsidP="00DC7EC1">
      <w:pPr>
        <w:pStyle w:val="SC3"/>
        <w:rPr>
          <w:lang w:eastAsia="ru-RU"/>
        </w:rPr>
      </w:pPr>
      <w:r>
        <w:t xml:space="preserve">Мобильное приложение должно отправлять координаты </w:t>
      </w:r>
      <w:r w:rsidR="00C87268">
        <w:t xml:space="preserve">Пользователя </w:t>
      </w:r>
      <w:r>
        <w:t>на сервер если</w:t>
      </w:r>
      <w:r>
        <w:rPr>
          <w:lang w:eastAsia="ru-RU"/>
        </w:rPr>
        <w:t>:</w:t>
      </w:r>
    </w:p>
    <w:p w14:paraId="1EA5E887" w14:textId="42450568" w:rsidR="00FD79F7" w:rsidRDefault="00FD79F7" w:rsidP="00FD79F7">
      <w:pPr>
        <w:pStyle w:val="a"/>
      </w:pPr>
      <w:r>
        <w:t>Пользователь дал разрешение на отображение своего местоположения другим пользователям;</w:t>
      </w:r>
    </w:p>
    <w:p w14:paraId="04F143AF" w14:textId="63F99208" w:rsidR="00FD79F7" w:rsidRDefault="00DC7EC1" w:rsidP="00FD79F7">
      <w:pPr>
        <w:pStyle w:val="a"/>
      </w:pPr>
      <w:r>
        <w:t>Мобильное приложение работает в режиме «Онлайн».</w:t>
      </w:r>
    </w:p>
    <w:p w14:paraId="5D0A2B5E" w14:textId="4A0B090D" w:rsidR="000E2FFB" w:rsidRDefault="000E2FFB" w:rsidP="000E2FFB">
      <w:r>
        <w:t>Мобильное приложение должно отображать текущее местоположение других пользователей на карте.</w:t>
      </w:r>
      <w:r w:rsidRPr="000E2FFB">
        <w:t xml:space="preserve"> </w:t>
      </w:r>
      <w:r>
        <w:t xml:space="preserve">Мобильное приложение должно отображать на карте последнее местоположение пользователей в течение 30 минут с момента последней отправки координат. По истечении указанного интервала времени Пользователь должен перестать отображаться на карте. Периодичность </w:t>
      </w:r>
      <w:r>
        <w:rPr>
          <w:lang w:eastAsia="ru-RU"/>
        </w:rPr>
        <w:t xml:space="preserve">отправки координат Пользователя на сервер — </w:t>
      </w:r>
      <w:r>
        <w:t>10 минут.</w:t>
      </w:r>
    </w:p>
    <w:p w14:paraId="6A3DC580" w14:textId="77777777" w:rsidR="00F279BD" w:rsidRPr="003A3FBD" w:rsidRDefault="00F279BD" w:rsidP="00F279BD">
      <w:r>
        <w:rPr>
          <w:lang w:eastAsia="ru-RU"/>
        </w:rPr>
        <w:t xml:space="preserve">Решение по работе с данными пользователей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103DFE85" w14:textId="34F56027" w:rsidR="00295316" w:rsidRDefault="00295316" w:rsidP="00DC7EC1">
      <w:pPr>
        <w:pStyle w:val="SC3"/>
      </w:pPr>
      <w:r>
        <w:t xml:space="preserve">Мобильное приложение должно предоставлять возможность </w:t>
      </w:r>
      <w:r w:rsidR="00DC7EC1">
        <w:t xml:space="preserve">просмотра </w:t>
      </w:r>
      <w:r>
        <w:t>информации о</w:t>
      </w:r>
      <w:r w:rsidR="00DC7EC1">
        <w:t xml:space="preserve"> </w:t>
      </w:r>
      <w:r w:rsidR="000E2FFB">
        <w:t>п</w:t>
      </w:r>
      <w:r>
        <w:t>ользователях</w:t>
      </w:r>
      <w:r w:rsidR="00DC7EC1">
        <w:t>, отображаемых на карте.</w:t>
      </w:r>
      <w:r w:rsidR="000E2FFB">
        <w:t xml:space="preserve"> </w:t>
      </w:r>
      <w:r w:rsidR="00DC7EC1">
        <w:t>И</w:t>
      </w:r>
      <w:r>
        <w:t xml:space="preserve">нформация о </w:t>
      </w:r>
      <w:r w:rsidR="000E2FFB">
        <w:t>п</w:t>
      </w:r>
      <w:r>
        <w:t>ользователе должна содержать:</w:t>
      </w:r>
    </w:p>
    <w:p w14:paraId="3559FB46" w14:textId="03D4970B" w:rsidR="00295316" w:rsidRDefault="00295316" w:rsidP="00DC7EC1">
      <w:pPr>
        <w:pStyle w:val="a"/>
      </w:pPr>
      <w:r>
        <w:t>Имя</w:t>
      </w:r>
      <w:r w:rsidR="00DC7EC1">
        <w:t xml:space="preserve"> пользователя, введённое</w:t>
      </w:r>
      <w:r>
        <w:t xml:space="preserve"> при регистрации</w:t>
      </w:r>
      <w:r w:rsidR="00DC7EC1">
        <w:t xml:space="preserve"> в Системе</w:t>
      </w:r>
      <w:r>
        <w:t>;</w:t>
      </w:r>
    </w:p>
    <w:p w14:paraId="6A54907F" w14:textId="33749568" w:rsidR="006863E4" w:rsidRDefault="006863E4" w:rsidP="00DC7EC1">
      <w:pPr>
        <w:pStyle w:val="a"/>
      </w:pPr>
      <w:r>
        <w:t>Графическое изображение пользователя (аватар), если пользователь установил его</w:t>
      </w:r>
      <w:r w:rsidRPr="00315234">
        <w:t>;</w:t>
      </w:r>
    </w:p>
    <w:p w14:paraId="63C05D56" w14:textId="7190DC8E" w:rsidR="00073383" w:rsidRDefault="00DC7EC1" w:rsidP="00EA1AC4">
      <w:pPr>
        <w:pStyle w:val="a"/>
      </w:pPr>
      <w:r>
        <w:t>Дополнительную информацию о Пользователе</w:t>
      </w:r>
      <w:r w:rsidRPr="00DC7EC1">
        <w:t xml:space="preserve">, </w:t>
      </w:r>
      <w:r w:rsidR="00073383">
        <w:t xml:space="preserve">заполненную </w:t>
      </w:r>
      <w:r>
        <w:t xml:space="preserve">Пользователем </w:t>
      </w:r>
      <w:r w:rsidR="00073383">
        <w:t xml:space="preserve">и разрешённую </w:t>
      </w:r>
      <w:r>
        <w:t>к отображению</w:t>
      </w:r>
      <w:r w:rsidR="00073383">
        <w:t>.</w:t>
      </w:r>
    </w:p>
    <w:p w14:paraId="580986CB" w14:textId="5D6A1B96" w:rsidR="00295316" w:rsidRDefault="006863E4" w:rsidP="0099762C">
      <w:pPr>
        <w:pStyle w:val="a"/>
      </w:pPr>
      <w:r>
        <w:t>Кнопку</w:t>
      </w:r>
      <w:r w:rsidR="00DC7EC1">
        <w:t xml:space="preserve"> </w:t>
      </w:r>
      <w:r w:rsidR="00295316">
        <w:t>персональн</w:t>
      </w:r>
      <w:r w:rsidR="00DC7EC1">
        <w:t>ого</w:t>
      </w:r>
      <w:r w:rsidR="00295316">
        <w:t xml:space="preserve"> </w:t>
      </w:r>
      <w:r w:rsidR="00073383">
        <w:t>ч</w:t>
      </w:r>
      <w:r w:rsidR="00295316">
        <w:t>ат</w:t>
      </w:r>
      <w:r w:rsidR="00073383">
        <w:t>а</w:t>
      </w:r>
      <w:r w:rsidR="00295316">
        <w:t xml:space="preserve"> с Пользователем.</w:t>
      </w:r>
    </w:p>
    <w:p w14:paraId="77673EEC" w14:textId="4AB127D4" w:rsidR="00630A6F" w:rsidRDefault="00630A6F" w:rsidP="00630A6F">
      <w:r>
        <w:t xml:space="preserve">Состав предоставляемой информации о Пользователе </w:t>
      </w:r>
      <w:r w:rsidR="0056553C">
        <w:t>должен</w:t>
      </w:r>
      <w:r>
        <w:t xml:space="preserve"> быть </w:t>
      </w:r>
      <w:r w:rsidR="00355D9B">
        <w:t>уточнён</w:t>
      </w:r>
      <w:r>
        <w:t xml:space="preserve"> </w:t>
      </w:r>
      <w:r w:rsidR="0056553C">
        <w:t xml:space="preserve">и согласовано с Заказчиком </w:t>
      </w:r>
      <w:r>
        <w:t>на этапе технического проектирования Подсистемы.</w:t>
      </w:r>
    </w:p>
    <w:p w14:paraId="2B104535" w14:textId="08D95F01" w:rsidR="00C368A6" w:rsidRDefault="00C368A6" w:rsidP="00C368A6">
      <w:r>
        <w:t xml:space="preserve">Мобильное приложение должно предоставлять возможность записи </w:t>
      </w:r>
      <w:r>
        <w:rPr>
          <w:lang w:val="en-US"/>
        </w:rPr>
        <w:t>GPS</w:t>
      </w:r>
      <w:r w:rsidRPr="00C368A6">
        <w:t>-</w:t>
      </w:r>
      <w:r>
        <w:t>треков в онлайн и офлайн-режимах работы приложения</w:t>
      </w:r>
      <w:r w:rsidRPr="00073383">
        <w:t>.</w:t>
      </w:r>
    </w:p>
    <w:p w14:paraId="123AA790" w14:textId="789CBB2A" w:rsidR="004D1A41" w:rsidRDefault="004D1A41" w:rsidP="004D1A41">
      <w:pPr>
        <w:pStyle w:val="SC3"/>
        <w:rPr>
          <w:lang w:eastAsia="ru-RU"/>
        </w:rPr>
      </w:pPr>
      <w:r>
        <w:rPr>
          <w:lang w:eastAsia="ru-RU"/>
        </w:rPr>
        <w:lastRenderedPageBreak/>
        <w:t>В части отображения</w:t>
      </w:r>
      <w:r w:rsidRPr="002B2787">
        <w:rPr>
          <w:lang w:eastAsia="ru-RU"/>
        </w:rPr>
        <w:t xml:space="preserve"> тематически</w:t>
      </w:r>
      <w:r>
        <w:rPr>
          <w:lang w:eastAsia="ru-RU"/>
        </w:rPr>
        <w:t>х</w:t>
      </w:r>
      <w:r w:rsidRPr="002B2787">
        <w:rPr>
          <w:lang w:eastAsia="ru-RU"/>
        </w:rPr>
        <w:t xml:space="preserve"> пространственны</w:t>
      </w:r>
      <w:r>
        <w:rPr>
          <w:lang w:eastAsia="ru-RU"/>
        </w:rPr>
        <w:t>х</w:t>
      </w:r>
      <w:r w:rsidRPr="002B2787">
        <w:rPr>
          <w:lang w:eastAsia="ru-RU"/>
        </w:rPr>
        <w:t xml:space="preserve"> данны</w:t>
      </w:r>
      <w:r>
        <w:rPr>
          <w:lang w:eastAsia="ru-RU"/>
        </w:rPr>
        <w:t>х</w:t>
      </w:r>
      <w:r w:rsidR="0081601B">
        <w:rPr>
          <w:lang w:eastAsia="ru-RU"/>
        </w:rPr>
        <w:t xml:space="preserve"> на карте</w:t>
      </w:r>
      <w:r>
        <w:rPr>
          <w:lang w:eastAsia="ru-RU"/>
        </w:rPr>
        <w:t xml:space="preserve"> Мобильное приложение должно обеспечивать возможность:</w:t>
      </w:r>
    </w:p>
    <w:p w14:paraId="202BDB55" w14:textId="62F3E66F" w:rsidR="004D1A41" w:rsidRDefault="004D1A41" w:rsidP="004D1A41">
      <w:pPr>
        <w:pStyle w:val="a"/>
      </w:pPr>
      <w:r>
        <w:t xml:space="preserve">Отображение </w:t>
      </w:r>
      <w:r w:rsidR="00DE576B">
        <w:rPr>
          <w:lang w:eastAsia="ru-RU"/>
        </w:rPr>
        <w:t xml:space="preserve">прогнозируемых </w:t>
      </w:r>
      <w:r w:rsidRPr="004278E1">
        <w:rPr>
          <w:rFonts w:ascii="Calibri" w:eastAsia="Times New Roman" w:hAnsi="Calibri" w:cs="Calibri"/>
          <w:lang w:eastAsia="ru-RU"/>
        </w:rPr>
        <w:t>метеоданных</w:t>
      </w:r>
      <w:r w:rsidR="0081601B">
        <w:rPr>
          <w:rFonts w:ascii="Calibri" w:eastAsia="Times New Roman" w:hAnsi="Calibri" w:cs="Calibri"/>
          <w:lang w:eastAsia="ru-RU"/>
        </w:rPr>
        <w:t xml:space="preserve"> в виде слоёв карты</w:t>
      </w:r>
      <w:r>
        <w:t>;</w:t>
      </w:r>
    </w:p>
    <w:p w14:paraId="25F85DBA" w14:textId="2C2935BD" w:rsidR="004D1A41" w:rsidRDefault="004D1A41" w:rsidP="004D1A41">
      <w:pPr>
        <w:pStyle w:val="a"/>
      </w:pPr>
      <w:r>
        <w:t>Отображение текущих и исторических данных о движении судов по данным береговых и спутниковых АИС.</w:t>
      </w:r>
    </w:p>
    <w:p w14:paraId="3B95945B" w14:textId="7246E530" w:rsidR="008F3B35" w:rsidRDefault="00831B8B" w:rsidP="008F3B35">
      <w:r>
        <w:rPr>
          <w:lang w:eastAsia="ru-RU"/>
        </w:rPr>
        <w:t xml:space="preserve">Мобильное </w:t>
      </w:r>
      <w:r>
        <w:t xml:space="preserve">приложение должно отображать </w:t>
      </w:r>
      <w:r w:rsidR="00367EC9">
        <w:rPr>
          <w:lang w:eastAsia="ru-RU"/>
        </w:rPr>
        <w:t xml:space="preserve">прогнозируемые </w:t>
      </w:r>
      <w:r w:rsidRPr="00831B8B">
        <w:t>метеоданные в виде слоёв карты</w:t>
      </w:r>
      <w:r>
        <w:rPr>
          <w:lang w:eastAsia="ru-RU"/>
        </w:rPr>
        <w:t xml:space="preserve"> </w:t>
      </w:r>
      <w:proofErr w:type="gramStart"/>
      <w:r>
        <w:rPr>
          <w:lang w:eastAsia="ru-RU"/>
        </w:rPr>
        <w:t xml:space="preserve">в </w:t>
      </w:r>
      <w:r>
        <w:t>Онлайн</w:t>
      </w:r>
      <w:proofErr w:type="gramEnd"/>
      <w:r>
        <w:t>- и Офлайн-режимах работы</w:t>
      </w:r>
      <w:r>
        <w:rPr>
          <w:lang w:eastAsia="ru-RU"/>
        </w:rPr>
        <w:t>.</w:t>
      </w:r>
      <w:r w:rsidR="007715EE">
        <w:rPr>
          <w:lang w:eastAsia="ru-RU"/>
        </w:rPr>
        <w:t xml:space="preserve"> </w:t>
      </w:r>
      <w:r w:rsidR="00353D3C">
        <w:t xml:space="preserve">Требования к </w:t>
      </w:r>
      <w:r w:rsidR="007715EE">
        <w:t xml:space="preserve">составу и методам работы с </w:t>
      </w:r>
      <w:r w:rsidR="00367EC9">
        <w:rPr>
          <w:lang w:eastAsia="ru-RU"/>
        </w:rPr>
        <w:t>прогнозируемы</w:t>
      </w:r>
      <w:r w:rsidR="00353D3C">
        <w:rPr>
          <w:lang w:eastAsia="ru-RU"/>
        </w:rPr>
        <w:t>м</w:t>
      </w:r>
      <w:r w:rsidR="007715EE">
        <w:rPr>
          <w:lang w:eastAsia="ru-RU"/>
        </w:rPr>
        <w:t>и</w:t>
      </w:r>
      <w:r w:rsidR="00367EC9">
        <w:rPr>
          <w:lang w:eastAsia="ru-RU"/>
        </w:rPr>
        <w:t xml:space="preserve"> </w:t>
      </w:r>
      <w:r w:rsidR="008F3B35">
        <w:t>метеоданны</w:t>
      </w:r>
      <w:r w:rsidR="00353D3C">
        <w:t>м</w:t>
      </w:r>
      <w:r w:rsidR="007715EE">
        <w:t>и</w:t>
      </w:r>
      <w:r w:rsidR="0081601B" w:rsidRPr="00831B8B">
        <w:t xml:space="preserve"> </w:t>
      </w:r>
      <w:r w:rsidR="00353D3C">
        <w:t xml:space="preserve">приведены в разделе </w:t>
      </w:r>
      <w:r w:rsidR="00353D3C">
        <w:fldChar w:fldCharType="begin"/>
      </w:r>
      <w:r w:rsidR="00353D3C">
        <w:instrText xml:space="preserve"> REF _Ref481153374 \r \h </w:instrText>
      </w:r>
      <w:r w:rsidR="00353D3C">
        <w:fldChar w:fldCharType="separate"/>
      </w:r>
      <w:r w:rsidR="00F07635">
        <w:t>4.2.2.3</w:t>
      </w:r>
      <w:r w:rsidR="00353D3C">
        <w:fldChar w:fldCharType="end"/>
      </w:r>
      <w:r w:rsidR="008F3B35">
        <w:t>.</w:t>
      </w:r>
    </w:p>
    <w:p w14:paraId="553BA1BB" w14:textId="4EB66A13" w:rsidR="004D1A41" w:rsidRDefault="004D1A41" w:rsidP="004D1A41">
      <w:pPr>
        <w:pStyle w:val="SC3"/>
      </w:pPr>
      <w:r>
        <w:t>Мобильное приложение должно предоставлять возможность просмотра на карте текущих и исторических данных о движении судов по данным береговых и спутниковых АИС. Информация о движении судов должна содержать:</w:t>
      </w:r>
    </w:p>
    <w:p w14:paraId="0137AF70" w14:textId="77777777" w:rsidR="004D1A41" w:rsidRDefault="004D1A41" w:rsidP="004D1A41">
      <w:pPr>
        <w:pStyle w:val="a"/>
        <w:rPr>
          <w:lang w:eastAsia="ru-RU"/>
        </w:rPr>
      </w:pPr>
      <w:r>
        <w:t>С</w:t>
      </w:r>
      <w:r>
        <w:rPr>
          <w:lang w:eastAsia="ru-RU"/>
        </w:rPr>
        <w:t>водные (термальные) карты по судовой обстановке;</w:t>
      </w:r>
    </w:p>
    <w:p w14:paraId="17C14E0A" w14:textId="219D25E2" w:rsidR="004D1A41" w:rsidRDefault="008F3B35" w:rsidP="004D1A41">
      <w:pPr>
        <w:pStyle w:val="a"/>
        <w:rPr>
          <w:lang w:eastAsia="ru-RU"/>
        </w:rPr>
      </w:pPr>
      <w:r>
        <w:t>Т</w:t>
      </w:r>
      <w:r>
        <w:rPr>
          <w:lang w:eastAsia="ru-RU"/>
        </w:rPr>
        <w:t>екущее положение судов в регионе</w:t>
      </w:r>
      <w:r w:rsidR="004D1A41">
        <w:rPr>
          <w:lang w:eastAsia="ru-RU"/>
        </w:rPr>
        <w:t>;</w:t>
      </w:r>
    </w:p>
    <w:p w14:paraId="3CC74ECF" w14:textId="41BC6A66" w:rsidR="004D1A41" w:rsidRPr="004D1A41" w:rsidRDefault="008F3B35" w:rsidP="004D1A41">
      <w:pPr>
        <w:pStyle w:val="a"/>
        <w:rPr>
          <w:lang w:eastAsia="ru-RU"/>
        </w:rPr>
      </w:pPr>
      <w:r>
        <w:t>Т</w:t>
      </w:r>
      <w:r w:rsidR="004D1A41">
        <w:rPr>
          <w:lang w:eastAsia="ru-RU"/>
        </w:rPr>
        <w:t>екуще</w:t>
      </w:r>
      <w:r>
        <w:rPr>
          <w:lang w:eastAsia="ru-RU"/>
        </w:rPr>
        <w:t>е</w:t>
      </w:r>
      <w:r w:rsidR="004D1A41">
        <w:rPr>
          <w:lang w:eastAsia="ru-RU"/>
        </w:rPr>
        <w:t xml:space="preserve"> положени</w:t>
      </w:r>
      <w:r>
        <w:rPr>
          <w:lang w:eastAsia="ru-RU"/>
        </w:rPr>
        <w:t>е</w:t>
      </w:r>
      <w:r w:rsidR="004D1A41">
        <w:rPr>
          <w:lang w:eastAsia="ru-RU"/>
        </w:rPr>
        <w:t xml:space="preserve"> и маршрут</w:t>
      </w:r>
      <w:r>
        <w:rPr>
          <w:lang w:eastAsia="ru-RU"/>
        </w:rPr>
        <w:t>ы</w:t>
      </w:r>
      <w:r w:rsidR="004D1A41">
        <w:rPr>
          <w:lang w:eastAsia="ru-RU"/>
        </w:rPr>
        <w:t xml:space="preserve"> судов пользователя</w:t>
      </w:r>
      <w:r>
        <w:rPr>
          <w:lang w:eastAsia="ru-RU"/>
        </w:rPr>
        <w:t>.</w:t>
      </w:r>
    </w:p>
    <w:p w14:paraId="2E2135A2" w14:textId="4E1D29DC" w:rsidR="00831B8B" w:rsidRDefault="00831B8B" w:rsidP="00214160">
      <w:pPr>
        <w:rPr>
          <w:lang w:eastAsia="ru-RU"/>
        </w:rPr>
      </w:pPr>
      <w:r>
        <w:rPr>
          <w:lang w:eastAsia="ru-RU"/>
        </w:rPr>
        <w:t xml:space="preserve">Мобильное </w:t>
      </w:r>
      <w:r>
        <w:t>приложение должно отображать текущие и исторические данные о движении судов по данным береговых и спутниковых АИС</w:t>
      </w:r>
      <w:r>
        <w:rPr>
          <w:lang w:eastAsia="ru-RU"/>
        </w:rPr>
        <w:t xml:space="preserve"> только в Онлайн-режиме.</w:t>
      </w:r>
    </w:p>
    <w:p w14:paraId="72C441F6" w14:textId="14AF8F82" w:rsidR="00214160" w:rsidRPr="003A3FBD" w:rsidRDefault="00214160" w:rsidP="00214160">
      <w:r>
        <w:rPr>
          <w:lang w:eastAsia="ru-RU"/>
        </w:rPr>
        <w:t>Решение по отображению</w:t>
      </w:r>
      <w:r w:rsidRPr="002B2787">
        <w:rPr>
          <w:lang w:eastAsia="ru-RU"/>
        </w:rPr>
        <w:t xml:space="preserve"> тематически</w:t>
      </w:r>
      <w:r>
        <w:rPr>
          <w:lang w:eastAsia="ru-RU"/>
        </w:rPr>
        <w:t>х</w:t>
      </w:r>
      <w:r w:rsidRPr="002B2787">
        <w:rPr>
          <w:lang w:eastAsia="ru-RU"/>
        </w:rPr>
        <w:t xml:space="preserve"> пространственны</w:t>
      </w:r>
      <w:r>
        <w:rPr>
          <w:lang w:eastAsia="ru-RU"/>
        </w:rPr>
        <w:t>х</w:t>
      </w:r>
      <w:r w:rsidRPr="002B2787">
        <w:rPr>
          <w:lang w:eastAsia="ru-RU"/>
        </w:rPr>
        <w:t xml:space="preserve"> данны</w:t>
      </w:r>
      <w:r>
        <w:rPr>
          <w:lang w:eastAsia="ru-RU"/>
        </w:rPr>
        <w:t xml:space="preserve">х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256FF10C" w14:textId="590C66E6" w:rsidR="00AF045A" w:rsidRDefault="004A5F12" w:rsidP="00AF045A">
      <w:r>
        <w:rPr>
          <w:lang w:eastAsia="ru-RU"/>
        </w:rPr>
        <w:t>В части отображения</w:t>
      </w:r>
      <w:r w:rsidRPr="002B2787">
        <w:rPr>
          <w:lang w:eastAsia="ru-RU"/>
        </w:rPr>
        <w:t xml:space="preserve"> </w:t>
      </w:r>
      <w:r>
        <w:rPr>
          <w:lang w:val="en-US" w:eastAsia="ru-RU"/>
        </w:rPr>
        <w:t>POI</w:t>
      </w:r>
      <w:r>
        <w:rPr>
          <w:lang w:eastAsia="ru-RU"/>
        </w:rPr>
        <w:t xml:space="preserve"> на карте Мобильное приложение должно </w:t>
      </w:r>
      <w:r w:rsidR="00AF045A">
        <w:t xml:space="preserve">предоставлять Пользователю возможность выбора: отображать на карте все представленные в Подсистеме </w:t>
      </w:r>
      <w:r w:rsidR="00AF045A">
        <w:rPr>
          <w:lang w:val="en-US"/>
        </w:rPr>
        <w:t>POI</w:t>
      </w:r>
      <w:r w:rsidR="00AF045A">
        <w:t xml:space="preserve">, только указанные группы или отдельные </w:t>
      </w:r>
      <w:r w:rsidR="00AF045A">
        <w:rPr>
          <w:lang w:val="en-US"/>
        </w:rPr>
        <w:t>POI</w:t>
      </w:r>
      <w:r w:rsidR="00AF045A">
        <w:t>.</w:t>
      </w:r>
      <w:r w:rsidR="00527CAF" w:rsidRPr="00527CAF">
        <w:t xml:space="preserve"> </w:t>
      </w:r>
      <w:r w:rsidR="00527CAF">
        <w:t xml:space="preserve">Требования к составу и методам работы с </w:t>
      </w:r>
      <w:r w:rsidR="00527CAF">
        <w:rPr>
          <w:lang w:val="en-US" w:eastAsia="ru-RU"/>
        </w:rPr>
        <w:t>POI</w:t>
      </w:r>
      <w:r w:rsidR="00527CAF" w:rsidRPr="00527CAF">
        <w:rPr>
          <w:lang w:eastAsia="ru-RU"/>
        </w:rPr>
        <w:t xml:space="preserve"> </w:t>
      </w:r>
      <w:r w:rsidR="00527CAF">
        <w:t>приведены в разделе</w:t>
      </w:r>
      <w:r w:rsidR="00527CAF" w:rsidRPr="00527CAF">
        <w:t xml:space="preserve"> </w:t>
      </w:r>
      <w:r w:rsidR="00527CAF">
        <w:fldChar w:fldCharType="begin"/>
      </w:r>
      <w:r w:rsidR="00527CAF">
        <w:instrText xml:space="preserve"> REF _Ref481154967 \r \h </w:instrText>
      </w:r>
      <w:r w:rsidR="00527CAF">
        <w:fldChar w:fldCharType="separate"/>
      </w:r>
      <w:r w:rsidR="00F07635">
        <w:t>4.2.2.4</w:t>
      </w:r>
      <w:r w:rsidR="00527CAF">
        <w:fldChar w:fldCharType="end"/>
      </w:r>
      <w:r w:rsidR="00527CAF">
        <w:t>.</w:t>
      </w:r>
    </w:p>
    <w:p w14:paraId="633EBFB3" w14:textId="77777777" w:rsidR="00994631" w:rsidRDefault="00831B8B" w:rsidP="00831B8B">
      <w:pPr>
        <w:rPr>
          <w:lang w:eastAsia="ru-RU"/>
        </w:rPr>
      </w:pPr>
      <w:r>
        <w:rPr>
          <w:lang w:eastAsia="ru-RU"/>
        </w:rPr>
        <w:t xml:space="preserve">Мобильное </w:t>
      </w:r>
      <w:r>
        <w:t xml:space="preserve">приложение должно отображать </w:t>
      </w:r>
      <w:r>
        <w:rPr>
          <w:lang w:val="en-US" w:eastAsia="ru-RU"/>
        </w:rPr>
        <w:t>POI</w:t>
      </w:r>
      <w:r>
        <w:rPr>
          <w:lang w:eastAsia="ru-RU"/>
        </w:rPr>
        <w:t xml:space="preserve"> на карте </w:t>
      </w:r>
      <w:proofErr w:type="gramStart"/>
      <w:r>
        <w:rPr>
          <w:lang w:eastAsia="ru-RU"/>
        </w:rPr>
        <w:t xml:space="preserve">в </w:t>
      </w:r>
      <w:r>
        <w:t>Онлайн</w:t>
      </w:r>
      <w:proofErr w:type="gramEnd"/>
      <w:r>
        <w:t>- и Офлайн-режимах работы</w:t>
      </w:r>
      <w:r>
        <w:rPr>
          <w:lang w:eastAsia="ru-RU"/>
        </w:rPr>
        <w:t xml:space="preserve">. В Онлайн-режиме </w:t>
      </w:r>
      <w:r>
        <w:rPr>
          <w:lang w:val="en-US" w:eastAsia="ru-RU"/>
        </w:rPr>
        <w:t>POI</w:t>
      </w:r>
      <w:r w:rsidRPr="00831B8B">
        <w:rPr>
          <w:lang w:eastAsia="ru-RU"/>
        </w:rPr>
        <w:t xml:space="preserve"> </w:t>
      </w:r>
      <w:r>
        <w:rPr>
          <w:lang w:eastAsia="ru-RU"/>
        </w:rPr>
        <w:t xml:space="preserve">должны отображаться в полном объёме в соответствии с указанными предпочтениями Пользователя. В Офлайн-режиме объём отображаемых </w:t>
      </w:r>
      <w:r>
        <w:rPr>
          <w:lang w:val="en-US" w:eastAsia="ru-RU"/>
        </w:rPr>
        <w:t>POI</w:t>
      </w:r>
      <w:r w:rsidRPr="00831B8B">
        <w:rPr>
          <w:lang w:eastAsia="ru-RU"/>
        </w:rPr>
        <w:t xml:space="preserve"> </w:t>
      </w:r>
      <w:r>
        <w:rPr>
          <w:lang w:eastAsia="ru-RU"/>
        </w:rPr>
        <w:t>должен быть ограничен загруженными данными и данными из кэша.</w:t>
      </w:r>
    </w:p>
    <w:p w14:paraId="0A7D5575" w14:textId="1C997DB5" w:rsidR="00AF045A" w:rsidRPr="003A3FBD" w:rsidRDefault="00AF045A" w:rsidP="00AF045A">
      <w:r>
        <w:rPr>
          <w:lang w:eastAsia="ru-RU"/>
        </w:rPr>
        <w:t>Решение по отображению</w:t>
      </w:r>
      <w:r w:rsidRPr="002B2787">
        <w:rPr>
          <w:lang w:eastAsia="ru-RU"/>
        </w:rPr>
        <w:t xml:space="preserve"> </w:t>
      </w:r>
      <w:r>
        <w:rPr>
          <w:lang w:val="en-US" w:eastAsia="ru-RU"/>
        </w:rPr>
        <w:t>POI</w:t>
      </w:r>
      <w:r>
        <w:rPr>
          <w:lang w:eastAsia="ru-RU"/>
        </w:rPr>
        <w:t xml:space="preserve"> на карте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108112B2" w14:textId="77777777" w:rsidR="00AF045A" w:rsidRDefault="00AF045A" w:rsidP="00AF045A">
      <w:pPr>
        <w:pStyle w:val="SC3"/>
        <w:rPr>
          <w:lang w:eastAsia="ru-RU"/>
        </w:rPr>
      </w:pPr>
      <w:r>
        <w:rPr>
          <w:lang w:eastAsia="ru-RU"/>
        </w:rPr>
        <w:t>В части п</w:t>
      </w:r>
      <w:r w:rsidRPr="002B2787">
        <w:rPr>
          <w:lang w:eastAsia="ru-RU"/>
        </w:rPr>
        <w:t>оиск</w:t>
      </w:r>
      <w:r>
        <w:rPr>
          <w:lang w:eastAsia="ru-RU"/>
        </w:rPr>
        <w:t>а</w:t>
      </w:r>
      <w:r w:rsidRPr="002B2787">
        <w:rPr>
          <w:lang w:eastAsia="ru-RU"/>
        </w:rPr>
        <w:t xml:space="preserve"> объект</w:t>
      </w:r>
      <w:r>
        <w:rPr>
          <w:lang w:eastAsia="ru-RU"/>
        </w:rPr>
        <w:t>ов</w:t>
      </w:r>
      <w:r w:rsidRPr="002B2787">
        <w:rPr>
          <w:lang w:eastAsia="ru-RU"/>
        </w:rPr>
        <w:t xml:space="preserve"> на карте</w:t>
      </w:r>
      <w:r>
        <w:rPr>
          <w:lang w:eastAsia="ru-RU"/>
        </w:rPr>
        <w:t xml:space="preserve"> Мобильное приложение должно предоставлять Пользователю возможность:</w:t>
      </w:r>
    </w:p>
    <w:p w14:paraId="73C26B06" w14:textId="77777777" w:rsidR="00AF045A" w:rsidRDefault="00AF045A" w:rsidP="00815AAF">
      <w:pPr>
        <w:pStyle w:val="a"/>
      </w:pPr>
      <w:r>
        <w:t>Поиск по имени пользователя;</w:t>
      </w:r>
    </w:p>
    <w:p w14:paraId="155FA828" w14:textId="77777777" w:rsidR="00AF045A" w:rsidRDefault="00AF045A" w:rsidP="00815AAF">
      <w:pPr>
        <w:pStyle w:val="a"/>
      </w:pPr>
      <w:r>
        <w:t>Поиск по атрибутам судов из данных береговых и спутниковых АИС;</w:t>
      </w:r>
    </w:p>
    <w:p w14:paraId="08424A49" w14:textId="6CC10E36" w:rsidR="00AF045A" w:rsidRDefault="00AF045A" w:rsidP="00815AAF">
      <w:pPr>
        <w:pStyle w:val="a"/>
      </w:pPr>
      <w:r>
        <w:t>Поиск местности по географическому названию;</w:t>
      </w:r>
    </w:p>
    <w:p w14:paraId="383A3FFE" w14:textId="67701F8F" w:rsidR="00355EA1" w:rsidRPr="00355EA1" w:rsidRDefault="00AF045A" w:rsidP="00815AAF">
      <w:pPr>
        <w:pStyle w:val="a"/>
      </w:pPr>
      <w:r>
        <w:t>Поиск POI по названию.</w:t>
      </w:r>
    </w:p>
    <w:p w14:paraId="17D70AC4" w14:textId="3C92FA20" w:rsidR="00AF045A" w:rsidRDefault="00295316" w:rsidP="00AF045A">
      <w:r>
        <w:t xml:space="preserve">Мобильное приложение должно предоставлять возможность поиска по географическим названиям </w:t>
      </w:r>
      <w:r w:rsidR="00073383">
        <w:t xml:space="preserve">и </w:t>
      </w:r>
      <w:r w:rsidR="00AF045A">
        <w:t xml:space="preserve">названиям </w:t>
      </w:r>
      <w:r w:rsidR="00073383">
        <w:t>POI в онлайн и офлайн-режимах работы приложения</w:t>
      </w:r>
      <w:r w:rsidR="00073383" w:rsidRPr="00073383">
        <w:t>.</w:t>
      </w:r>
    </w:p>
    <w:p w14:paraId="3A48EC6D" w14:textId="6677AA8F" w:rsidR="00AF045A" w:rsidRPr="003A3FBD" w:rsidRDefault="00AF045A" w:rsidP="00AF045A">
      <w:r>
        <w:rPr>
          <w:lang w:eastAsia="ru-RU"/>
        </w:rPr>
        <w:lastRenderedPageBreak/>
        <w:t>Решение по п</w:t>
      </w:r>
      <w:r w:rsidRPr="002B2787">
        <w:t>оиск</w:t>
      </w:r>
      <w:r>
        <w:t>у</w:t>
      </w:r>
      <w:r w:rsidRPr="002B2787">
        <w:t xml:space="preserve"> объект</w:t>
      </w:r>
      <w:r>
        <w:t>ов</w:t>
      </w:r>
      <w:r w:rsidRPr="002B2787">
        <w:t xml:space="preserve"> на карте</w:t>
      </w:r>
      <w:r>
        <w:rPr>
          <w:lang w:eastAsia="ru-RU"/>
        </w:rPr>
        <w:t xml:space="preserve">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2BC8C527" w14:textId="7E6DE1DB" w:rsidR="00AF045A" w:rsidRDefault="00AF045A" w:rsidP="00AF045A">
      <w:pPr>
        <w:pStyle w:val="SC3"/>
      </w:pPr>
      <w:r>
        <w:rPr>
          <w:lang w:eastAsia="ru-RU"/>
        </w:rPr>
        <w:t xml:space="preserve">В части </w:t>
      </w:r>
      <w:r w:rsidR="00831B8B">
        <w:rPr>
          <w:lang w:eastAsia="ru-RU"/>
        </w:rPr>
        <w:t>п</w:t>
      </w:r>
      <w:r w:rsidR="00831B8B" w:rsidRPr="00831B8B">
        <w:rPr>
          <w:lang w:eastAsia="ru-RU"/>
        </w:rPr>
        <w:t>ереход</w:t>
      </w:r>
      <w:r w:rsidR="00831B8B">
        <w:rPr>
          <w:lang w:eastAsia="ru-RU"/>
        </w:rPr>
        <w:t>а</w:t>
      </w:r>
      <w:r w:rsidR="00831B8B" w:rsidRPr="00831B8B">
        <w:rPr>
          <w:lang w:eastAsia="ru-RU"/>
        </w:rPr>
        <w:t xml:space="preserve"> к точке на карте</w:t>
      </w:r>
      <w:r w:rsidR="00831B8B">
        <w:rPr>
          <w:lang w:eastAsia="ru-RU"/>
        </w:rPr>
        <w:t xml:space="preserve"> </w:t>
      </w:r>
      <w:r>
        <w:rPr>
          <w:lang w:eastAsia="ru-RU"/>
        </w:rPr>
        <w:t xml:space="preserve">Мобильное приложение должно </w:t>
      </w:r>
      <w:r>
        <w:t>предоставлять Пользователю возможность:</w:t>
      </w:r>
    </w:p>
    <w:p w14:paraId="2A1A92A9" w14:textId="2F330646" w:rsidR="00831B8B" w:rsidRDefault="00831B8B" w:rsidP="00831B8B">
      <w:pPr>
        <w:pStyle w:val="a"/>
      </w:pPr>
      <w:r>
        <w:t>Переход к текущему местоположению Пользователя;</w:t>
      </w:r>
    </w:p>
    <w:p w14:paraId="58791F68" w14:textId="546A8595" w:rsidR="00831B8B" w:rsidRDefault="00831B8B" w:rsidP="00831B8B">
      <w:pPr>
        <w:pStyle w:val="a"/>
      </w:pPr>
      <w:r>
        <w:t>Переход к текущему местоположению другого пользователя из личного кабинета, чата;</w:t>
      </w:r>
    </w:p>
    <w:p w14:paraId="39B6B398" w14:textId="11F0584F" w:rsidR="00831B8B" w:rsidRDefault="00831B8B" w:rsidP="00831B8B">
      <w:pPr>
        <w:pStyle w:val="a"/>
      </w:pPr>
      <w:r>
        <w:t>Переход к результатам поиска;</w:t>
      </w:r>
    </w:p>
    <w:p w14:paraId="3114ADC1" w14:textId="455AFA3A" w:rsidR="00831B8B" w:rsidRDefault="00831B8B" w:rsidP="00831B8B">
      <w:pPr>
        <w:pStyle w:val="a"/>
      </w:pPr>
      <w:r>
        <w:t>Переход по указанным координатам;</w:t>
      </w:r>
    </w:p>
    <w:p w14:paraId="317A8299" w14:textId="0857E047" w:rsidR="00295316" w:rsidRDefault="00831B8B" w:rsidP="00EA1AC4">
      <w:pPr>
        <w:pStyle w:val="a"/>
      </w:pPr>
      <w:r>
        <w:t xml:space="preserve">Переход к </w:t>
      </w:r>
      <w:r w:rsidRPr="00831B8B">
        <w:rPr>
          <w:lang w:val="en-US"/>
        </w:rPr>
        <w:t>POI</w:t>
      </w:r>
      <w:r w:rsidRPr="00831B8B">
        <w:t xml:space="preserve"> </w:t>
      </w:r>
      <w:r>
        <w:t>из списка или каталога.</w:t>
      </w:r>
    </w:p>
    <w:p w14:paraId="43F101A5" w14:textId="102F206E" w:rsidR="00295316" w:rsidRDefault="00073383" w:rsidP="00295316">
      <w:r>
        <w:t>Мобильное приложение должно выполнять центровку экстента карты</w:t>
      </w:r>
      <w:r w:rsidR="00227571">
        <w:t xml:space="preserve"> по точке, к которой был выполнен переход</w:t>
      </w:r>
      <w:r>
        <w:t>.</w:t>
      </w:r>
      <w:r w:rsidR="00227571">
        <w:t xml:space="preserve"> Если переход был выполнен к множеству точек, экстент карты должен включать всё множество указанных точек</w:t>
      </w:r>
      <w:r>
        <w:t>.</w:t>
      </w:r>
    </w:p>
    <w:p w14:paraId="6FAFACC3" w14:textId="2A09C516" w:rsidR="00227571" w:rsidRDefault="00227571" w:rsidP="00227571">
      <w:r>
        <w:rPr>
          <w:lang w:eastAsia="ru-RU"/>
        </w:rPr>
        <w:t>Решение по п</w:t>
      </w:r>
      <w:r w:rsidRPr="00831B8B">
        <w:rPr>
          <w:lang w:eastAsia="ru-RU"/>
        </w:rPr>
        <w:t>ереход</w:t>
      </w:r>
      <w:r>
        <w:rPr>
          <w:lang w:eastAsia="ru-RU"/>
        </w:rPr>
        <w:t>у</w:t>
      </w:r>
      <w:r w:rsidRPr="00831B8B">
        <w:rPr>
          <w:lang w:eastAsia="ru-RU"/>
        </w:rPr>
        <w:t xml:space="preserve"> к точке на карте</w:t>
      </w:r>
      <w:r>
        <w:rPr>
          <w:lang w:eastAsia="ru-RU"/>
        </w:rPr>
        <w:t xml:space="preserve"> </w:t>
      </w:r>
      <w:r>
        <w:t>должно быть разработано</w:t>
      </w:r>
      <w:r w:rsidR="00062079">
        <w:rPr>
          <w:lang w:eastAsia="ru-RU"/>
        </w:rPr>
        <w:t xml:space="preserve"> и </w:t>
      </w:r>
      <w:r>
        <w:t>согласовано с Заказчиком на этапе технического проектирования Подсистемы.</w:t>
      </w:r>
    </w:p>
    <w:p w14:paraId="2A54344E" w14:textId="269490C1" w:rsidR="00062079" w:rsidRDefault="00295316" w:rsidP="00EA1AC4">
      <w:r>
        <w:t xml:space="preserve">Мобильное приложение должно </w:t>
      </w:r>
      <w:r w:rsidR="00227571">
        <w:t xml:space="preserve">позволять поделиться ссылкой на текущее местоположение Пользователя или на выбранную точку на карте. Для этого на устройствах под управлением </w:t>
      </w:r>
      <w:r w:rsidR="00227571">
        <w:rPr>
          <w:lang w:val="en-US"/>
        </w:rPr>
        <w:t>Android</w:t>
      </w:r>
      <w:r w:rsidR="00227571" w:rsidRPr="00227571">
        <w:t xml:space="preserve"> </w:t>
      </w:r>
      <w:r w:rsidR="00227571">
        <w:t xml:space="preserve">должна использоваться системная функция </w:t>
      </w:r>
      <w:r w:rsidR="00227571">
        <w:rPr>
          <w:lang w:val="en-US"/>
        </w:rPr>
        <w:t>Direct</w:t>
      </w:r>
      <w:r w:rsidR="00227571" w:rsidRPr="00227571">
        <w:t xml:space="preserve"> </w:t>
      </w:r>
      <w:r w:rsidR="00227571">
        <w:rPr>
          <w:lang w:val="en-US"/>
        </w:rPr>
        <w:t>Share</w:t>
      </w:r>
      <w:r w:rsidR="00227571">
        <w:t xml:space="preserve">, на устройствах под управлением </w:t>
      </w:r>
      <w:r w:rsidR="00227571">
        <w:rPr>
          <w:lang w:val="en-US"/>
        </w:rPr>
        <w:t>iOS</w:t>
      </w:r>
      <w:r w:rsidR="00227571" w:rsidRPr="00227571">
        <w:t xml:space="preserve"> </w:t>
      </w:r>
      <w:r w:rsidR="00227571">
        <w:t xml:space="preserve">— </w:t>
      </w:r>
      <w:r w:rsidR="00EF36FB">
        <w:t xml:space="preserve">системная функция </w:t>
      </w:r>
      <w:r w:rsidR="00EF36FB">
        <w:rPr>
          <w:lang w:val="en-US"/>
        </w:rPr>
        <w:t>Share</w:t>
      </w:r>
      <w:r w:rsidR="00EF36FB">
        <w:t>.</w:t>
      </w:r>
    </w:p>
    <w:p w14:paraId="0DAF8BD5" w14:textId="34FC5311" w:rsidR="00EF36FB" w:rsidRDefault="00EF36FB" w:rsidP="00EF36FB">
      <w:r>
        <w:rPr>
          <w:lang w:eastAsia="ru-RU"/>
        </w:rPr>
        <w:t xml:space="preserve">Решение по отправке ссылок </w:t>
      </w:r>
      <w:r>
        <w:t>на текущее местоположение Пользователя или на выбранную точку на карте</w:t>
      </w:r>
      <w:r>
        <w:rPr>
          <w:lang w:eastAsia="ru-RU"/>
        </w:rPr>
        <w:t xml:space="preserve">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0F1BFA1A" w14:textId="0050B033" w:rsidR="002560A0" w:rsidRDefault="006538C7" w:rsidP="006538C7">
      <w:pPr>
        <w:pStyle w:val="4"/>
        <w:rPr>
          <w:lang w:eastAsia="ru-RU"/>
        </w:rPr>
      </w:pPr>
      <w:bookmarkStart w:id="1059" w:name="_Ref478666614"/>
      <w:bookmarkStart w:id="1060" w:name="_Ref481153374"/>
      <w:r>
        <w:rPr>
          <w:lang w:eastAsia="ru-RU"/>
        </w:rPr>
        <w:t>Требования к функциям Модуля Метеоданных</w:t>
      </w:r>
      <w:bookmarkEnd w:id="1059"/>
      <w:bookmarkEnd w:id="1060"/>
    </w:p>
    <w:p w14:paraId="7D61F62A" w14:textId="42DCCF56" w:rsidR="006B4003" w:rsidRDefault="006B4003" w:rsidP="006B4003">
      <w:r>
        <w:t>Мобильное приложение должно предоставлять Пользователю возможность просмотра прогнозируемых метеоданных на срок до 72 часов с момента последней синхронизации</w:t>
      </w:r>
      <w:r w:rsidR="00DC0353">
        <w:t xml:space="preserve"> с сервером Подсистемы</w:t>
      </w:r>
      <w:r>
        <w:t>.</w:t>
      </w:r>
    </w:p>
    <w:p w14:paraId="4309C2B2" w14:textId="1BC079DE" w:rsidR="007644E8" w:rsidRDefault="007644E8" w:rsidP="007644E8">
      <w:r>
        <w:t>Мобильное приложение должно предоставлять Пользователю возможность управления срезом отображения прогнозируемых метеоданных через слайдер временной шкалы.</w:t>
      </w:r>
    </w:p>
    <w:p w14:paraId="24A7C167" w14:textId="7B0B142B" w:rsidR="007644E8" w:rsidRDefault="007644E8" w:rsidP="00BB100C">
      <w:pPr>
        <w:pStyle w:val="SC3"/>
      </w:pPr>
      <w:r>
        <w:t>При работе Пользователя со слайдером временной шкалы Мобильное приложение должно предоставлять следующие возможности</w:t>
      </w:r>
      <w:r w:rsidR="006863E4">
        <w:t xml:space="preserve"> в рамках загруженного периода прогнозируемых метеоданных</w:t>
      </w:r>
      <w:r>
        <w:t>:</w:t>
      </w:r>
    </w:p>
    <w:p w14:paraId="52B34669" w14:textId="1689C154" w:rsidR="007644E8" w:rsidRDefault="007644E8" w:rsidP="00BB100C">
      <w:pPr>
        <w:pStyle w:val="a"/>
      </w:pPr>
      <w:r>
        <w:t>Установка интересующего временного значения на слайдере;</w:t>
      </w:r>
    </w:p>
    <w:p w14:paraId="42A11A9D" w14:textId="1A2EB42D" w:rsidR="007644E8" w:rsidRDefault="007644E8" w:rsidP="00BB100C">
      <w:pPr>
        <w:pStyle w:val="a"/>
      </w:pPr>
      <w:r>
        <w:t>Возвращение к начальной точке загруженного временного отрезка;</w:t>
      </w:r>
    </w:p>
    <w:p w14:paraId="3986C52A" w14:textId="5CB2A465" w:rsidR="007644E8" w:rsidRDefault="00BB100C" w:rsidP="00BB100C">
      <w:pPr>
        <w:pStyle w:val="a"/>
      </w:pPr>
      <w:r>
        <w:t>П</w:t>
      </w:r>
      <w:r w:rsidR="007644E8">
        <w:t>ереход к текущему значению времени на загруженном временном отрезке;</w:t>
      </w:r>
    </w:p>
    <w:p w14:paraId="4C59A06A" w14:textId="40E648F4" w:rsidR="00BB100C" w:rsidRDefault="00BB100C" w:rsidP="00BB100C">
      <w:pPr>
        <w:pStyle w:val="a"/>
      </w:pPr>
      <w:r>
        <w:t>Переход к конечной точке загруженного временного отрезка;</w:t>
      </w:r>
    </w:p>
    <w:p w14:paraId="0246A4B8" w14:textId="659BA443" w:rsidR="007644E8" w:rsidRDefault="00BB100C" w:rsidP="00BB100C">
      <w:pPr>
        <w:pStyle w:val="a"/>
      </w:pPr>
      <w:r>
        <w:t>П</w:t>
      </w:r>
      <w:r w:rsidR="007644E8">
        <w:t>лавное проигрывание прогноза на всем доступном временном отрезке;</w:t>
      </w:r>
    </w:p>
    <w:p w14:paraId="6B29CCC1" w14:textId="5B854ECD" w:rsidR="007644E8" w:rsidRDefault="00BB100C" w:rsidP="00BB100C">
      <w:pPr>
        <w:pStyle w:val="a"/>
      </w:pPr>
      <w:r>
        <w:t>П</w:t>
      </w:r>
      <w:r w:rsidR="007644E8">
        <w:t>ереход к последнему доступному временному значению прогноза.</w:t>
      </w:r>
    </w:p>
    <w:p w14:paraId="19F7045A" w14:textId="76CC932B" w:rsidR="00F1623D" w:rsidRDefault="00F1623D" w:rsidP="00F1623D">
      <w:r>
        <w:rPr>
          <w:lang w:eastAsia="ru-RU"/>
        </w:rPr>
        <w:lastRenderedPageBreak/>
        <w:t xml:space="preserve">Решение по </w:t>
      </w:r>
      <w:r>
        <w:t>работе Пользователя со слайдером временной шкалы</w:t>
      </w:r>
      <w:r>
        <w:rPr>
          <w:lang w:eastAsia="ru-RU"/>
        </w:rPr>
        <w:t xml:space="preserve">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13375097" w14:textId="671361E8" w:rsidR="0099762C" w:rsidRDefault="0099762C" w:rsidP="006B4003">
      <w:pPr>
        <w:pStyle w:val="SC3"/>
      </w:pPr>
      <w:r>
        <w:t xml:space="preserve">Мобильное приложение должно предоставлять Пользователю </w:t>
      </w:r>
      <w:r w:rsidR="00B1562E">
        <w:t xml:space="preserve">следующие </w:t>
      </w:r>
      <w:r w:rsidR="00630A6F">
        <w:t>метеоданные</w:t>
      </w:r>
      <w:r>
        <w:t>:</w:t>
      </w:r>
    </w:p>
    <w:p w14:paraId="4C1B6202" w14:textId="3823AC9F" w:rsidR="0099762C" w:rsidRDefault="0099762C" w:rsidP="0099762C">
      <w:pPr>
        <w:pStyle w:val="a"/>
      </w:pPr>
      <w:r>
        <w:t>Карта ветров с указанием направления и силы ветра;</w:t>
      </w:r>
    </w:p>
    <w:p w14:paraId="518BC68F" w14:textId="3EC93ACA" w:rsidR="0099762C" w:rsidRDefault="0099762C" w:rsidP="0099762C">
      <w:pPr>
        <w:pStyle w:val="a"/>
      </w:pPr>
      <w:r>
        <w:t>Карта Бофорта;</w:t>
      </w:r>
    </w:p>
    <w:p w14:paraId="7A4D4200" w14:textId="535EC256" w:rsidR="0099762C" w:rsidRDefault="0099762C" w:rsidP="0099762C">
      <w:pPr>
        <w:pStyle w:val="a"/>
      </w:pPr>
      <w:r>
        <w:t>Карта давления;</w:t>
      </w:r>
    </w:p>
    <w:p w14:paraId="00E9E2FB" w14:textId="26A52061" w:rsidR="0099762C" w:rsidRDefault="0099762C" w:rsidP="0099762C">
      <w:pPr>
        <w:pStyle w:val="a"/>
      </w:pPr>
      <w:r>
        <w:t>Термальная карта;</w:t>
      </w:r>
    </w:p>
    <w:p w14:paraId="27B556BB" w14:textId="58B5C82B" w:rsidR="0099762C" w:rsidRDefault="0099762C" w:rsidP="0099762C">
      <w:pPr>
        <w:pStyle w:val="a"/>
      </w:pPr>
      <w:r>
        <w:t>Карта осадков.</w:t>
      </w:r>
    </w:p>
    <w:p w14:paraId="39F83C4B" w14:textId="05B73C93" w:rsidR="00630A6F" w:rsidRDefault="00630A6F" w:rsidP="0099762C">
      <w:r>
        <w:t xml:space="preserve">Состав предоставляемых Пользователю метеоданных может быть </w:t>
      </w:r>
      <w:r w:rsidR="00F05D29">
        <w:t xml:space="preserve">уточнён и </w:t>
      </w:r>
      <w:r>
        <w:t>расширен на этапе технического проектирования Подсистемы.</w:t>
      </w:r>
    </w:p>
    <w:p w14:paraId="4AFB6245" w14:textId="6D89534A" w:rsidR="0099762C" w:rsidRDefault="00E20020" w:rsidP="0099762C">
      <w:r>
        <w:rPr>
          <w:lang w:eastAsia="ru-RU"/>
        </w:rPr>
        <w:t>М</w:t>
      </w:r>
      <w:r w:rsidR="00802045">
        <w:rPr>
          <w:lang w:eastAsia="ru-RU"/>
        </w:rPr>
        <w:t>ете</w:t>
      </w:r>
      <w:r w:rsidR="00802045" w:rsidRPr="00802045">
        <w:t>оданны</w:t>
      </w:r>
      <w:r>
        <w:t>е</w:t>
      </w:r>
      <w:r w:rsidR="00802045">
        <w:t xml:space="preserve"> </w:t>
      </w:r>
      <w:r w:rsidR="0099762C">
        <w:rPr>
          <w:lang w:eastAsia="ru-RU"/>
        </w:rPr>
        <w:t xml:space="preserve">на карте </w:t>
      </w:r>
      <w:r>
        <w:t>должн</w:t>
      </w:r>
      <w:r w:rsidR="00B1562E">
        <w:t>ы</w:t>
      </w:r>
      <w:r w:rsidR="0099762C">
        <w:t xml:space="preserve"> отображ</w:t>
      </w:r>
      <w:r w:rsidR="00B1562E">
        <w:t>аться Пользователю</w:t>
      </w:r>
      <w:r w:rsidR="0099762C">
        <w:t xml:space="preserve"> как совместно, так и по отдельности.</w:t>
      </w:r>
    </w:p>
    <w:p w14:paraId="2AD0E13C" w14:textId="195D94B5" w:rsidR="0099762C" w:rsidRPr="006B4003" w:rsidRDefault="0099762C" w:rsidP="006B4003">
      <w:pPr>
        <w:pStyle w:val="SC3"/>
      </w:pPr>
      <w:r>
        <w:t>В части о</w:t>
      </w:r>
      <w:r>
        <w:rPr>
          <w:lang w:eastAsia="ru-RU"/>
        </w:rPr>
        <w:t>тображения метео</w:t>
      </w:r>
      <w:r w:rsidR="00B1562E">
        <w:rPr>
          <w:lang w:eastAsia="ru-RU"/>
        </w:rPr>
        <w:t>данных</w:t>
      </w:r>
      <w:r w:rsidRPr="0099762C">
        <w:rPr>
          <w:lang w:eastAsia="ru-RU"/>
        </w:rPr>
        <w:t xml:space="preserve"> </w:t>
      </w:r>
      <w:r>
        <w:t>в табличной форме</w:t>
      </w:r>
      <w:r w:rsidRPr="006B4003">
        <w:t xml:space="preserve"> </w:t>
      </w:r>
      <w:r>
        <w:t>Мобильное приложение должно предоставлять Пользователю</w:t>
      </w:r>
      <w:r w:rsidR="006B4003" w:rsidRPr="006B4003">
        <w:t>:</w:t>
      </w:r>
    </w:p>
    <w:p w14:paraId="75583556" w14:textId="18E45704" w:rsidR="006B4003" w:rsidRDefault="006B4003" w:rsidP="006B4003">
      <w:pPr>
        <w:pStyle w:val="a"/>
      </w:pPr>
      <w:r>
        <w:t>Краткую информацию поверх карты;</w:t>
      </w:r>
    </w:p>
    <w:p w14:paraId="19CDCB6D" w14:textId="204549E5" w:rsidR="006B4003" w:rsidRPr="006B4003" w:rsidRDefault="006B4003" w:rsidP="006B4003">
      <w:pPr>
        <w:pStyle w:val="a"/>
      </w:pPr>
      <w:r>
        <w:t>Подробную информацию в отдельной экранной форме.</w:t>
      </w:r>
    </w:p>
    <w:p w14:paraId="406E81AA" w14:textId="1DBA42FF" w:rsidR="006B4003" w:rsidRPr="006B4003" w:rsidRDefault="006B4003" w:rsidP="006B4003">
      <w:pPr>
        <w:pStyle w:val="SC3"/>
      </w:pPr>
      <w:r>
        <w:t>В части о</w:t>
      </w:r>
      <w:r>
        <w:rPr>
          <w:lang w:eastAsia="ru-RU"/>
        </w:rPr>
        <w:t xml:space="preserve">тображения </w:t>
      </w:r>
      <w:r w:rsidR="00B1562E">
        <w:rPr>
          <w:lang w:eastAsia="ru-RU"/>
        </w:rPr>
        <w:t>метеоданных</w:t>
      </w:r>
      <w:r w:rsidR="00B1562E" w:rsidRPr="0099762C">
        <w:rPr>
          <w:lang w:eastAsia="ru-RU"/>
        </w:rPr>
        <w:t xml:space="preserve"> </w:t>
      </w:r>
      <w:r>
        <w:t>в</w:t>
      </w:r>
      <w:r w:rsidRPr="006B4003">
        <w:t xml:space="preserve"> </w:t>
      </w:r>
      <w:r>
        <w:t>виде розы ветров Мобильное приложение должно предоставлять Пользователю</w:t>
      </w:r>
      <w:r w:rsidRPr="006B4003">
        <w:t>:</w:t>
      </w:r>
    </w:p>
    <w:p w14:paraId="6A7139BC" w14:textId="7059ECE6" w:rsidR="006B4003" w:rsidRDefault="006B4003" w:rsidP="006B4003">
      <w:pPr>
        <w:pStyle w:val="a"/>
      </w:pPr>
      <w:r>
        <w:t>Розу ветров поверх карты совместно с краткой информацией о погоде;</w:t>
      </w:r>
    </w:p>
    <w:p w14:paraId="14C0DF7B" w14:textId="1304F6D5" w:rsidR="006B4003" w:rsidRPr="006B4003" w:rsidRDefault="006B4003" w:rsidP="006B4003">
      <w:pPr>
        <w:pStyle w:val="a"/>
      </w:pPr>
      <w:r>
        <w:t>Розу ветров в отдельной экранной форме</w:t>
      </w:r>
      <w:r w:rsidR="00982385">
        <w:t xml:space="preserve"> совместно с подробной информацией о погоде</w:t>
      </w:r>
      <w:r>
        <w:t>.</w:t>
      </w:r>
    </w:p>
    <w:p w14:paraId="3B8A49E4" w14:textId="1EF2F4E0" w:rsidR="00982385" w:rsidRDefault="00982385" w:rsidP="0099762C">
      <w:r>
        <w:t>Краткая и подробная информация о</w:t>
      </w:r>
      <w:r>
        <w:rPr>
          <w:lang w:eastAsia="ru-RU"/>
        </w:rPr>
        <w:t xml:space="preserve"> </w:t>
      </w:r>
      <w:r w:rsidR="00B1562E">
        <w:rPr>
          <w:lang w:eastAsia="ru-RU"/>
        </w:rPr>
        <w:t>метеоданных</w:t>
      </w:r>
      <w:r w:rsidR="00B1562E" w:rsidRPr="0099762C">
        <w:rPr>
          <w:lang w:eastAsia="ru-RU"/>
        </w:rPr>
        <w:t xml:space="preserve"> </w:t>
      </w:r>
      <w:r>
        <w:t>и роза ветров должны отображаться для центральной точки экрана, обозначенной курсором.</w:t>
      </w:r>
    </w:p>
    <w:p w14:paraId="29E66FCF" w14:textId="0A4258ED" w:rsidR="0099762C" w:rsidRDefault="00982385" w:rsidP="0099762C">
      <w:r>
        <w:t>Краткая информация о</w:t>
      </w:r>
      <w:r>
        <w:rPr>
          <w:lang w:eastAsia="ru-RU"/>
        </w:rPr>
        <w:t xml:space="preserve"> метеоусловиях</w:t>
      </w:r>
      <w:r w:rsidRPr="0099762C">
        <w:rPr>
          <w:lang w:eastAsia="ru-RU"/>
        </w:rPr>
        <w:t xml:space="preserve"> </w:t>
      </w:r>
      <w:r>
        <w:t xml:space="preserve">и роза ветров, отображаемые поверх карты, должны соответствовать </w:t>
      </w:r>
      <w:r w:rsidR="0099762C">
        <w:t>момент</w:t>
      </w:r>
      <w:r>
        <w:t>у</w:t>
      </w:r>
      <w:r w:rsidR="0099762C">
        <w:t xml:space="preserve"> времени, установленн</w:t>
      </w:r>
      <w:r>
        <w:t>ому</w:t>
      </w:r>
      <w:r w:rsidR="0099762C">
        <w:t xml:space="preserve"> с помощью слайдера временной шкалы.</w:t>
      </w:r>
    </w:p>
    <w:p w14:paraId="646A4049" w14:textId="3BB75664" w:rsidR="006B4003" w:rsidRDefault="00982385" w:rsidP="00982385">
      <w:r>
        <w:t>Подробная информация о</w:t>
      </w:r>
      <w:r>
        <w:rPr>
          <w:lang w:eastAsia="ru-RU"/>
        </w:rPr>
        <w:t xml:space="preserve"> </w:t>
      </w:r>
      <w:r w:rsidR="00B83B78">
        <w:rPr>
          <w:lang w:eastAsia="ru-RU"/>
        </w:rPr>
        <w:t>метеоданных</w:t>
      </w:r>
      <w:r>
        <w:t xml:space="preserve">, отображаемая в отдельной экранной форме, должна содержать полный </w:t>
      </w:r>
      <w:r w:rsidR="006863E4">
        <w:t xml:space="preserve">набор загруженных </w:t>
      </w:r>
      <w:r>
        <w:t>прогнозных данных для центральной точки экрана карты, обозначенной курсором.</w:t>
      </w:r>
    </w:p>
    <w:p w14:paraId="1A78BA29" w14:textId="5D745E23" w:rsidR="00503342" w:rsidRDefault="00DC0353" w:rsidP="00982385">
      <w:r>
        <w:t>Фрагмент отдельной экранной формы с подробной информацией о погоде, отображаемой в табличном виде, должен скролить</w:t>
      </w:r>
      <w:r w:rsidR="006863E4">
        <w:t>ся</w:t>
      </w:r>
      <w:r>
        <w:t xml:space="preserve"> по горизонтали. Фрагмент должен иметь </w:t>
      </w:r>
      <w:r w:rsidR="00E66598">
        <w:t>маркёр</w:t>
      </w:r>
      <w:r>
        <w:t xml:space="preserve"> для индикации текущей выбранной временной метки.</w:t>
      </w:r>
      <w:r w:rsidR="00503342">
        <w:t xml:space="preserve"> При открытии формы </w:t>
      </w:r>
      <w:r w:rsidR="00E66598">
        <w:t>маркёр</w:t>
      </w:r>
      <w:r w:rsidR="00503342">
        <w:t xml:space="preserve"> должен соответствовать моменту времени, установленному с помощью слайдера временной шкалы.</w:t>
      </w:r>
    </w:p>
    <w:p w14:paraId="57B5569C" w14:textId="0C19DE7C" w:rsidR="00982385" w:rsidRDefault="00982385" w:rsidP="00982385">
      <w:r>
        <w:t xml:space="preserve">Роза ветров, отображаемая в отдельной экранной форме, должна соответствовать </w:t>
      </w:r>
      <w:r w:rsidR="00E66598">
        <w:t>маркёру</w:t>
      </w:r>
      <w:r w:rsidR="00DC0353">
        <w:t xml:space="preserve"> временной метки</w:t>
      </w:r>
      <w:r>
        <w:t>.</w:t>
      </w:r>
    </w:p>
    <w:p w14:paraId="1BBC9DB3" w14:textId="1C603EC2" w:rsidR="00F1623D" w:rsidRDefault="00F1623D" w:rsidP="00F1623D">
      <w:r>
        <w:rPr>
          <w:lang w:eastAsia="ru-RU"/>
        </w:rPr>
        <w:lastRenderedPageBreak/>
        <w:t xml:space="preserve">Решение по </w:t>
      </w:r>
      <w:r>
        <w:t>о</w:t>
      </w:r>
      <w:r>
        <w:rPr>
          <w:lang w:eastAsia="ru-RU"/>
        </w:rPr>
        <w:t>тображению метеоданных</w:t>
      </w:r>
      <w:r w:rsidRPr="0099762C">
        <w:rPr>
          <w:lang w:eastAsia="ru-RU"/>
        </w:rPr>
        <w:t xml:space="preserve">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09726F91" w14:textId="498653BD" w:rsidR="007E4D79" w:rsidRPr="00EA1AC4" w:rsidRDefault="007E4D79" w:rsidP="007E4D79">
      <w:pPr>
        <w:pStyle w:val="4"/>
      </w:pPr>
      <w:bookmarkStart w:id="1061" w:name="_Ref481154967"/>
      <w:r>
        <w:rPr>
          <w:lang w:eastAsia="ru-RU"/>
        </w:rPr>
        <w:t xml:space="preserve">Требования к функциям Модуля </w:t>
      </w:r>
      <w:r>
        <w:rPr>
          <w:lang w:val="en-US" w:eastAsia="ru-RU"/>
        </w:rPr>
        <w:t>POI</w:t>
      </w:r>
      <w:bookmarkEnd w:id="1061"/>
    </w:p>
    <w:p w14:paraId="7C28DF67" w14:textId="2FE724BD" w:rsidR="006863E4" w:rsidRDefault="006863E4" w:rsidP="006863E4">
      <w:r>
        <w:t xml:space="preserve">Все </w:t>
      </w:r>
      <w:r>
        <w:rPr>
          <w:lang w:val="en-US"/>
        </w:rPr>
        <w:t>POI</w:t>
      </w:r>
      <w:r w:rsidRPr="008F5CC2">
        <w:t xml:space="preserve"> </w:t>
      </w:r>
      <w:r>
        <w:t>должны быть разделены на группы:</w:t>
      </w:r>
    </w:p>
    <w:p w14:paraId="0793105B" w14:textId="1FDFF150" w:rsidR="006863E4" w:rsidRDefault="006863E4" w:rsidP="00D40D83">
      <w:pPr>
        <w:pStyle w:val="a"/>
      </w:pPr>
      <w:r>
        <w:t>Опасности;</w:t>
      </w:r>
    </w:p>
    <w:p w14:paraId="7E404B8E" w14:textId="6D395477" w:rsidR="006863E4" w:rsidRDefault="006863E4" w:rsidP="00D40D83">
      <w:pPr>
        <w:pStyle w:val="a"/>
      </w:pPr>
      <w:r>
        <w:t>Марины;</w:t>
      </w:r>
    </w:p>
    <w:p w14:paraId="7740D021" w14:textId="4B6A413B" w:rsidR="006863E4" w:rsidRDefault="006863E4" w:rsidP="00D40D83">
      <w:pPr>
        <w:pStyle w:val="a"/>
      </w:pPr>
      <w:r>
        <w:t>Заправочные станции;</w:t>
      </w:r>
    </w:p>
    <w:p w14:paraId="0C7D8B09" w14:textId="465552C5" w:rsidR="006863E4" w:rsidRDefault="006863E4" w:rsidP="00D40D83">
      <w:pPr>
        <w:pStyle w:val="a"/>
      </w:pPr>
      <w:r>
        <w:t>Сервисные станции;</w:t>
      </w:r>
    </w:p>
    <w:p w14:paraId="6B1EDA22" w14:textId="69E161F2" w:rsidR="006863E4" w:rsidRDefault="006863E4" w:rsidP="00D40D83">
      <w:pPr>
        <w:pStyle w:val="a"/>
      </w:pPr>
      <w:r>
        <w:t>Кафе/Рестораны;</w:t>
      </w:r>
    </w:p>
    <w:p w14:paraId="06775DD4" w14:textId="1FA9D791" w:rsidR="009D194D" w:rsidRDefault="009D194D" w:rsidP="00D40D83">
      <w:pPr>
        <w:pStyle w:val="a"/>
      </w:pPr>
      <w:r>
        <w:t>Суда;</w:t>
      </w:r>
    </w:p>
    <w:p w14:paraId="1148642B" w14:textId="26538147" w:rsidR="006863E4" w:rsidRDefault="006863E4" w:rsidP="00D40D83">
      <w:pPr>
        <w:pStyle w:val="a"/>
      </w:pPr>
      <w:r>
        <w:t>Прочие.</w:t>
      </w:r>
    </w:p>
    <w:p w14:paraId="7DA450E7" w14:textId="6ED2932F" w:rsidR="006863E4" w:rsidRPr="008F5CC2" w:rsidRDefault="006863E4" w:rsidP="006863E4">
      <w:r>
        <w:t xml:space="preserve">Список групп может быть </w:t>
      </w:r>
      <w:r w:rsidR="007715EE">
        <w:t>изменён</w:t>
      </w:r>
      <w:r>
        <w:t xml:space="preserve"> на последующих этапах.</w:t>
      </w:r>
      <w:r w:rsidR="007715EE">
        <w:t xml:space="preserve"> </w:t>
      </w:r>
      <w:r>
        <w:t>Каждой группе должен соответствовать отдельный цвет.</w:t>
      </w:r>
      <w:r w:rsidR="007715EE">
        <w:t xml:space="preserve"> </w:t>
      </w:r>
      <w:r>
        <w:t xml:space="preserve">Пользователь должен иметь возможность управления отображением </w:t>
      </w:r>
      <w:r>
        <w:rPr>
          <w:lang w:val="en-US"/>
        </w:rPr>
        <w:t>POI</w:t>
      </w:r>
      <w:r w:rsidRPr="008F5CC2">
        <w:t xml:space="preserve"> </w:t>
      </w:r>
      <w:r>
        <w:t>по группам.</w:t>
      </w:r>
    </w:p>
    <w:p w14:paraId="1A877A98" w14:textId="0F4DEC5F" w:rsidR="006863E4" w:rsidRDefault="006863E4" w:rsidP="006863E4">
      <w:r>
        <w:t xml:space="preserve">Мобильное приложение должно отображать </w:t>
      </w:r>
      <w:r w:rsidRPr="00DE0BF5">
        <w:t>POI</w:t>
      </w:r>
      <w:r>
        <w:t xml:space="preserve">, выбранных Пользователем групп, на карте. </w:t>
      </w:r>
      <w:r>
        <w:rPr>
          <w:lang w:val="en-US"/>
        </w:rPr>
        <w:t>POI</w:t>
      </w:r>
      <w:r w:rsidRPr="008F5CC2">
        <w:t xml:space="preserve"> </w:t>
      </w:r>
      <w:r>
        <w:t xml:space="preserve">на карте должны отображаться иконками. Цвет иконки должен соответствовать группе, к которой принадлежит </w:t>
      </w:r>
      <w:r>
        <w:rPr>
          <w:lang w:val="en-US"/>
        </w:rPr>
        <w:t>POI</w:t>
      </w:r>
      <w:r>
        <w:t>.</w:t>
      </w:r>
    </w:p>
    <w:p w14:paraId="45C71FED" w14:textId="2DC616A6" w:rsidR="002823F0" w:rsidRDefault="002823F0" w:rsidP="002823F0">
      <w:r>
        <w:rPr>
          <w:lang w:eastAsia="ru-RU"/>
        </w:rPr>
        <w:t xml:space="preserve">Решение по </w:t>
      </w:r>
      <w:r>
        <w:t>о</w:t>
      </w:r>
      <w:r>
        <w:rPr>
          <w:lang w:eastAsia="ru-RU"/>
        </w:rPr>
        <w:t xml:space="preserve">тображению </w:t>
      </w:r>
      <w:r>
        <w:t xml:space="preserve">групп </w:t>
      </w:r>
      <w:r>
        <w:rPr>
          <w:lang w:val="en-US"/>
        </w:rPr>
        <w:t>POI</w:t>
      </w:r>
      <w:r>
        <w:t xml:space="preserve"> должно быть разработано и согласовано с Заказчиком на этапе технического проектирования Подсистемы.</w:t>
      </w:r>
    </w:p>
    <w:p w14:paraId="5A76D2B0" w14:textId="782D0B2F" w:rsidR="006863E4" w:rsidRDefault="006863E4" w:rsidP="006863E4">
      <w:r>
        <w:t xml:space="preserve">Мобильное приложение должно группировать близлежащие </w:t>
      </w:r>
      <w:r w:rsidRPr="00DE0BF5">
        <w:t>POI</w:t>
      </w:r>
      <w:r>
        <w:t xml:space="preserve"> в зависимости от выбр</w:t>
      </w:r>
      <w:r w:rsidR="002823F0">
        <w:t>анного масштаба экстента карты.</w:t>
      </w:r>
    </w:p>
    <w:p w14:paraId="77D73AB8" w14:textId="59D81C9F" w:rsidR="002823F0" w:rsidRDefault="002823F0" w:rsidP="002823F0">
      <w:r>
        <w:rPr>
          <w:lang w:eastAsia="ru-RU"/>
        </w:rPr>
        <w:t xml:space="preserve">Решение по </w:t>
      </w:r>
      <w:r>
        <w:t xml:space="preserve">группировке близлежащих </w:t>
      </w:r>
      <w:r w:rsidRPr="00DE0BF5">
        <w:t>POI</w:t>
      </w:r>
      <w:r>
        <w:t xml:space="preserve"> должно быть разработано и согласовано с Заказчиком на этапе технического проектирования Подсистемы.</w:t>
      </w:r>
    </w:p>
    <w:p w14:paraId="274A862A" w14:textId="77777777" w:rsidR="009D194D" w:rsidRPr="004847B0" w:rsidRDefault="009D194D" w:rsidP="009D194D">
      <w:r>
        <w:t xml:space="preserve">При нажатии на иконку </w:t>
      </w:r>
      <w:r>
        <w:rPr>
          <w:lang w:val="en-US"/>
        </w:rPr>
        <w:t>POI</w:t>
      </w:r>
      <w:r w:rsidRPr="004847B0">
        <w:t xml:space="preserve"> </w:t>
      </w:r>
      <w:r>
        <w:t xml:space="preserve">на карте должна открываться краткая информация о </w:t>
      </w:r>
      <w:r>
        <w:rPr>
          <w:lang w:val="en-US"/>
        </w:rPr>
        <w:t>POI</w:t>
      </w:r>
      <w:r>
        <w:t xml:space="preserve">, а именно: логотип (если загружен), название, группа </w:t>
      </w:r>
      <w:r>
        <w:rPr>
          <w:lang w:val="en-US"/>
        </w:rPr>
        <w:t>POI</w:t>
      </w:r>
      <w:r>
        <w:t xml:space="preserve">, описание. При нажатии на краткой информации должно открываться окно с полной информацией о </w:t>
      </w:r>
      <w:r>
        <w:rPr>
          <w:lang w:val="en-US"/>
        </w:rPr>
        <w:t>POI</w:t>
      </w:r>
      <w:r>
        <w:t>.</w:t>
      </w:r>
    </w:p>
    <w:p w14:paraId="79305789" w14:textId="26F9D82D" w:rsidR="006863E4" w:rsidRDefault="006863E4" w:rsidP="006863E4">
      <w:r>
        <w:t xml:space="preserve">Мобильное приложение должно предоставлять возможность отображения детальной информации по </w:t>
      </w:r>
      <w:r w:rsidRPr="00DE0BF5">
        <w:t>POI</w:t>
      </w:r>
      <w:r>
        <w:t xml:space="preserve">. Детальная информация о </w:t>
      </w:r>
      <w:r w:rsidRPr="00DE0BF5">
        <w:t>POI</w:t>
      </w:r>
      <w:r w:rsidRPr="00D86F39">
        <w:t xml:space="preserve"> </w:t>
      </w:r>
      <w:r>
        <w:t>должна содержать следующий набор обязательных атрибутов:</w:t>
      </w:r>
    </w:p>
    <w:p w14:paraId="4E9B164F" w14:textId="2B9B5D46" w:rsidR="006863E4" w:rsidRDefault="006863E4" w:rsidP="00D40D83">
      <w:pPr>
        <w:pStyle w:val="a"/>
      </w:pPr>
      <w:r>
        <w:t>название;</w:t>
      </w:r>
    </w:p>
    <w:p w14:paraId="263EC90E" w14:textId="77777777" w:rsidR="00EA1AC4" w:rsidRDefault="00EA1AC4" w:rsidP="00EA1AC4">
      <w:pPr>
        <w:pStyle w:val="a"/>
      </w:pPr>
      <w:r>
        <w:t>группа;</w:t>
      </w:r>
    </w:p>
    <w:p w14:paraId="51B3F6CD" w14:textId="77777777" w:rsidR="00EA1AC4" w:rsidRDefault="00EA1AC4" w:rsidP="00EA1AC4">
      <w:pPr>
        <w:pStyle w:val="a"/>
      </w:pPr>
      <w:r>
        <w:t>описание;</w:t>
      </w:r>
    </w:p>
    <w:p w14:paraId="000FF2B7" w14:textId="77777777" w:rsidR="00EA1AC4" w:rsidRDefault="00EA1AC4" w:rsidP="00EA1AC4">
      <w:pPr>
        <w:pStyle w:val="a"/>
      </w:pPr>
      <w:r>
        <w:t>чат/отзывы.</w:t>
      </w:r>
    </w:p>
    <w:p w14:paraId="7EDEFA98" w14:textId="77777777" w:rsidR="00EA1AC4" w:rsidRDefault="00EA1AC4" w:rsidP="00EA1AC4">
      <w:pPr>
        <w:pStyle w:val="SC3"/>
      </w:pPr>
      <w:r>
        <w:t>Детальная информация о POI должна содержать следующий набор необязательных атрибутов:</w:t>
      </w:r>
    </w:p>
    <w:p w14:paraId="4B408830" w14:textId="77777777" w:rsidR="00EA1AC4" w:rsidRDefault="00EA1AC4" w:rsidP="00EA1AC4">
      <w:pPr>
        <w:pStyle w:val="a"/>
      </w:pPr>
      <w:r>
        <w:t>логотип;</w:t>
      </w:r>
    </w:p>
    <w:p w14:paraId="05B5815E" w14:textId="77777777" w:rsidR="00EA1AC4" w:rsidRDefault="00EA1AC4" w:rsidP="00EA1AC4">
      <w:pPr>
        <w:pStyle w:val="a"/>
      </w:pPr>
      <w:r>
        <w:lastRenderedPageBreak/>
        <w:t>Медиа галерея;</w:t>
      </w:r>
    </w:p>
    <w:p w14:paraId="1F30A427" w14:textId="77777777" w:rsidR="00EA1AC4" w:rsidRDefault="00EA1AC4" w:rsidP="00EA1AC4">
      <w:pPr>
        <w:pStyle w:val="a"/>
      </w:pPr>
      <w:r>
        <w:t xml:space="preserve">контактные данные (сайт, телефон, </w:t>
      </w:r>
      <w:proofErr w:type="spellStart"/>
      <w:r>
        <w:t>e-mail</w:t>
      </w:r>
      <w:proofErr w:type="spellEnd"/>
      <w:r>
        <w:t>, часы работы);</w:t>
      </w:r>
    </w:p>
    <w:p w14:paraId="02560EBD" w14:textId="75AA3842" w:rsidR="00EA1AC4" w:rsidRDefault="00EA1AC4" w:rsidP="00EA1AC4">
      <w:pPr>
        <w:pStyle w:val="a"/>
      </w:pPr>
      <w:r>
        <w:t>новостная лента.</w:t>
      </w:r>
    </w:p>
    <w:p w14:paraId="281140F5" w14:textId="1C2C46EE" w:rsidR="009D194D" w:rsidRDefault="009D194D" w:rsidP="009D194D">
      <w:r>
        <w:rPr>
          <w:lang w:eastAsia="ru-RU"/>
        </w:rPr>
        <w:t xml:space="preserve">Решение по </w:t>
      </w:r>
      <w:r>
        <w:t xml:space="preserve">отображению краткой и детальной информации о </w:t>
      </w:r>
      <w:r w:rsidRPr="00DE0BF5">
        <w:t>POI</w:t>
      </w:r>
      <w:r>
        <w:t xml:space="preserve"> должно быть разработано и согласовано с Заказчиком на этапе технического проектирования Подсистемы.</w:t>
      </w:r>
    </w:p>
    <w:p w14:paraId="24C92D59" w14:textId="350CF445" w:rsidR="006863E4" w:rsidRDefault="006863E4" w:rsidP="006863E4">
      <w:r>
        <w:t xml:space="preserve">Мобильное приложение должно предоставлять возможность настройки загрузки </w:t>
      </w:r>
      <w:r>
        <w:rPr>
          <w:lang w:val="en-US"/>
        </w:rPr>
        <w:t>POI</w:t>
      </w:r>
      <w:r>
        <w:t xml:space="preserve"> для использования в офлайн-режиме. </w:t>
      </w:r>
    </w:p>
    <w:p w14:paraId="4D03BD3A" w14:textId="39B7D95A" w:rsidR="006863E4" w:rsidRPr="004847B0" w:rsidRDefault="006863E4" w:rsidP="006863E4">
      <w:r>
        <w:t xml:space="preserve">Мобильное приложение должно предоставлять возможность настройки списка атрибутов </w:t>
      </w:r>
      <w:r>
        <w:rPr>
          <w:lang w:val="en-US"/>
        </w:rPr>
        <w:t>POI</w:t>
      </w:r>
      <w:r>
        <w:t>, доступных в офлайн-режиме, а именно: фотографии, новости, чат/отзывы.</w:t>
      </w:r>
    </w:p>
    <w:p w14:paraId="414754FF" w14:textId="514F7229" w:rsidR="008D572E" w:rsidRPr="00EA1AC4" w:rsidRDefault="006863E4" w:rsidP="008D572E">
      <w:r>
        <w:rPr>
          <w:lang w:eastAsia="ru-RU"/>
        </w:rPr>
        <w:t xml:space="preserve">По умолчанию, Мобильное приложение должно быть настроено таким образом, чтобы загружать для офлайн-режима все данные кроме </w:t>
      </w:r>
      <w:r w:rsidRPr="0034307A">
        <w:t xml:space="preserve">фотографий, </w:t>
      </w:r>
      <w:r>
        <w:t>чатов/отзывов и</w:t>
      </w:r>
      <w:r w:rsidRPr="0034307A">
        <w:t xml:space="preserve"> новостей</w:t>
      </w:r>
      <w:r>
        <w:t>.</w:t>
      </w:r>
    </w:p>
    <w:p w14:paraId="56684F7A" w14:textId="3DD36725" w:rsidR="00B0394C" w:rsidRDefault="00B0394C" w:rsidP="00B0394C">
      <w:r>
        <w:rPr>
          <w:lang w:eastAsia="ru-RU"/>
        </w:rPr>
        <w:t xml:space="preserve">Решение по </w:t>
      </w:r>
      <w:r>
        <w:t xml:space="preserve">загрузке </w:t>
      </w:r>
      <w:r>
        <w:rPr>
          <w:lang w:val="en-US"/>
        </w:rPr>
        <w:t>POI</w:t>
      </w:r>
      <w:r>
        <w:t xml:space="preserve"> для использования в офлайн-режиме должно быть разработано и согласовано с Заказчиком на этапе технического проектирования Подсистемы.</w:t>
      </w:r>
    </w:p>
    <w:p w14:paraId="0AD05A50" w14:textId="77777777" w:rsidR="006863E4" w:rsidRDefault="006863E4" w:rsidP="006863E4">
      <w:r>
        <w:t xml:space="preserve">Мобильное приложение должно предоставлять зарегистрированным Пользователям возможность добавления новых и редактирования добавленных ранее </w:t>
      </w:r>
      <w:r w:rsidRPr="00DE0BF5">
        <w:t>POI</w:t>
      </w:r>
      <w:r>
        <w:t>.</w:t>
      </w:r>
    </w:p>
    <w:p w14:paraId="480EA3BA" w14:textId="76B113CE" w:rsidR="006863E4" w:rsidRDefault="006863E4" w:rsidP="006863E4">
      <w:r>
        <w:t xml:space="preserve">При добавлении новой </w:t>
      </w:r>
      <w:r>
        <w:rPr>
          <w:lang w:val="en-US"/>
        </w:rPr>
        <w:t>POI</w:t>
      </w:r>
      <w:r>
        <w:t xml:space="preserve"> следующие атрибуты обязательны для заполнения:</w:t>
      </w:r>
    </w:p>
    <w:p w14:paraId="74478473" w14:textId="29C03DF3" w:rsidR="006863E4" w:rsidRDefault="006863E4" w:rsidP="00D40D83">
      <w:pPr>
        <w:pStyle w:val="a"/>
      </w:pPr>
      <w:r>
        <w:t xml:space="preserve">координаты (выбор местоположения </w:t>
      </w:r>
      <w:r>
        <w:rPr>
          <w:lang w:val="en-US"/>
        </w:rPr>
        <w:t>POI</w:t>
      </w:r>
      <w:r w:rsidRPr="00EC361C">
        <w:t xml:space="preserve"> </w:t>
      </w:r>
      <w:r>
        <w:t>на карте);</w:t>
      </w:r>
    </w:p>
    <w:p w14:paraId="5D758B55" w14:textId="4F155BBB" w:rsidR="006863E4" w:rsidRDefault="006863E4" w:rsidP="00D40D83">
      <w:pPr>
        <w:pStyle w:val="a"/>
      </w:pPr>
      <w:r>
        <w:t>название;</w:t>
      </w:r>
    </w:p>
    <w:p w14:paraId="21DF94A2" w14:textId="016D0794" w:rsidR="006863E4" w:rsidRDefault="006863E4" w:rsidP="00D40D83">
      <w:pPr>
        <w:pStyle w:val="a"/>
      </w:pPr>
      <w:r>
        <w:t>группа;</w:t>
      </w:r>
    </w:p>
    <w:p w14:paraId="0BA6E058" w14:textId="4EC868CB" w:rsidR="006863E4" w:rsidRPr="004E5B8D" w:rsidRDefault="006863E4" w:rsidP="00D40D83">
      <w:pPr>
        <w:pStyle w:val="a"/>
      </w:pPr>
      <w:r>
        <w:t>описание.</w:t>
      </w:r>
    </w:p>
    <w:p w14:paraId="44315506" w14:textId="1551EF04" w:rsidR="00B0394C" w:rsidRDefault="00B0394C" w:rsidP="006863E4">
      <w:r>
        <w:rPr>
          <w:lang w:eastAsia="ru-RU"/>
        </w:rPr>
        <w:t xml:space="preserve">Решение по </w:t>
      </w:r>
      <w:r>
        <w:t xml:space="preserve">добавлению новых и редактированию добавленных ранее </w:t>
      </w:r>
      <w:r w:rsidRPr="00DE0BF5">
        <w:t>POI</w:t>
      </w:r>
      <w:r>
        <w:t xml:space="preserve"> должно быть разработано и согласовано с Заказчиком на этапе технического проектирования Подсистемы.</w:t>
      </w:r>
    </w:p>
    <w:p w14:paraId="3771E98A" w14:textId="764C51F2" w:rsidR="007C5FE3" w:rsidRPr="007C5FE3" w:rsidRDefault="007C5FE3" w:rsidP="007C5FE3">
      <w:r>
        <w:t xml:space="preserve">Мобильное приложение должно предоставлять </w:t>
      </w:r>
      <w:r w:rsidR="00B152DD">
        <w:rPr>
          <w:lang w:eastAsia="ru-RU"/>
        </w:rPr>
        <w:t xml:space="preserve">зарегистрированным </w:t>
      </w:r>
      <w:r>
        <w:t xml:space="preserve">Пользователю возможность оставить отзыв и прикрепить собственные </w:t>
      </w:r>
      <w:r w:rsidRPr="003E2952">
        <w:t xml:space="preserve">медиа файлы </w:t>
      </w:r>
      <w:r>
        <w:t xml:space="preserve">о </w:t>
      </w:r>
      <w:r>
        <w:rPr>
          <w:lang w:val="en-US"/>
        </w:rPr>
        <w:t>POI</w:t>
      </w:r>
      <w:r>
        <w:t>.</w:t>
      </w:r>
    </w:p>
    <w:p w14:paraId="61D0300D" w14:textId="2D98D4A6" w:rsidR="006863E4" w:rsidRDefault="006863E4" w:rsidP="006863E4">
      <w:pPr>
        <w:rPr>
          <w:lang w:eastAsia="ru-RU"/>
        </w:rPr>
      </w:pPr>
      <w:r>
        <w:rPr>
          <w:lang w:eastAsia="ru-RU"/>
        </w:rPr>
        <w:t xml:space="preserve">Мобильное приложение должно предоставлять </w:t>
      </w:r>
      <w:r w:rsidR="00B152DD">
        <w:rPr>
          <w:lang w:eastAsia="ru-RU"/>
        </w:rPr>
        <w:t xml:space="preserve">зарегистрированным </w:t>
      </w:r>
      <w:r>
        <w:rPr>
          <w:lang w:eastAsia="ru-RU"/>
        </w:rPr>
        <w:t>Пользователям оставлять сообщения</w:t>
      </w:r>
      <w:r w:rsidR="00E66598" w:rsidRPr="00E66598">
        <w:rPr>
          <w:lang w:eastAsia="ru-RU"/>
        </w:rPr>
        <w:t xml:space="preserve"> </w:t>
      </w:r>
      <w:r>
        <w:rPr>
          <w:lang w:eastAsia="ru-RU"/>
        </w:rPr>
        <w:t xml:space="preserve">в общем чате </w:t>
      </w:r>
      <w:r>
        <w:rPr>
          <w:lang w:val="en-US" w:eastAsia="ru-RU"/>
        </w:rPr>
        <w:t>POI</w:t>
      </w:r>
      <w:r>
        <w:rPr>
          <w:lang w:eastAsia="ru-RU"/>
        </w:rPr>
        <w:t>.</w:t>
      </w:r>
      <w:r w:rsidR="007C5FE3">
        <w:rPr>
          <w:lang w:eastAsia="ru-RU"/>
        </w:rPr>
        <w:t xml:space="preserve"> </w:t>
      </w:r>
      <w:r w:rsidR="007C5FE3">
        <w:t xml:space="preserve">Требования к функциям </w:t>
      </w:r>
      <w:r w:rsidR="007C5FE3">
        <w:rPr>
          <w:lang w:eastAsia="ru-RU"/>
        </w:rPr>
        <w:t xml:space="preserve">чата </w:t>
      </w:r>
      <w:r w:rsidR="007C5FE3">
        <w:rPr>
          <w:lang w:val="en-US" w:eastAsia="ru-RU"/>
        </w:rPr>
        <w:t>POI</w:t>
      </w:r>
      <w:r w:rsidR="007C5FE3">
        <w:t xml:space="preserve"> приведены в разделе </w:t>
      </w:r>
      <w:r w:rsidR="007C5FE3">
        <w:fldChar w:fldCharType="begin"/>
      </w:r>
      <w:r w:rsidR="007C5FE3">
        <w:instrText xml:space="preserve"> REF _Ref481161264 \r \h </w:instrText>
      </w:r>
      <w:r w:rsidR="007C5FE3">
        <w:fldChar w:fldCharType="separate"/>
      </w:r>
      <w:r w:rsidR="00F07635">
        <w:t>4.2.2.5</w:t>
      </w:r>
      <w:r w:rsidR="007C5FE3">
        <w:fldChar w:fldCharType="end"/>
      </w:r>
      <w:r w:rsidR="007C5FE3">
        <w:t>.</w:t>
      </w:r>
    </w:p>
    <w:p w14:paraId="25ACF1E4" w14:textId="2DB81615" w:rsidR="007C5FE3" w:rsidRPr="003B32E7" w:rsidRDefault="007C5FE3" w:rsidP="007C5FE3">
      <w:pPr>
        <w:rPr>
          <w:lang w:eastAsia="ru-RU"/>
        </w:rPr>
      </w:pPr>
      <w:r>
        <w:rPr>
          <w:lang w:eastAsia="ru-RU"/>
        </w:rPr>
        <w:t>Решение по отправке Пользователем отзыва</w:t>
      </w:r>
      <w:r w:rsidRPr="007C5FE3">
        <w:rPr>
          <w:lang w:eastAsia="ru-RU"/>
        </w:rPr>
        <w:t xml:space="preserve"> </w:t>
      </w:r>
      <w:r>
        <w:rPr>
          <w:lang w:eastAsia="ru-RU"/>
        </w:rPr>
        <w:t xml:space="preserve">и прикреплению </w:t>
      </w:r>
      <w:r w:rsidRPr="003E2952">
        <w:t>медиа файлов</w:t>
      </w:r>
      <w:r>
        <w:t xml:space="preserve"> в карточке </w:t>
      </w:r>
      <w:r w:rsidRPr="00E66598">
        <w:t>POI</w:t>
      </w:r>
      <w:r>
        <w:t>,</w:t>
      </w:r>
      <w:r>
        <w:rPr>
          <w:lang w:eastAsia="ru-RU"/>
        </w:rPr>
        <w:t xml:space="preserve"> </w:t>
      </w:r>
      <w:r>
        <w:t xml:space="preserve">а также по общению пользователей в чате </w:t>
      </w:r>
      <w:r w:rsidRPr="00E66598">
        <w:t>POI</w:t>
      </w:r>
      <w:r>
        <w:rPr>
          <w:lang w:eastAsia="ru-RU"/>
        </w:rPr>
        <w:t xml:space="preserve">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7854A651" w14:textId="1F69BABE" w:rsidR="00E66598" w:rsidRDefault="00E66598" w:rsidP="00E66598">
      <w:r>
        <w:t xml:space="preserve">Мобильное приложение должно позволять поделиться ссылкой на </w:t>
      </w:r>
      <w:r w:rsidRPr="00E66598">
        <w:t>карточку POI</w:t>
      </w:r>
      <w:r>
        <w:t xml:space="preserve">, на новость в карточке </w:t>
      </w:r>
      <w:r>
        <w:rPr>
          <w:lang w:val="en-US"/>
        </w:rPr>
        <w:t>POI</w:t>
      </w:r>
      <w:r w:rsidRPr="00E66598">
        <w:t xml:space="preserve"> </w:t>
      </w:r>
      <w:r>
        <w:t xml:space="preserve">и на </w:t>
      </w:r>
      <w:r w:rsidRPr="00E66598">
        <w:t xml:space="preserve">объект медиа галереи </w:t>
      </w:r>
      <w:r>
        <w:t xml:space="preserve">в карточке </w:t>
      </w:r>
      <w:r w:rsidRPr="00E66598">
        <w:t>POI</w:t>
      </w:r>
      <w:r>
        <w:t xml:space="preserve">. Для этого на устройствах под управлением </w:t>
      </w:r>
      <w:r>
        <w:rPr>
          <w:lang w:val="en-US"/>
        </w:rPr>
        <w:t>Android</w:t>
      </w:r>
      <w:r w:rsidRPr="00227571">
        <w:t xml:space="preserve"> </w:t>
      </w:r>
      <w:r>
        <w:t xml:space="preserve">должна использоваться системная функция </w:t>
      </w:r>
      <w:r>
        <w:rPr>
          <w:lang w:val="en-US"/>
        </w:rPr>
        <w:t>Direct</w:t>
      </w:r>
      <w:r w:rsidRPr="00227571">
        <w:t xml:space="preserve"> </w:t>
      </w:r>
      <w:r>
        <w:rPr>
          <w:lang w:val="en-US"/>
        </w:rPr>
        <w:t>Share</w:t>
      </w:r>
      <w:r>
        <w:t xml:space="preserve">, на устройствах под управлением </w:t>
      </w:r>
      <w:r>
        <w:rPr>
          <w:lang w:val="en-US"/>
        </w:rPr>
        <w:t>iOS</w:t>
      </w:r>
      <w:r w:rsidRPr="00227571">
        <w:t xml:space="preserve"> </w:t>
      </w:r>
      <w:r>
        <w:t xml:space="preserve">— системная функция </w:t>
      </w:r>
      <w:r>
        <w:rPr>
          <w:lang w:val="en-US"/>
        </w:rPr>
        <w:t>Share</w:t>
      </w:r>
      <w:r>
        <w:t>.</w:t>
      </w:r>
    </w:p>
    <w:p w14:paraId="4F5111A4" w14:textId="1EA58CA5" w:rsidR="00E66598" w:rsidRPr="003B32E7" w:rsidRDefault="00E66598" w:rsidP="00E66598">
      <w:pPr>
        <w:rPr>
          <w:lang w:eastAsia="ru-RU"/>
        </w:rPr>
      </w:pPr>
      <w:r>
        <w:rPr>
          <w:lang w:eastAsia="ru-RU"/>
        </w:rPr>
        <w:lastRenderedPageBreak/>
        <w:t xml:space="preserve">Решение по отправке ссылок </w:t>
      </w:r>
      <w:r>
        <w:t xml:space="preserve">на </w:t>
      </w:r>
      <w:r w:rsidRPr="00E66598">
        <w:t>карточку POI</w:t>
      </w:r>
      <w:r>
        <w:t xml:space="preserve">, на новость в карточке </w:t>
      </w:r>
      <w:r>
        <w:rPr>
          <w:lang w:val="en-US"/>
        </w:rPr>
        <w:t>POI</w:t>
      </w:r>
      <w:r w:rsidRPr="00E66598">
        <w:t xml:space="preserve"> </w:t>
      </w:r>
      <w:r>
        <w:t xml:space="preserve">и на </w:t>
      </w:r>
      <w:r w:rsidRPr="00E66598">
        <w:t xml:space="preserve">объект медиа галереи </w:t>
      </w:r>
      <w:r>
        <w:t xml:space="preserve">в карточке </w:t>
      </w:r>
      <w:r w:rsidRPr="00E66598">
        <w:t>POI</w:t>
      </w:r>
      <w:r>
        <w:rPr>
          <w:lang w:eastAsia="ru-RU"/>
        </w:rPr>
        <w:t xml:space="preserve">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401CC4C4" w14:textId="643678E0" w:rsidR="008D572E" w:rsidRDefault="008D572E" w:rsidP="008D572E">
      <w:pPr>
        <w:pStyle w:val="4"/>
        <w:rPr>
          <w:lang w:eastAsia="ru-RU"/>
        </w:rPr>
      </w:pPr>
      <w:bookmarkStart w:id="1062" w:name="_Ref481161264"/>
      <w:r>
        <w:rPr>
          <w:lang w:eastAsia="ru-RU"/>
        </w:rPr>
        <w:t xml:space="preserve">Требования к функциям </w:t>
      </w:r>
      <w:r w:rsidRPr="008D572E">
        <w:rPr>
          <w:lang w:eastAsia="ru-RU"/>
        </w:rPr>
        <w:t>Модул</w:t>
      </w:r>
      <w:r>
        <w:rPr>
          <w:lang w:eastAsia="ru-RU"/>
        </w:rPr>
        <w:t>я</w:t>
      </w:r>
      <w:r w:rsidRPr="008D572E">
        <w:rPr>
          <w:lang w:eastAsia="ru-RU"/>
        </w:rPr>
        <w:t xml:space="preserve"> общения</w:t>
      </w:r>
      <w:bookmarkEnd w:id="1062"/>
    </w:p>
    <w:p w14:paraId="26DCEAA6" w14:textId="3DE59E06" w:rsidR="00FB75AC" w:rsidRDefault="00FB75AC" w:rsidP="00FB75AC">
      <w:pPr>
        <w:pStyle w:val="SC3"/>
        <w:rPr>
          <w:lang w:eastAsia="ru-RU"/>
        </w:rPr>
      </w:pPr>
      <w:r>
        <w:rPr>
          <w:lang w:eastAsia="ru-RU"/>
        </w:rPr>
        <w:t>В части обмена сообщениями между Пользователями Подсистема должна предоставлять возможность:</w:t>
      </w:r>
    </w:p>
    <w:p w14:paraId="6F1A1451" w14:textId="4118E800" w:rsid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Обмен личными сообщениями между пользователями;</w:t>
      </w:r>
    </w:p>
    <w:p w14:paraId="568A6A53" w14:textId="79482B2B" w:rsid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Обмен сообщениями в групповом чате;</w:t>
      </w:r>
    </w:p>
    <w:p w14:paraId="2CEC3289" w14:textId="326901C0" w:rsidR="00FB75AC" w:rsidRP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Обмен сообщениями в чате POI.</w:t>
      </w:r>
    </w:p>
    <w:p w14:paraId="1247A85B" w14:textId="77BADC25" w:rsidR="006863E4" w:rsidRDefault="006863E4" w:rsidP="006863E4">
      <w:pPr>
        <w:rPr>
          <w:lang w:eastAsia="ru-RU"/>
        </w:rPr>
      </w:pPr>
      <w:r>
        <w:rPr>
          <w:lang w:eastAsia="ru-RU"/>
        </w:rPr>
        <w:t>Мобильное приложение должно предоставлять возможность обмена личными сообщениями между зарегистрированными Пользователями, переход должен осуществляться через ссылку в атрибуте «чат» карточки Пользователя</w:t>
      </w:r>
      <w:r w:rsidR="00FB75AC">
        <w:rPr>
          <w:lang w:eastAsia="ru-RU"/>
        </w:rPr>
        <w:t>.</w:t>
      </w:r>
    </w:p>
    <w:p w14:paraId="62127469" w14:textId="00089AEB" w:rsidR="006863E4" w:rsidRDefault="006863E4" w:rsidP="006863E4">
      <w:pPr>
        <w:rPr>
          <w:lang w:eastAsia="ru-RU"/>
        </w:rPr>
      </w:pPr>
      <w:r>
        <w:rPr>
          <w:lang w:eastAsia="ru-RU"/>
        </w:rPr>
        <w:t xml:space="preserve">Мобильное приложение должно </w:t>
      </w:r>
      <w:r w:rsidR="00FB75AC">
        <w:rPr>
          <w:lang w:eastAsia="ru-RU"/>
        </w:rPr>
        <w:t>предоставлять возможность</w:t>
      </w:r>
      <w:r>
        <w:rPr>
          <w:lang w:eastAsia="ru-RU"/>
        </w:rPr>
        <w:t xml:space="preserve"> зарегистрированным Пользователям написания сообщений в </w:t>
      </w:r>
      <w:r w:rsidR="00FB75AC">
        <w:rPr>
          <w:lang w:eastAsia="ru-RU"/>
        </w:rPr>
        <w:t xml:space="preserve">групповом </w:t>
      </w:r>
      <w:r>
        <w:rPr>
          <w:lang w:eastAsia="ru-RU"/>
        </w:rPr>
        <w:t>чат</w:t>
      </w:r>
      <w:r w:rsidR="00FB75AC">
        <w:rPr>
          <w:lang w:eastAsia="ru-RU"/>
        </w:rPr>
        <w:t>е</w:t>
      </w:r>
      <w:r>
        <w:rPr>
          <w:lang w:eastAsia="ru-RU"/>
        </w:rPr>
        <w:t xml:space="preserve"> </w:t>
      </w:r>
      <w:r w:rsidR="00FB75AC">
        <w:rPr>
          <w:lang w:eastAsia="ru-RU"/>
        </w:rPr>
        <w:t xml:space="preserve">и чате </w:t>
      </w:r>
      <w:r w:rsidRPr="00D977EA">
        <w:rPr>
          <w:lang w:eastAsia="ru-RU"/>
        </w:rPr>
        <w:t>POI</w:t>
      </w:r>
      <w:r w:rsidR="00FB75AC">
        <w:rPr>
          <w:lang w:eastAsia="ru-RU"/>
        </w:rPr>
        <w:t>.</w:t>
      </w:r>
    </w:p>
    <w:p w14:paraId="6FFFDC21" w14:textId="26209B03" w:rsidR="00FB75AC" w:rsidRPr="003B32E7" w:rsidRDefault="00FB75AC" w:rsidP="00FB75AC">
      <w:pPr>
        <w:rPr>
          <w:lang w:eastAsia="ru-RU"/>
        </w:rPr>
      </w:pPr>
      <w:r>
        <w:rPr>
          <w:lang w:eastAsia="ru-RU"/>
        </w:rPr>
        <w:t xml:space="preserve">Решение по обмену сообщениями между Пользователями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57132E51" w14:textId="027C8EF9" w:rsidR="00FB75AC" w:rsidRDefault="00FB75AC" w:rsidP="00FB75AC">
      <w:pPr>
        <w:pStyle w:val="SC3"/>
        <w:rPr>
          <w:lang w:eastAsia="ru-RU"/>
        </w:rPr>
      </w:pPr>
      <w:r>
        <w:rPr>
          <w:lang w:eastAsia="ru-RU"/>
        </w:rPr>
        <w:t xml:space="preserve">В части </w:t>
      </w:r>
      <w:r>
        <w:t>р</w:t>
      </w:r>
      <w:r w:rsidRPr="00EB1485">
        <w:t>абот</w:t>
      </w:r>
      <w:r>
        <w:t>ы</w:t>
      </w:r>
      <w:r w:rsidRPr="00EB1485">
        <w:t xml:space="preserve"> с чатом</w:t>
      </w:r>
      <w:r>
        <w:rPr>
          <w:lang w:eastAsia="ru-RU"/>
        </w:rPr>
        <w:t xml:space="preserve"> Подсистема должна предоставлять </w:t>
      </w:r>
      <w:r w:rsidR="00851A26">
        <w:rPr>
          <w:lang w:eastAsia="ru-RU"/>
        </w:rPr>
        <w:t xml:space="preserve">зарегистрированному Пользователю </w:t>
      </w:r>
      <w:r>
        <w:rPr>
          <w:lang w:eastAsia="ru-RU"/>
        </w:rPr>
        <w:t>возможность:</w:t>
      </w:r>
    </w:p>
    <w:p w14:paraId="492EAD58" w14:textId="5297ECF4" w:rsid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Создать новый чат;</w:t>
      </w:r>
    </w:p>
    <w:p w14:paraId="1EBCD6D2" w14:textId="20EDA71F" w:rsid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Присоединиться к существующему чату;</w:t>
      </w:r>
    </w:p>
    <w:p w14:paraId="4D8A0590" w14:textId="4D48D75C" w:rsid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Пригласить пользователя в чат;</w:t>
      </w:r>
    </w:p>
    <w:p w14:paraId="430445E5" w14:textId="04002EF3" w:rsid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Искать сообщение в чате;</w:t>
      </w:r>
    </w:p>
    <w:p w14:paraId="15FA4134" w14:textId="54639012" w:rsid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Перейти к конкретному сообщению в чате;</w:t>
      </w:r>
    </w:p>
    <w:p w14:paraId="3CA427A8" w14:textId="0412062C" w:rsid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Покинуть чат;</w:t>
      </w:r>
    </w:p>
    <w:p w14:paraId="44AE33B5" w14:textId="162F24F3" w:rsidR="00FB75AC" w:rsidRPr="00FB75AC" w:rsidRDefault="00FB75AC" w:rsidP="00FB75AC">
      <w:pPr>
        <w:pStyle w:val="a"/>
        <w:rPr>
          <w:lang w:eastAsia="ru-RU"/>
        </w:rPr>
      </w:pPr>
      <w:r>
        <w:rPr>
          <w:lang w:eastAsia="ru-RU"/>
        </w:rPr>
        <w:t>Блокировать чат.</w:t>
      </w:r>
    </w:p>
    <w:p w14:paraId="18C4ECB1" w14:textId="045E16A7" w:rsidR="00851A26" w:rsidRPr="003B32E7" w:rsidRDefault="00851A26" w:rsidP="00851A26">
      <w:pPr>
        <w:rPr>
          <w:lang w:eastAsia="ru-RU"/>
        </w:rPr>
      </w:pPr>
      <w:r>
        <w:rPr>
          <w:lang w:eastAsia="ru-RU"/>
        </w:rPr>
        <w:t xml:space="preserve">Решение по работе Пользователя с чатом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55FF1965" w14:textId="1317E3C8" w:rsidR="00851A26" w:rsidRDefault="00851A26" w:rsidP="00851A26">
      <w:pPr>
        <w:rPr>
          <w:lang w:eastAsia="ru-RU"/>
        </w:rPr>
      </w:pPr>
      <w:r>
        <w:rPr>
          <w:lang w:eastAsia="ru-RU"/>
        </w:rPr>
        <w:t xml:space="preserve">Если </w:t>
      </w:r>
      <w:r w:rsidR="0012164B">
        <w:rPr>
          <w:lang w:eastAsia="ru-RU"/>
        </w:rPr>
        <w:t>М</w:t>
      </w:r>
      <w:r>
        <w:rPr>
          <w:lang w:eastAsia="ru-RU"/>
        </w:rPr>
        <w:t xml:space="preserve">обильное приложение включено и работает в Онлайн-режиме, Подсистема должна обеспечить возможность отправки </w:t>
      </w:r>
      <w:r w:rsidR="0012164B">
        <w:rPr>
          <w:lang w:eastAsia="ru-RU"/>
        </w:rPr>
        <w:t xml:space="preserve">Пользователю </w:t>
      </w:r>
      <w:r>
        <w:rPr>
          <w:lang w:eastAsia="ru-RU"/>
        </w:rPr>
        <w:t>внутрисистемных</w:t>
      </w:r>
      <w:r w:rsidRPr="009166EC">
        <w:rPr>
          <w:lang w:eastAsia="ru-RU"/>
        </w:rPr>
        <w:t xml:space="preserve"> </w:t>
      </w:r>
      <w:r>
        <w:rPr>
          <w:lang w:eastAsia="ru-RU"/>
        </w:rPr>
        <w:t xml:space="preserve">уведомлений о </w:t>
      </w:r>
      <w:r w:rsidR="0012164B">
        <w:rPr>
          <w:lang w:eastAsia="ru-RU"/>
        </w:rPr>
        <w:t>новых событиях в Подсистеме</w:t>
      </w:r>
      <w:r>
        <w:rPr>
          <w:lang w:eastAsia="ru-RU"/>
        </w:rPr>
        <w:t>. Для отправки внутрисистемных</w:t>
      </w:r>
      <w:r w:rsidRPr="009166EC">
        <w:rPr>
          <w:lang w:eastAsia="ru-RU"/>
        </w:rPr>
        <w:t xml:space="preserve"> </w:t>
      </w:r>
      <w:r>
        <w:rPr>
          <w:lang w:eastAsia="ru-RU"/>
        </w:rPr>
        <w:t xml:space="preserve">уведомлений участникам чата </w:t>
      </w:r>
      <w:r w:rsidR="0012164B">
        <w:rPr>
          <w:lang w:eastAsia="ru-RU"/>
        </w:rPr>
        <w:t>Мобильному приложению не должно требоваться разрешение Пользователя на отправку уведомлений.</w:t>
      </w:r>
    </w:p>
    <w:p w14:paraId="18D81522" w14:textId="0A7B029C" w:rsidR="0012164B" w:rsidRPr="003B32E7" w:rsidRDefault="0012164B" w:rsidP="0012164B">
      <w:pPr>
        <w:rPr>
          <w:lang w:eastAsia="ru-RU"/>
        </w:rPr>
      </w:pPr>
      <w:r>
        <w:rPr>
          <w:lang w:eastAsia="ru-RU"/>
        </w:rPr>
        <w:t>Решение по отправке внутрисистемных</w:t>
      </w:r>
      <w:r w:rsidRPr="009166EC">
        <w:rPr>
          <w:lang w:eastAsia="ru-RU"/>
        </w:rPr>
        <w:t xml:space="preserve"> </w:t>
      </w:r>
      <w:r>
        <w:rPr>
          <w:lang w:eastAsia="ru-RU"/>
        </w:rPr>
        <w:t xml:space="preserve">уведомлений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06990F23" w14:textId="155207AC" w:rsidR="006863E4" w:rsidRDefault="006863E4" w:rsidP="006863E4">
      <w:pPr>
        <w:rPr>
          <w:lang w:eastAsia="ru-RU"/>
        </w:rPr>
      </w:pPr>
      <w:r>
        <w:rPr>
          <w:lang w:eastAsia="ru-RU"/>
        </w:rPr>
        <w:t xml:space="preserve">Подсистема должна обеспечить возможность отправки </w:t>
      </w:r>
      <w:r w:rsidR="00074BAE">
        <w:rPr>
          <w:lang w:val="en-US"/>
        </w:rPr>
        <w:t>Push</w:t>
      </w:r>
      <w:r w:rsidR="00074BAE" w:rsidRPr="00074BAE">
        <w:t>-</w:t>
      </w:r>
      <w:r>
        <w:rPr>
          <w:lang w:eastAsia="ru-RU"/>
        </w:rPr>
        <w:t>уведомлений участникам чата о появлении новых сообщений в чате.</w:t>
      </w:r>
    </w:p>
    <w:p w14:paraId="7FB23368" w14:textId="342EE0CE" w:rsidR="006863E4" w:rsidRDefault="006863E4" w:rsidP="006863E4">
      <w:pPr>
        <w:rPr>
          <w:lang w:eastAsia="ru-RU"/>
        </w:rPr>
      </w:pPr>
      <w:r>
        <w:rPr>
          <w:lang w:eastAsia="ru-RU"/>
        </w:rPr>
        <w:lastRenderedPageBreak/>
        <w:t xml:space="preserve">Мобильное приложение должно спросить разрешение Пользователя на отправку ему </w:t>
      </w:r>
      <w:r w:rsidR="00074BAE">
        <w:rPr>
          <w:lang w:val="en-US"/>
        </w:rPr>
        <w:t>Push</w:t>
      </w:r>
      <w:r w:rsidR="00074BAE" w:rsidRPr="00074BAE">
        <w:t>-</w:t>
      </w:r>
      <w:r>
        <w:rPr>
          <w:lang w:eastAsia="ru-RU"/>
        </w:rPr>
        <w:t xml:space="preserve">уведомлений. В случае, если Пользователь ответил отказом, он не должен получать </w:t>
      </w:r>
      <w:r w:rsidR="00074BAE">
        <w:rPr>
          <w:lang w:val="en-US"/>
        </w:rPr>
        <w:t>Push</w:t>
      </w:r>
      <w:r w:rsidR="00074BAE" w:rsidRPr="00074BAE">
        <w:t>-</w:t>
      </w:r>
      <w:r>
        <w:rPr>
          <w:lang w:eastAsia="ru-RU"/>
        </w:rPr>
        <w:t>уведомления.</w:t>
      </w:r>
    </w:p>
    <w:p w14:paraId="7908D9AD" w14:textId="4DB0838F" w:rsidR="006863E4" w:rsidRPr="009166EC" w:rsidRDefault="006863E4" w:rsidP="006863E4">
      <w:pPr>
        <w:rPr>
          <w:lang w:eastAsia="ru-RU"/>
        </w:rPr>
      </w:pPr>
      <w:r>
        <w:rPr>
          <w:lang w:eastAsia="ru-RU"/>
        </w:rPr>
        <w:t xml:space="preserve">Мобильное приложение должно обеспечить обработку </w:t>
      </w:r>
      <w:r w:rsidR="00074BAE">
        <w:rPr>
          <w:lang w:val="en-US"/>
        </w:rPr>
        <w:t>Push</w:t>
      </w:r>
      <w:r w:rsidR="00074BAE" w:rsidRPr="00074BAE">
        <w:t>-</w:t>
      </w:r>
      <w:r>
        <w:rPr>
          <w:lang w:eastAsia="ru-RU"/>
        </w:rPr>
        <w:t>уведомлений, а именно, при открытии уведомления должен происходить переход к Мобильному приложению с последующим открытием соответствующего чата.</w:t>
      </w:r>
    </w:p>
    <w:p w14:paraId="7068EF94" w14:textId="096D796A" w:rsidR="006863E4" w:rsidRPr="009166EC" w:rsidRDefault="006863E4" w:rsidP="006863E4">
      <w:pPr>
        <w:rPr>
          <w:lang w:eastAsia="ru-RU"/>
        </w:rPr>
      </w:pPr>
      <w:r>
        <w:rPr>
          <w:lang w:eastAsia="ru-RU"/>
        </w:rPr>
        <w:t xml:space="preserve">Мобильное приложение должно обеспечить возможность информирования Пользователя о новых сообщениях во время работы с Мобильным приложением, даже в случае, если пользователь отказался от получения </w:t>
      </w:r>
      <w:r w:rsidR="00074BAE">
        <w:rPr>
          <w:lang w:val="en-US"/>
        </w:rPr>
        <w:t>Push</w:t>
      </w:r>
      <w:r w:rsidR="00074BAE" w:rsidRPr="00074BAE">
        <w:t>-</w:t>
      </w:r>
      <w:r>
        <w:rPr>
          <w:lang w:eastAsia="ru-RU"/>
        </w:rPr>
        <w:t>уведомлений.</w:t>
      </w:r>
    </w:p>
    <w:p w14:paraId="1B7E147B" w14:textId="16678337" w:rsidR="0012164B" w:rsidRPr="003B32E7" w:rsidRDefault="0012164B" w:rsidP="0012164B">
      <w:pPr>
        <w:rPr>
          <w:lang w:eastAsia="ru-RU"/>
        </w:rPr>
      </w:pPr>
      <w:r>
        <w:rPr>
          <w:lang w:eastAsia="ru-RU"/>
        </w:rPr>
        <w:t xml:space="preserve">Решение по отправке </w:t>
      </w:r>
      <w:r w:rsidR="00074BAE">
        <w:rPr>
          <w:lang w:val="en-US"/>
        </w:rPr>
        <w:t>Push</w:t>
      </w:r>
      <w:r w:rsidR="00074BAE" w:rsidRPr="00074BAE">
        <w:t>-</w:t>
      </w:r>
      <w:r w:rsidR="00074BAE">
        <w:rPr>
          <w:lang w:eastAsia="ru-RU"/>
        </w:rPr>
        <w:t>уведомлений</w:t>
      </w:r>
      <w:r w:rsidR="00074BAE">
        <w:t xml:space="preserve">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10536E4B" w14:textId="52779374" w:rsidR="006863E4" w:rsidRDefault="006863E4" w:rsidP="006863E4">
      <w:pPr>
        <w:rPr>
          <w:lang w:eastAsia="ru-RU"/>
        </w:rPr>
      </w:pPr>
      <w:r>
        <w:rPr>
          <w:lang w:eastAsia="ru-RU"/>
        </w:rPr>
        <w:t xml:space="preserve">Мобильное приложение должно обеспечить Пользователю возможность </w:t>
      </w:r>
      <w:r w:rsidR="00074BAE">
        <w:t>блокирования и разблокирования сообщений конкретных Пользователей</w:t>
      </w:r>
      <w:r>
        <w:rPr>
          <w:lang w:eastAsia="ru-RU"/>
        </w:rPr>
        <w:t>.</w:t>
      </w:r>
      <w:r w:rsidR="00074BAE">
        <w:rPr>
          <w:lang w:eastAsia="ru-RU"/>
        </w:rPr>
        <w:t xml:space="preserve"> Заблокированный пользователь не должен иметь возможность создать новый личный чат с пользователем, его заблокировавшим. Существующий личный чат при этом должен остаться открытым, а новые сообщения от заблокированного пользователя не должны доставляться. Мобильное приложение должно обеспечить Пользователю возможность просмотра списка заблокированных пользователей и удаления конкретного пользователя из списка заблокированных.</w:t>
      </w:r>
    </w:p>
    <w:p w14:paraId="072A1FB6" w14:textId="74F4A001" w:rsidR="00074BAE" w:rsidRPr="003B32E7" w:rsidRDefault="00074BAE" w:rsidP="00074BAE">
      <w:pPr>
        <w:rPr>
          <w:lang w:eastAsia="ru-RU"/>
        </w:rPr>
      </w:pPr>
      <w:r>
        <w:rPr>
          <w:lang w:eastAsia="ru-RU"/>
        </w:rPr>
        <w:t xml:space="preserve">Решение по </w:t>
      </w:r>
      <w:r>
        <w:t>блокировке сообщений конкретных Пользователей должно быть разработано и согласовано с Заказчиком на этапе технического проектирования Подсистемы.</w:t>
      </w:r>
    </w:p>
    <w:p w14:paraId="3AB90F45" w14:textId="6AEB3309" w:rsidR="00B70D09" w:rsidRDefault="00B70D09" w:rsidP="00B70D09">
      <w:r>
        <w:t xml:space="preserve">Мобильное приложение должно позволять поделиться ссылкой на </w:t>
      </w:r>
      <w:r w:rsidR="00A86204">
        <w:t xml:space="preserve">групповой чат или чат </w:t>
      </w:r>
      <w:r w:rsidR="00A86204">
        <w:rPr>
          <w:lang w:val="en-US"/>
        </w:rPr>
        <w:t>POI</w:t>
      </w:r>
      <w:r w:rsidR="00A86204">
        <w:t xml:space="preserve">, а также цитатой на сообщение в чате: личном, групповом или чате </w:t>
      </w:r>
      <w:r w:rsidR="00A86204">
        <w:rPr>
          <w:lang w:val="en-US"/>
        </w:rPr>
        <w:t>POI</w:t>
      </w:r>
      <w:r>
        <w:t xml:space="preserve">. Для этого на устройствах под управлением </w:t>
      </w:r>
      <w:r>
        <w:rPr>
          <w:lang w:val="en-US"/>
        </w:rPr>
        <w:t>Android</w:t>
      </w:r>
      <w:r w:rsidRPr="00227571">
        <w:t xml:space="preserve"> </w:t>
      </w:r>
      <w:r>
        <w:t xml:space="preserve">должна использоваться системная функция </w:t>
      </w:r>
      <w:r>
        <w:rPr>
          <w:lang w:val="en-US"/>
        </w:rPr>
        <w:t>Direct</w:t>
      </w:r>
      <w:r w:rsidRPr="00227571">
        <w:t xml:space="preserve"> </w:t>
      </w:r>
      <w:r>
        <w:rPr>
          <w:lang w:val="en-US"/>
        </w:rPr>
        <w:t>Share</w:t>
      </w:r>
      <w:r>
        <w:t xml:space="preserve">, на устройствах под управлением </w:t>
      </w:r>
      <w:r>
        <w:rPr>
          <w:lang w:val="en-US"/>
        </w:rPr>
        <w:t>iOS</w:t>
      </w:r>
      <w:r w:rsidRPr="00227571">
        <w:t xml:space="preserve"> </w:t>
      </w:r>
      <w:r>
        <w:t xml:space="preserve">— системная функция </w:t>
      </w:r>
      <w:r>
        <w:rPr>
          <w:lang w:val="en-US"/>
        </w:rPr>
        <w:t>Share</w:t>
      </w:r>
      <w:r>
        <w:t>.</w:t>
      </w:r>
    </w:p>
    <w:p w14:paraId="688BACF8" w14:textId="1CE75FD6" w:rsidR="00B70D09" w:rsidRDefault="00B70D09" w:rsidP="00B70D09">
      <w:r>
        <w:rPr>
          <w:lang w:eastAsia="ru-RU"/>
        </w:rPr>
        <w:t xml:space="preserve">Решение по отправке </w:t>
      </w:r>
      <w:r w:rsidR="00A86204">
        <w:rPr>
          <w:lang w:eastAsia="ru-RU"/>
        </w:rPr>
        <w:t xml:space="preserve">ссылок </w:t>
      </w:r>
      <w:r w:rsidR="00A86204">
        <w:t xml:space="preserve">на чат и цитат на сообщение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1D8D9D2E" w14:textId="3BCBB118" w:rsidR="00EB1485" w:rsidRDefault="008D572E" w:rsidP="001141A3">
      <w:pPr>
        <w:pStyle w:val="4"/>
        <w:rPr>
          <w:lang w:eastAsia="ru-RU"/>
        </w:rPr>
      </w:pPr>
      <w:r>
        <w:rPr>
          <w:lang w:eastAsia="ru-RU"/>
        </w:rPr>
        <w:t xml:space="preserve">Требования к функциям </w:t>
      </w:r>
      <w:r w:rsidRPr="008D572E">
        <w:rPr>
          <w:lang w:eastAsia="ru-RU"/>
        </w:rPr>
        <w:t>Модул</w:t>
      </w:r>
      <w:r>
        <w:rPr>
          <w:lang w:eastAsia="ru-RU"/>
        </w:rPr>
        <w:t>я</w:t>
      </w:r>
      <w:r w:rsidRPr="008D572E">
        <w:rPr>
          <w:lang w:eastAsia="ru-RU"/>
        </w:rPr>
        <w:t xml:space="preserve"> </w:t>
      </w:r>
      <w:r w:rsidR="00EB1485">
        <w:rPr>
          <w:lang w:eastAsia="ru-RU"/>
        </w:rPr>
        <w:t>монетизации</w:t>
      </w:r>
    </w:p>
    <w:p w14:paraId="1114F361" w14:textId="3420AB7A" w:rsidR="00A86204" w:rsidRDefault="00A86204" w:rsidP="00A86204">
      <w:pPr>
        <w:pStyle w:val="SC3"/>
        <w:rPr>
          <w:lang w:eastAsia="ru-RU"/>
        </w:rPr>
      </w:pPr>
      <w:r>
        <w:rPr>
          <w:lang w:eastAsia="ru-RU"/>
        </w:rPr>
        <w:t xml:space="preserve">В части </w:t>
      </w:r>
      <w:r>
        <w:t xml:space="preserve">монетизации Мобильного приложения </w:t>
      </w:r>
      <w:r>
        <w:rPr>
          <w:lang w:eastAsia="ru-RU"/>
        </w:rPr>
        <w:t>Подсистема должна предоставлять Пользователю возможность:</w:t>
      </w:r>
    </w:p>
    <w:p w14:paraId="7DBA6D7C" w14:textId="3D352D07" w:rsidR="00A86204" w:rsidRDefault="00A86204" w:rsidP="00A86204">
      <w:pPr>
        <w:pStyle w:val="a"/>
        <w:rPr>
          <w:lang w:eastAsia="ru-RU"/>
        </w:rPr>
      </w:pPr>
      <w:r>
        <w:rPr>
          <w:lang w:eastAsia="ru-RU"/>
        </w:rPr>
        <w:t>Отображение рекламы в Мобильном приложении;</w:t>
      </w:r>
    </w:p>
    <w:p w14:paraId="740732BE" w14:textId="34A25FE7" w:rsidR="00A86204" w:rsidRDefault="00A86204" w:rsidP="00A86204">
      <w:pPr>
        <w:pStyle w:val="a"/>
        <w:rPr>
          <w:lang w:eastAsia="ru-RU"/>
        </w:rPr>
      </w:pPr>
      <w:r>
        <w:rPr>
          <w:lang w:eastAsia="ru-RU"/>
        </w:rPr>
        <w:t>Отключение рекламы в Мобильном приложении за деньги;</w:t>
      </w:r>
    </w:p>
    <w:p w14:paraId="6FDB6A01" w14:textId="645B050A" w:rsidR="008D572E" w:rsidRPr="008D572E" w:rsidRDefault="00A86204" w:rsidP="00EA1AC4">
      <w:pPr>
        <w:pStyle w:val="a"/>
        <w:rPr>
          <w:lang w:eastAsia="ru-RU"/>
        </w:rPr>
      </w:pPr>
      <w:r>
        <w:rPr>
          <w:lang w:eastAsia="ru-RU"/>
        </w:rPr>
        <w:t>Покупка дополнительных</w:t>
      </w:r>
      <w:r w:rsidR="008D572E" w:rsidRPr="008D572E">
        <w:rPr>
          <w:lang w:eastAsia="ru-RU"/>
        </w:rPr>
        <w:t xml:space="preserve"> данных</w:t>
      </w:r>
      <w:r>
        <w:rPr>
          <w:lang w:eastAsia="ru-RU"/>
        </w:rPr>
        <w:t>;</w:t>
      </w:r>
    </w:p>
    <w:p w14:paraId="56E0CE82" w14:textId="1075A937" w:rsidR="00A86204" w:rsidRDefault="00A86204" w:rsidP="00A86204">
      <w:pPr>
        <w:pStyle w:val="a"/>
        <w:rPr>
          <w:lang w:eastAsia="ru-RU"/>
        </w:rPr>
      </w:pPr>
      <w:r>
        <w:rPr>
          <w:lang w:eastAsia="ru-RU"/>
        </w:rPr>
        <w:t>Покупка дополнительного функционала;</w:t>
      </w:r>
    </w:p>
    <w:p w14:paraId="645F3073" w14:textId="3A0DE0A1" w:rsidR="00A86204" w:rsidRPr="00A86204" w:rsidRDefault="00A86204" w:rsidP="00A86204">
      <w:pPr>
        <w:pStyle w:val="a"/>
        <w:rPr>
          <w:lang w:eastAsia="ru-RU"/>
        </w:rPr>
      </w:pPr>
      <w:r>
        <w:rPr>
          <w:lang w:eastAsia="ru-RU"/>
        </w:rPr>
        <w:t>Покупка премиум-аккаунта.</w:t>
      </w:r>
    </w:p>
    <w:p w14:paraId="054450DB" w14:textId="77777777" w:rsidR="00A86204" w:rsidRDefault="00A86204" w:rsidP="00A86204">
      <w:pPr>
        <w:rPr>
          <w:lang w:eastAsia="ru-RU"/>
        </w:rPr>
      </w:pPr>
      <w:r>
        <w:rPr>
          <w:lang w:eastAsia="ru-RU"/>
        </w:rPr>
        <w:t>Базовым сценарием монетизации Мобильного приложения должно являться отображение рекламы для незарегистрированных и зарегистрированных Пользователей.</w:t>
      </w:r>
    </w:p>
    <w:p w14:paraId="673B606E" w14:textId="77777777" w:rsidR="002E1DDB" w:rsidRDefault="00DE7E0E" w:rsidP="00A86204">
      <w:pPr>
        <w:rPr>
          <w:lang w:eastAsia="ru-RU"/>
        </w:rPr>
      </w:pPr>
      <w:r>
        <w:rPr>
          <w:lang w:eastAsia="ru-RU"/>
        </w:rPr>
        <w:t>Мобильное приложение должно позволять зарегистрированным Пользователям отказаться от отображения рекламы через покупку опции «Отключение рекламы в Мобильном при</w:t>
      </w:r>
      <w:r>
        <w:rPr>
          <w:lang w:eastAsia="ru-RU"/>
        </w:rPr>
        <w:lastRenderedPageBreak/>
        <w:t>ложении» внутри приложения. Помимо этого, Подсистема должна позволять зарегистрированным Пользователям совершать покупки внутри Мобильного приложения дополнительных данных и функций включая опцию «</w:t>
      </w:r>
      <w:r w:rsidR="002E1DDB">
        <w:rPr>
          <w:lang w:eastAsia="ru-RU"/>
        </w:rPr>
        <w:t>П</w:t>
      </w:r>
      <w:r>
        <w:rPr>
          <w:lang w:eastAsia="ru-RU"/>
        </w:rPr>
        <w:t xml:space="preserve">ремиум аккаунт», включающую в себя </w:t>
      </w:r>
      <w:r w:rsidR="002E1DDB">
        <w:rPr>
          <w:lang w:eastAsia="ru-RU"/>
        </w:rPr>
        <w:t>и опцию отключения рекламы, и все платные функции</w:t>
      </w:r>
      <w:r>
        <w:rPr>
          <w:lang w:eastAsia="ru-RU"/>
        </w:rPr>
        <w:t>.</w:t>
      </w:r>
    </w:p>
    <w:p w14:paraId="3CC042B4" w14:textId="2DED93D9" w:rsidR="00DE7E0E" w:rsidRDefault="002E1DDB" w:rsidP="00A86204">
      <w:pPr>
        <w:rPr>
          <w:lang w:eastAsia="ru-RU"/>
        </w:rPr>
      </w:pPr>
      <w:r>
        <w:rPr>
          <w:lang w:eastAsia="ru-RU"/>
        </w:rPr>
        <w:t>Опция «Премиум аккаунт» не должна включать в себя дополнительные данные.</w:t>
      </w:r>
    </w:p>
    <w:p w14:paraId="395920BD" w14:textId="1549D3B1" w:rsidR="00A86204" w:rsidRDefault="00A86204" w:rsidP="00A86204">
      <w:r>
        <w:rPr>
          <w:lang w:eastAsia="ru-RU"/>
        </w:rPr>
        <w:t xml:space="preserve">Решение по </w:t>
      </w:r>
      <w:r>
        <w:t>монетизации Мобильного приложения должно быть разработано и согласовано с Заказчиком на этапе технического проектирования Подсистемы.</w:t>
      </w:r>
    </w:p>
    <w:p w14:paraId="3482A9FD" w14:textId="03819714" w:rsidR="001141A3" w:rsidRDefault="001141A3" w:rsidP="001141A3">
      <w:pPr>
        <w:pStyle w:val="4"/>
        <w:rPr>
          <w:lang w:eastAsia="ru-RU"/>
        </w:rPr>
      </w:pPr>
      <w:r>
        <w:t xml:space="preserve">Требования к функциям </w:t>
      </w:r>
      <w:r w:rsidRPr="00E11145">
        <w:rPr>
          <w:lang w:eastAsia="ru-RU"/>
        </w:rPr>
        <w:t>АРМ Администратора</w:t>
      </w:r>
    </w:p>
    <w:p w14:paraId="13C02561" w14:textId="3C0FA1BC" w:rsidR="001141A3" w:rsidRDefault="002E1DDB" w:rsidP="001141A3">
      <w:pPr>
        <w:pStyle w:val="SC3"/>
      </w:pPr>
      <w:r>
        <w:rPr>
          <w:lang w:eastAsia="ru-RU"/>
        </w:rPr>
        <w:t>В части о</w:t>
      </w:r>
      <w:r w:rsidR="001141A3">
        <w:t>бработк</w:t>
      </w:r>
      <w:r>
        <w:t>и</w:t>
      </w:r>
      <w:r w:rsidR="001141A3">
        <w:t xml:space="preserve"> </w:t>
      </w:r>
      <w:r w:rsidR="0054265B">
        <w:t>обращений П</w:t>
      </w:r>
      <w:r w:rsidR="001141A3">
        <w:t>ользователей</w:t>
      </w:r>
      <w:r w:rsidRPr="002E1DDB">
        <w:rPr>
          <w:lang w:eastAsia="ru-RU"/>
        </w:rPr>
        <w:t xml:space="preserve"> </w:t>
      </w:r>
      <w:r>
        <w:rPr>
          <w:lang w:eastAsia="ru-RU"/>
        </w:rPr>
        <w:t>Подсистема должна предоставлять Администратору возможность</w:t>
      </w:r>
      <w:r w:rsidR="001141A3">
        <w:t>:</w:t>
      </w:r>
    </w:p>
    <w:p w14:paraId="4D66C53E" w14:textId="082B49D8" w:rsidR="001141A3" w:rsidRDefault="0054265B" w:rsidP="001141A3">
      <w:pPr>
        <w:pStyle w:val="a"/>
      </w:pPr>
      <w:r>
        <w:t>П</w:t>
      </w:r>
      <w:r w:rsidR="001141A3">
        <w:t xml:space="preserve">росмотр списка </w:t>
      </w:r>
      <w:r>
        <w:t>обращений</w:t>
      </w:r>
      <w:r w:rsidR="001141A3">
        <w:t xml:space="preserve"> с учётом статуса (новая, в работе, рассмотрена);</w:t>
      </w:r>
    </w:p>
    <w:p w14:paraId="7AA9AE8A" w14:textId="5FA5ACF2" w:rsidR="001141A3" w:rsidRDefault="0054265B" w:rsidP="001141A3">
      <w:pPr>
        <w:pStyle w:val="a"/>
      </w:pPr>
      <w:r>
        <w:t>Обработка обращения</w:t>
      </w:r>
      <w:r w:rsidR="001141A3">
        <w:t>;</w:t>
      </w:r>
    </w:p>
    <w:p w14:paraId="5A99EE39" w14:textId="2BB477C3" w:rsidR="001141A3" w:rsidRDefault="0054265B" w:rsidP="001141A3">
      <w:pPr>
        <w:pStyle w:val="a"/>
      </w:pPr>
      <w:r>
        <w:t>П</w:t>
      </w:r>
      <w:r w:rsidR="001141A3">
        <w:t>ереход к объект</w:t>
      </w:r>
      <w:r>
        <w:t>у</w:t>
      </w:r>
      <w:r w:rsidR="001141A3">
        <w:t xml:space="preserve"> </w:t>
      </w:r>
      <w:r>
        <w:t xml:space="preserve">обращения </w:t>
      </w:r>
      <w:r w:rsidR="001141A3">
        <w:t xml:space="preserve">(Инициатор жалобы, Пользователь на которого пожаловались, </w:t>
      </w:r>
      <w:r w:rsidR="001141A3">
        <w:rPr>
          <w:lang w:val="en-US"/>
        </w:rPr>
        <w:t>POI</w:t>
      </w:r>
      <w:r w:rsidR="001141A3">
        <w:t>, судно, чат);</w:t>
      </w:r>
    </w:p>
    <w:p w14:paraId="5E54F7EB" w14:textId="1C8C8B98" w:rsidR="001141A3" w:rsidRDefault="0054265B" w:rsidP="001141A3">
      <w:pPr>
        <w:pStyle w:val="a"/>
      </w:pPr>
      <w:r>
        <w:t>И</w:t>
      </w:r>
      <w:r w:rsidR="001141A3">
        <w:t xml:space="preserve">зменение статуса </w:t>
      </w:r>
      <w:r>
        <w:t>обращения</w:t>
      </w:r>
      <w:r w:rsidR="001141A3">
        <w:t>.</w:t>
      </w:r>
    </w:p>
    <w:p w14:paraId="2AB25031" w14:textId="377D4E26" w:rsidR="002E1DDB" w:rsidRDefault="002E1DDB" w:rsidP="002E1DDB">
      <w:r>
        <w:rPr>
          <w:lang w:eastAsia="ru-RU"/>
        </w:rPr>
        <w:t>Решение по о</w:t>
      </w:r>
      <w:r>
        <w:t>бработк</w:t>
      </w:r>
      <w:r w:rsidR="0054265B">
        <w:t>е</w:t>
      </w:r>
      <w:r>
        <w:t xml:space="preserve"> </w:t>
      </w:r>
      <w:r w:rsidR="0054265B">
        <w:t>обращений П</w:t>
      </w:r>
      <w:r>
        <w:t>ользователей</w:t>
      </w:r>
      <w:r w:rsidRPr="002E1DDB">
        <w:rPr>
          <w:lang w:eastAsia="ru-RU"/>
        </w:rPr>
        <w:t xml:space="preserve">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396EECFB" w14:textId="77777777" w:rsidR="002E1DDB" w:rsidRDefault="002E1DDB" w:rsidP="002E1DDB">
      <w:pPr>
        <w:pStyle w:val="SC3"/>
        <w:rPr>
          <w:lang w:eastAsia="ru-RU"/>
        </w:rPr>
      </w:pPr>
      <w:r>
        <w:rPr>
          <w:lang w:eastAsia="ru-RU"/>
        </w:rPr>
        <w:t>В части в</w:t>
      </w:r>
      <w:r>
        <w:t>ключения и выключения</w:t>
      </w:r>
      <w:r w:rsidR="001141A3">
        <w:t xml:space="preserve"> рекламы в Мобильном приложении</w:t>
      </w:r>
      <w:r>
        <w:t xml:space="preserve"> </w:t>
      </w:r>
      <w:r>
        <w:rPr>
          <w:lang w:eastAsia="ru-RU"/>
        </w:rPr>
        <w:t>Подсистема должна предоставлять Администратору возможность:</w:t>
      </w:r>
    </w:p>
    <w:p w14:paraId="7CB7CBD5" w14:textId="2AC7B898" w:rsidR="001141A3" w:rsidRDefault="002E1DDB" w:rsidP="002E1DDB">
      <w:pPr>
        <w:pStyle w:val="a"/>
      </w:pPr>
      <w:r>
        <w:rPr>
          <w:lang w:eastAsia="ru-RU"/>
        </w:rPr>
        <w:t>Принудительное выключение рекламы в мобильном приложении для всех Пользователей независимо от подключённых опций</w:t>
      </w:r>
      <w:r>
        <w:t>;</w:t>
      </w:r>
    </w:p>
    <w:p w14:paraId="12E5E83A" w14:textId="2384B720" w:rsidR="002E1DDB" w:rsidRDefault="002E1DDB" w:rsidP="002E1DDB">
      <w:pPr>
        <w:pStyle w:val="a"/>
      </w:pPr>
      <w:r>
        <w:rPr>
          <w:lang w:eastAsia="ru-RU"/>
        </w:rPr>
        <w:t>Включение рекламы в мобильном приложении для всех Пользователей с учётом подключённых опций.</w:t>
      </w:r>
    </w:p>
    <w:p w14:paraId="720FEA22" w14:textId="437E711F" w:rsidR="002E1DDB" w:rsidRDefault="002E1DDB" w:rsidP="002E1DDB">
      <w:r>
        <w:rPr>
          <w:lang w:eastAsia="ru-RU"/>
        </w:rPr>
        <w:t>Решение по в</w:t>
      </w:r>
      <w:r>
        <w:t>ключению и выключению рекламы должно быть разработано и согласовано с Заказчиком на этапе технического проектирования Подсистемы.</w:t>
      </w:r>
    </w:p>
    <w:p w14:paraId="4A20B85B" w14:textId="6A7BB5F5" w:rsidR="002E1DDB" w:rsidRDefault="002E1DDB" w:rsidP="002E1DDB">
      <w:pPr>
        <w:rPr>
          <w:lang w:eastAsia="ru-RU"/>
        </w:rPr>
      </w:pPr>
      <w:r>
        <w:rPr>
          <w:lang w:eastAsia="ru-RU"/>
        </w:rPr>
        <w:t>В части управления</w:t>
      </w:r>
      <w:r w:rsidRPr="002E1DDB">
        <w:rPr>
          <w:lang w:eastAsia="ru-RU"/>
        </w:rPr>
        <w:t xml:space="preserve"> списком используемых API </w:t>
      </w:r>
      <w:r>
        <w:rPr>
          <w:lang w:eastAsia="ru-RU"/>
        </w:rPr>
        <w:t>Подсистема должна предоставлять Администратору возможность определения и редактирования информационных ресурсов Системы, необходимых для функционирования Мобильного приложения.</w:t>
      </w:r>
    </w:p>
    <w:p w14:paraId="69AACF35" w14:textId="77313806" w:rsidR="002E1DDB" w:rsidRDefault="002E1DDB" w:rsidP="002E1DDB">
      <w:r>
        <w:rPr>
          <w:lang w:eastAsia="ru-RU"/>
        </w:rPr>
        <w:t>Решение по управлению</w:t>
      </w:r>
      <w:r w:rsidRPr="002E1DDB">
        <w:rPr>
          <w:lang w:eastAsia="ru-RU"/>
        </w:rPr>
        <w:t xml:space="preserve"> списком используемых API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051D69E7" w14:textId="1AA352C3" w:rsidR="002E1DDB" w:rsidRDefault="005A5CF0" w:rsidP="001141A3">
      <w:pPr>
        <w:rPr>
          <w:lang w:eastAsia="ru-RU"/>
        </w:rPr>
      </w:pPr>
      <w:r>
        <w:rPr>
          <w:lang w:eastAsia="ru-RU"/>
        </w:rPr>
        <w:t>В части управления</w:t>
      </w:r>
      <w:r w:rsidRPr="002E1DDB">
        <w:rPr>
          <w:lang w:eastAsia="ru-RU"/>
        </w:rPr>
        <w:t xml:space="preserve"> </w:t>
      </w:r>
      <w:r>
        <w:rPr>
          <w:lang w:eastAsia="ru-RU"/>
        </w:rPr>
        <w:t xml:space="preserve">каталогом </w:t>
      </w:r>
      <w:r>
        <w:rPr>
          <w:lang w:val="en-US" w:eastAsia="ru-RU"/>
        </w:rPr>
        <w:t>POI</w:t>
      </w:r>
      <w:r w:rsidRPr="002E1DDB">
        <w:rPr>
          <w:lang w:eastAsia="ru-RU"/>
        </w:rPr>
        <w:t xml:space="preserve"> </w:t>
      </w:r>
      <w:r>
        <w:rPr>
          <w:lang w:eastAsia="ru-RU"/>
        </w:rPr>
        <w:t>Подсистема должна предоставлять Администратору возможность</w:t>
      </w:r>
      <w:r w:rsidRPr="005A5CF0">
        <w:rPr>
          <w:lang w:eastAsia="ru-RU"/>
        </w:rPr>
        <w:t xml:space="preserve"> </w:t>
      </w:r>
      <w:r w:rsidR="00FF7FC7">
        <w:rPr>
          <w:lang w:eastAsia="ru-RU"/>
        </w:rPr>
        <w:t xml:space="preserve">единичного и </w:t>
      </w:r>
      <w:r>
        <w:rPr>
          <w:lang w:eastAsia="ru-RU"/>
        </w:rPr>
        <w:t xml:space="preserve">пакетного добавления и обновления </w:t>
      </w:r>
      <w:r>
        <w:rPr>
          <w:lang w:val="en-US" w:eastAsia="ru-RU"/>
        </w:rPr>
        <w:t>POI</w:t>
      </w:r>
      <w:r w:rsidR="00FF7FC7">
        <w:rPr>
          <w:lang w:eastAsia="ru-RU"/>
        </w:rPr>
        <w:t>.</w:t>
      </w:r>
    </w:p>
    <w:p w14:paraId="29FE2496" w14:textId="4FB806C1" w:rsidR="00FF7FC7" w:rsidRDefault="00FF7FC7" w:rsidP="00FF7FC7">
      <w:r>
        <w:rPr>
          <w:lang w:eastAsia="ru-RU"/>
        </w:rPr>
        <w:t>Решение по управления</w:t>
      </w:r>
      <w:r w:rsidRPr="002E1DDB">
        <w:rPr>
          <w:lang w:eastAsia="ru-RU"/>
        </w:rPr>
        <w:t xml:space="preserve"> </w:t>
      </w:r>
      <w:r>
        <w:rPr>
          <w:lang w:eastAsia="ru-RU"/>
        </w:rPr>
        <w:t xml:space="preserve">каталогом </w:t>
      </w:r>
      <w:r>
        <w:rPr>
          <w:lang w:val="en-US" w:eastAsia="ru-RU"/>
        </w:rPr>
        <w:t>POI</w:t>
      </w:r>
      <w:r w:rsidRPr="002E1DDB">
        <w:rPr>
          <w:lang w:eastAsia="ru-RU"/>
        </w:rPr>
        <w:t xml:space="preserve"> </w:t>
      </w:r>
      <w:r>
        <w:t>должно быть разработано и согласовано с Заказчиком на этапе технического проектирования Подсистемы.</w:t>
      </w:r>
    </w:p>
    <w:p w14:paraId="4FC51A23" w14:textId="77777777" w:rsidR="00FF7FC7" w:rsidRDefault="00FF7FC7" w:rsidP="00FF7FC7">
      <w:pPr>
        <w:pStyle w:val="SC3"/>
      </w:pPr>
      <w:r>
        <w:t>В части ведения журнала событий Подсистема должна обладать возможностями:</w:t>
      </w:r>
    </w:p>
    <w:p w14:paraId="77AFE001" w14:textId="77777777" w:rsidR="00FF7FC7" w:rsidRDefault="00FF7FC7" w:rsidP="001141A3">
      <w:pPr>
        <w:pStyle w:val="a"/>
      </w:pPr>
      <w:r>
        <w:t>Журналирование событий и инцидентов для серверов и служб Подсистемы;</w:t>
      </w:r>
    </w:p>
    <w:p w14:paraId="06AAC6E1" w14:textId="69C28263" w:rsidR="00FF7FC7" w:rsidRDefault="00FF7FC7" w:rsidP="001141A3">
      <w:pPr>
        <w:pStyle w:val="a"/>
      </w:pPr>
      <w:r>
        <w:lastRenderedPageBreak/>
        <w:t>Сбор и журналирование информации о событиях и инцидентах Мобильных приложений;</w:t>
      </w:r>
    </w:p>
    <w:p w14:paraId="66110D65" w14:textId="3B2EC5E9" w:rsidR="00FF7FC7" w:rsidRDefault="00FF7FC7" w:rsidP="001141A3">
      <w:pPr>
        <w:pStyle w:val="a"/>
      </w:pPr>
      <w:r>
        <w:t>Работа Администратора с элементами журнала событий.</w:t>
      </w:r>
    </w:p>
    <w:p w14:paraId="38C89848" w14:textId="32334983" w:rsidR="00FF7FC7" w:rsidRPr="00FF7FC7" w:rsidRDefault="00FF7FC7" w:rsidP="00FF7FC7">
      <w:r>
        <w:rPr>
          <w:lang w:eastAsia="ru-RU"/>
        </w:rPr>
        <w:t xml:space="preserve">Решение по </w:t>
      </w:r>
      <w:r>
        <w:t>ведению журнала событий должно быть разработано и согласовано с Заказчиком на этапе технического проектирования Подсистемы.</w:t>
      </w:r>
    </w:p>
    <w:p w14:paraId="6A31BA4D" w14:textId="712D29C1" w:rsidR="005C6809" w:rsidRDefault="005C6809" w:rsidP="005C6809">
      <w:pPr>
        <w:pStyle w:val="3"/>
        <w:rPr>
          <w:lang w:eastAsia="ru-RU"/>
        </w:rPr>
      </w:pPr>
      <w:bookmarkStart w:id="1063" w:name="_Toc468725395"/>
      <w:bookmarkEnd w:id="1063"/>
      <w:r>
        <w:rPr>
          <w:lang w:eastAsia="ru-RU"/>
        </w:rPr>
        <w:t>Визуальное оформление Мобильного приложения</w:t>
      </w:r>
    </w:p>
    <w:p w14:paraId="10C519A1" w14:textId="5798C264" w:rsidR="005C6809" w:rsidRPr="00B24795" w:rsidRDefault="005C6809" w:rsidP="00BC7F47">
      <w:bookmarkStart w:id="1064" w:name="OLE_LINK25"/>
      <w:bookmarkStart w:id="1065" w:name="OLE_LINK26"/>
      <w:bookmarkStart w:id="1066" w:name="OLE_LINK27"/>
      <w:r>
        <w:t xml:space="preserve">Предварительные варианты </w:t>
      </w:r>
      <w:bookmarkEnd w:id="1064"/>
      <w:bookmarkEnd w:id="1065"/>
      <w:bookmarkEnd w:id="1066"/>
      <w:r>
        <w:t xml:space="preserve">основного экрана Мобильного приложения </w:t>
      </w:r>
      <w:bookmarkStart w:id="1067" w:name="OLE_LINK28"/>
      <w:bookmarkStart w:id="1068" w:name="OLE_LINK29"/>
      <w:bookmarkStart w:id="1069" w:name="OLE_LINK30"/>
      <w:r>
        <w:t>показаны на рисунках</w:t>
      </w:r>
      <w:bookmarkEnd w:id="1067"/>
      <w:bookmarkEnd w:id="1068"/>
      <w:bookmarkEnd w:id="1069"/>
      <w:r>
        <w:t xml:space="preserve"> </w:t>
      </w:r>
      <w:r>
        <w:fldChar w:fldCharType="begin"/>
      </w:r>
      <w:r>
        <w:instrText xml:space="preserve"> REF _Ref468793895 \h </w:instrText>
      </w:r>
      <w:r>
        <w:fldChar w:fldCharType="separate"/>
      </w:r>
      <w:r w:rsidR="00000331">
        <w:rPr>
          <w:noProof/>
        </w:rPr>
        <w:t>10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_Ref468793923 \h </w:instrText>
      </w:r>
      <w:r>
        <w:fldChar w:fldCharType="separate"/>
      </w:r>
      <w:r w:rsidR="00000331">
        <w:rPr>
          <w:noProof/>
        </w:rPr>
        <w:t>11</w:t>
      </w:r>
      <w:r>
        <w:fldChar w:fldCharType="end"/>
      </w:r>
      <w:r>
        <w:t>.</w:t>
      </w:r>
    </w:p>
    <w:p w14:paraId="7475006A" w14:textId="4E12F130" w:rsidR="00634907" w:rsidRDefault="00634907" w:rsidP="005C6809">
      <w:bookmarkStart w:id="1070" w:name="OLE_LINK19"/>
      <w:bookmarkStart w:id="1071" w:name="OLE_LINK20"/>
      <w:bookmarkStart w:id="1072" w:name="OLE_LINK21"/>
      <w:bookmarkStart w:id="1073" w:name="OLE_LINK67"/>
      <w:bookmarkStart w:id="1074" w:name="OLE_LINK68"/>
      <w:bookmarkStart w:id="1075" w:name="OLE_LINK69"/>
      <w:bookmarkEnd w:id="1070"/>
      <w:bookmarkEnd w:id="1071"/>
      <w:bookmarkEnd w:id="1072"/>
      <w:r>
        <w:t>Предварительны</w:t>
      </w:r>
      <w:r w:rsidR="00904A38">
        <w:t>й</w:t>
      </w:r>
      <w:r>
        <w:t xml:space="preserve"> вариант </w:t>
      </w:r>
      <w:bookmarkEnd w:id="1073"/>
      <w:bookmarkEnd w:id="1074"/>
      <w:bookmarkEnd w:id="1075"/>
      <w:r>
        <w:t xml:space="preserve">отображения </w:t>
      </w:r>
      <w:r w:rsidR="00904A38">
        <w:t xml:space="preserve">карты </w:t>
      </w:r>
      <w:r>
        <w:t xml:space="preserve">метеоусловий </w:t>
      </w:r>
      <w:bookmarkStart w:id="1076" w:name="OLE_LINK58"/>
      <w:bookmarkStart w:id="1077" w:name="OLE_LINK59"/>
      <w:bookmarkStart w:id="1078" w:name="OLE_LINK60"/>
      <w:r>
        <w:t xml:space="preserve">показаны на рисунке </w:t>
      </w:r>
      <w:r>
        <w:fldChar w:fldCharType="begin"/>
      </w:r>
      <w:r>
        <w:instrText xml:space="preserve"> REF _Ref468795921 \h </w:instrText>
      </w:r>
      <w:r>
        <w:fldChar w:fldCharType="separate"/>
      </w:r>
      <w:r w:rsidR="00000331">
        <w:rPr>
          <w:noProof/>
        </w:rPr>
        <w:t>12</w:t>
      </w:r>
      <w:r>
        <w:fldChar w:fldCharType="end"/>
      </w:r>
      <w:bookmarkEnd w:id="1076"/>
      <w:bookmarkEnd w:id="1077"/>
      <w:bookmarkEnd w:id="1078"/>
      <w:r>
        <w:t>.</w:t>
      </w:r>
    </w:p>
    <w:p w14:paraId="479DD4EC" w14:textId="4A82AFB7" w:rsidR="005C6809" w:rsidRDefault="00FF0343" w:rsidP="005C19D3">
      <w:bookmarkStart w:id="1079" w:name="OLE_LINK37"/>
      <w:bookmarkStart w:id="1080" w:name="OLE_LINK38"/>
      <w:bookmarkStart w:id="1081" w:name="OLE_LINK39"/>
      <w:r w:rsidRPr="00634907">
        <w:t>Расшифровка «перьев», обозначающих направление и скорость ветра</w:t>
      </w:r>
      <w:r>
        <w:t>, используемых</w:t>
      </w:r>
      <w:r w:rsidRPr="00634907">
        <w:t xml:space="preserve"> на </w:t>
      </w:r>
      <w:r>
        <w:t xml:space="preserve">Карте </w:t>
      </w:r>
      <w:r w:rsidR="005C6809">
        <w:t>ветров</w:t>
      </w:r>
      <w:r>
        <w:t>,</w:t>
      </w:r>
      <w:r w:rsidR="005C6809">
        <w:t xml:space="preserve"> </w:t>
      </w:r>
      <w:bookmarkStart w:id="1082" w:name="OLE_LINK64"/>
      <w:bookmarkStart w:id="1083" w:name="OLE_LINK65"/>
      <w:bookmarkStart w:id="1084" w:name="OLE_LINK66"/>
      <w:bookmarkEnd w:id="1079"/>
      <w:bookmarkEnd w:id="1080"/>
      <w:bookmarkEnd w:id="1081"/>
      <w:r>
        <w:t>показан</w:t>
      </w:r>
      <w:r w:rsidR="00904A38">
        <w:t>а</w:t>
      </w:r>
      <w:r>
        <w:t xml:space="preserve"> на рисунке </w:t>
      </w:r>
      <w:r>
        <w:fldChar w:fldCharType="begin"/>
      </w:r>
      <w:r>
        <w:instrText xml:space="preserve"> REF _Ref468796812 \h </w:instrText>
      </w:r>
      <w:r>
        <w:fldChar w:fldCharType="separate"/>
      </w:r>
      <w:r w:rsidR="00000331">
        <w:rPr>
          <w:noProof/>
        </w:rPr>
        <w:t>13</w:t>
      </w:r>
      <w:r>
        <w:fldChar w:fldCharType="end"/>
      </w:r>
      <w:r>
        <w:t>.</w:t>
      </w:r>
      <w:bookmarkEnd w:id="1082"/>
      <w:bookmarkEnd w:id="1083"/>
      <w:bookmarkEnd w:id="1084"/>
    </w:p>
    <w:p w14:paraId="0CFE49AA" w14:textId="7F41D60A" w:rsidR="00904A38" w:rsidRDefault="00904A38" w:rsidP="005C19D3">
      <w:bookmarkStart w:id="1085" w:name="OLE_LINK81"/>
      <w:bookmarkStart w:id="1086" w:name="OLE_LINK82"/>
      <w:bookmarkStart w:id="1087" w:name="OLE_LINK83"/>
      <w:bookmarkStart w:id="1088" w:name="OLE_LINK84"/>
      <w:bookmarkStart w:id="1089" w:name="OLE_LINK85"/>
      <w:bookmarkStart w:id="1090" w:name="OLE_LINK86"/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bookmarkEnd w:id="1085"/>
      <w:bookmarkEnd w:id="1086"/>
      <w:bookmarkEnd w:id="1087"/>
      <w:bookmarkEnd w:id="1088"/>
      <w:bookmarkEnd w:id="1089"/>
      <w:bookmarkEnd w:id="1090"/>
      <w:r w:rsidRPr="001560DD">
        <w:rPr>
          <w:noProof/>
        </w:rPr>
        <w:t>направления и скорости ветра на карте</w:t>
      </w:r>
      <w:r>
        <w:rPr>
          <w:noProof/>
        </w:rPr>
        <w:t xml:space="preserve"> </w:t>
      </w:r>
      <w:r>
        <w:t xml:space="preserve">показан на рисунке </w:t>
      </w:r>
      <w:r>
        <w:fldChar w:fldCharType="begin"/>
      </w:r>
      <w:r>
        <w:instrText xml:space="preserve"> REF _Ref468797224 \h </w:instrText>
      </w:r>
      <w:r>
        <w:fldChar w:fldCharType="separate"/>
      </w:r>
      <w:r w:rsidR="00000331">
        <w:rPr>
          <w:noProof/>
        </w:rPr>
        <w:t>14</w:t>
      </w:r>
      <w:r>
        <w:fldChar w:fldCharType="end"/>
      </w:r>
      <w:r>
        <w:t>.</w:t>
      </w:r>
    </w:p>
    <w:p w14:paraId="125CAFC4" w14:textId="7DEF0C21" w:rsidR="005C6809" w:rsidRDefault="00EA4747" w:rsidP="00904A38">
      <w:bookmarkStart w:id="1091" w:name="OLE_LINK43"/>
      <w:bookmarkStart w:id="1092" w:name="OLE_LINK44"/>
      <w:bookmarkStart w:id="1093" w:name="OLE_LINK45"/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r>
        <w:t xml:space="preserve">Карты </w:t>
      </w:r>
      <w:r w:rsidR="005C6809">
        <w:t>давления</w:t>
      </w:r>
      <w:bookmarkEnd w:id="1091"/>
      <w:bookmarkEnd w:id="1092"/>
      <w:bookmarkEnd w:id="1093"/>
      <w:r w:rsidR="00480E0A" w:rsidRPr="00480E0A">
        <w:t xml:space="preserve"> </w:t>
      </w:r>
      <w:r w:rsidR="00480E0A">
        <w:t>показан на рисунке</w:t>
      </w:r>
      <w:r w:rsidR="00480E0A" w:rsidRPr="00480E0A">
        <w:t xml:space="preserve"> </w:t>
      </w:r>
      <w:r w:rsidR="00480E0A">
        <w:fldChar w:fldCharType="begin"/>
      </w:r>
      <w:r w:rsidR="00480E0A">
        <w:instrText xml:space="preserve"> REF _Ref468801528 \h </w:instrText>
      </w:r>
      <w:r w:rsidR="00480E0A">
        <w:fldChar w:fldCharType="separate"/>
      </w:r>
      <w:r w:rsidR="00000331">
        <w:rPr>
          <w:noProof/>
        </w:rPr>
        <w:t>15</w:t>
      </w:r>
      <w:r w:rsidR="00480E0A">
        <w:fldChar w:fldCharType="end"/>
      </w:r>
      <w:r w:rsidR="005C6809">
        <w:t>.</w:t>
      </w:r>
    </w:p>
    <w:p w14:paraId="08CF9DBD" w14:textId="312D6DF0" w:rsidR="005C6809" w:rsidRDefault="00EA4747" w:rsidP="00904A38">
      <w:bookmarkStart w:id="1094" w:name="OLE_LINK46"/>
      <w:bookmarkStart w:id="1095" w:name="OLE_LINK47"/>
      <w:bookmarkStart w:id="1096" w:name="OLE_LINK48"/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r w:rsidR="00480E0A">
        <w:rPr>
          <w:noProof/>
        </w:rPr>
        <w:t xml:space="preserve">Термальной </w:t>
      </w:r>
      <w:r w:rsidR="00480E0A">
        <w:t xml:space="preserve">карты </w:t>
      </w:r>
      <w:bookmarkEnd w:id="1094"/>
      <w:bookmarkEnd w:id="1095"/>
      <w:bookmarkEnd w:id="1096"/>
      <w:r w:rsidR="00480E0A">
        <w:t xml:space="preserve">показан на рисунке </w:t>
      </w:r>
      <w:r w:rsidR="00480E0A">
        <w:fldChar w:fldCharType="begin"/>
      </w:r>
      <w:r w:rsidR="00480E0A">
        <w:instrText xml:space="preserve"> REF _Ref468801587 \h </w:instrText>
      </w:r>
      <w:r w:rsidR="00480E0A">
        <w:fldChar w:fldCharType="separate"/>
      </w:r>
      <w:r w:rsidR="00000331">
        <w:rPr>
          <w:noProof/>
        </w:rPr>
        <w:t>16</w:t>
      </w:r>
      <w:r w:rsidR="00480E0A">
        <w:fldChar w:fldCharType="end"/>
      </w:r>
      <w:r w:rsidR="00480E0A">
        <w:t>.</w:t>
      </w:r>
    </w:p>
    <w:p w14:paraId="1FE32398" w14:textId="17DFFF91" w:rsidR="005C6809" w:rsidRDefault="00EA4747" w:rsidP="00480E0A">
      <w:bookmarkStart w:id="1097" w:name="OLE_LINK49"/>
      <w:bookmarkStart w:id="1098" w:name="OLE_LINK50"/>
      <w:bookmarkStart w:id="1099" w:name="OLE_LINK51"/>
      <w:r>
        <w:t>Предварительны</w:t>
      </w:r>
      <w:r w:rsidR="00480E0A">
        <w:t>е</w:t>
      </w:r>
      <w:r>
        <w:t xml:space="preserve"> вариант</w:t>
      </w:r>
      <w:r w:rsidR="00480E0A">
        <w:t>ы</w:t>
      </w:r>
      <w:r>
        <w:t xml:space="preserve"> </w:t>
      </w:r>
      <w:r w:rsidRPr="001560DD">
        <w:rPr>
          <w:noProof/>
        </w:rPr>
        <w:t xml:space="preserve">отображения </w:t>
      </w:r>
      <w:r>
        <w:t xml:space="preserve">Карты </w:t>
      </w:r>
      <w:r w:rsidR="005C6809">
        <w:t>осадков</w:t>
      </w:r>
      <w:bookmarkEnd w:id="1097"/>
      <w:bookmarkEnd w:id="1098"/>
      <w:bookmarkEnd w:id="1099"/>
      <w:r w:rsidR="00480E0A" w:rsidRPr="00480E0A">
        <w:t xml:space="preserve"> </w:t>
      </w:r>
      <w:r w:rsidR="00480E0A">
        <w:t xml:space="preserve">цветом и символикой показаны на рисунках </w:t>
      </w:r>
      <w:r w:rsidR="00480E0A">
        <w:fldChar w:fldCharType="begin"/>
      </w:r>
      <w:r w:rsidR="00480E0A">
        <w:instrText xml:space="preserve"> REF _Ref468801597 \h </w:instrText>
      </w:r>
      <w:r w:rsidR="00480E0A">
        <w:fldChar w:fldCharType="separate"/>
      </w:r>
      <w:r w:rsidR="00000331">
        <w:rPr>
          <w:noProof/>
        </w:rPr>
        <w:t>17</w:t>
      </w:r>
      <w:r w:rsidR="00480E0A">
        <w:fldChar w:fldCharType="end"/>
      </w:r>
      <w:r w:rsidR="00480E0A">
        <w:t xml:space="preserve"> и </w:t>
      </w:r>
      <w:r w:rsidR="00480E0A">
        <w:fldChar w:fldCharType="begin"/>
      </w:r>
      <w:r w:rsidR="00480E0A">
        <w:instrText xml:space="preserve"> REF _Ref468801605 \h </w:instrText>
      </w:r>
      <w:r w:rsidR="00480E0A">
        <w:fldChar w:fldCharType="separate"/>
      </w:r>
      <w:r w:rsidR="00000331">
        <w:rPr>
          <w:noProof/>
        </w:rPr>
        <w:t>18</w:t>
      </w:r>
      <w:r w:rsidR="00480E0A">
        <w:fldChar w:fldCharType="end"/>
      </w:r>
      <w:r w:rsidR="00480E0A">
        <w:t xml:space="preserve"> соответственно.</w:t>
      </w:r>
    </w:p>
    <w:p w14:paraId="67D94014" w14:textId="743EE8AE" w:rsidR="005C6809" w:rsidRDefault="00EA4747" w:rsidP="00EA4747">
      <w:bookmarkStart w:id="1100" w:name="OLE_LINK52"/>
      <w:bookmarkStart w:id="1101" w:name="OLE_LINK53"/>
      <w:bookmarkStart w:id="1102" w:name="OLE_LINK54"/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r w:rsidR="005C6809">
        <w:t>Карт</w:t>
      </w:r>
      <w:r>
        <w:t>ы</w:t>
      </w:r>
      <w:r w:rsidR="005C6809">
        <w:t xml:space="preserve"> течений</w:t>
      </w:r>
      <w:bookmarkEnd w:id="1100"/>
      <w:bookmarkEnd w:id="1101"/>
      <w:bookmarkEnd w:id="1102"/>
      <w:r w:rsidR="005C6809">
        <w:t xml:space="preserve"> широкими полупрозрачными стрелками без контура</w:t>
      </w:r>
      <w:r w:rsidR="00480E0A" w:rsidRPr="00480E0A">
        <w:t xml:space="preserve"> </w:t>
      </w:r>
      <w:r w:rsidR="00480E0A">
        <w:t xml:space="preserve">показан на рисунке </w:t>
      </w:r>
      <w:r w:rsidR="00480E0A">
        <w:fldChar w:fldCharType="begin"/>
      </w:r>
      <w:r w:rsidR="00480E0A">
        <w:instrText xml:space="preserve"> REF _Ref468801739 \h </w:instrText>
      </w:r>
      <w:r w:rsidR="00480E0A">
        <w:fldChar w:fldCharType="separate"/>
      </w:r>
      <w:r w:rsidR="00000331">
        <w:rPr>
          <w:noProof/>
        </w:rPr>
        <w:t>19</w:t>
      </w:r>
      <w:r w:rsidR="00480E0A">
        <w:fldChar w:fldCharType="end"/>
      </w:r>
      <w:r w:rsidR="005C6809">
        <w:t>.</w:t>
      </w:r>
    </w:p>
    <w:p w14:paraId="147C3282" w14:textId="507D0C8F" w:rsidR="00060D62" w:rsidRDefault="00060D62" w:rsidP="005C6809"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r>
        <w:t xml:space="preserve">табличного представления </w:t>
      </w:r>
      <w:r w:rsidR="007D316D">
        <w:t>Метеоданн</w:t>
      </w:r>
      <w:r>
        <w:t>ых и розы ветров</w:t>
      </w:r>
      <w:r w:rsidRPr="00480E0A">
        <w:t xml:space="preserve"> </w:t>
      </w:r>
      <w:r>
        <w:t xml:space="preserve">показан на рисунках </w:t>
      </w:r>
      <w:r>
        <w:fldChar w:fldCharType="begin"/>
      </w:r>
      <w:r>
        <w:instrText xml:space="preserve"> REF _Ref468801739 \h </w:instrText>
      </w:r>
      <w:r>
        <w:fldChar w:fldCharType="separate"/>
      </w:r>
      <w:r w:rsidR="00000331">
        <w:rPr>
          <w:noProof/>
        </w:rPr>
        <w:t>19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_Ref468802128 \h </w:instrText>
      </w:r>
      <w:r>
        <w:fldChar w:fldCharType="separate"/>
      </w:r>
      <w:r w:rsidR="00000331">
        <w:rPr>
          <w:noProof/>
        </w:rPr>
        <w:t>20</w:t>
      </w:r>
      <w:r>
        <w:fldChar w:fldCharType="end"/>
      </w:r>
      <w:r>
        <w:t>.</w:t>
      </w:r>
    </w:p>
    <w:p w14:paraId="7BAA66A3" w14:textId="1E3E0DEC" w:rsidR="00060D62" w:rsidRDefault="00060D62" w:rsidP="005C6809">
      <w:r>
        <w:t xml:space="preserve">Графические элементы и сценарии прямого и обратного перехода от карты к табличным данным и розе ветров должны быть разработаны на этапе проектирования </w:t>
      </w:r>
      <w:r w:rsidR="00055645">
        <w:t>Пользовател</w:t>
      </w:r>
      <w:r>
        <w:t>ьского интерфейса</w:t>
      </w:r>
      <w:r w:rsidR="005C6809">
        <w:t>.</w:t>
      </w:r>
    </w:p>
    <w:p w14:paraId="53306B02" w14:textId="00136527" w:rsidR="000E7167" w:rsidRDefault="000E7167" w:rsidP="000E7167"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r>
        <w:rPr>
          <w:noProof/>
        </w:rPr>
        <w:t xml:space="preserve">окна настроек атрибутов </w:t>
      </w:r>
      <w:r>
        <w:rPr>
          <w:noProof/>
          <w:lang w:val="en-US"/>
        </w:rPr>
        <w:t>POI</w:t>
      </w:r>
      <w:r w:rsidRPr="000E7167">
        <w:rPr>
          <w:noProof/>
        </w:rPr>
        <w:t xml:space="preserve"> </w:t>
      </w:r>
      <w:r>
        <w:rPr>
          <w:noProof/>
        </w:rPr>
        <w:t xml:space="preserve">для синхронизации на мобильное устройство </w:t>
      </w:r>
      <w:r>
        <w:t xml:space="preserve">показан на рисунке </w:t>
      </w:r>
      <w:r>
        <w:fldChar w:fldCharType="begin"/>
      </w:r>
      <w:r>
        <w:instrText xml:space="preserve"> REF _Ref468806452 \h </w:instrText>
      </w:r>
      <w:r>
        <w:fldChar w:fldCharType="separate"/>
      </w:r>
      <w:r w:rsidR="00000331">
        <w:rPr>
          <w:noProof/>
        </w:rPr>
        <w:t>21</w:t>
      </w:r>
      <w:r>
        <w:fldChar w:fldCharType="end"/>
      </w:r>
      <w:r>
        <w:t>.</w:t>
      </w:r>
    </w:p>
    <w:p w14:paraId="038605DF" w14:textId="1B4D7398" w:rsidR="000E7167" w:rsidRDefault="000E7167" w:rsidP="000E7167"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r>
        <w:rPr>
          <w:noProof/>
        </w:rPr>
        <w:t>окна обмена сообщениями (</w:t>
      </w:r>
      <w:r>
        <w:t xml:space="preserve">чата) показан на рисунке </w:t>
      </w:r>
      <w:r>
        <w:fldChar w:fldCharType="begin"/>
      </w:r>
      <w:r>
        <w:instrText xml:space="preserve"> REF _Ref468806226 \h </w:instrText>
      </w:r>
      <w:r>
        <w:fldChar w:fldCharType="separate"/>
      </w:r>
      <w:r w:rsidR="00000331">
        <w:rPr>
          <w:noProof/>
        </w:rPr>
        <w:t>22</w:t>
      </w:r>
      <w:r>
        <w:fldChar w:fldCharType="end"/>
      </w:r>
      <w:r>
        <w:t>.</w:t>
      </w:r>
    </w:p>
    <w:p w14:paraId="479BDCD5" w14:textId="2B6077DB" w:rsidR="005C6809" w:rsidRPr="001E247A" w:rsidRDefault="001E247A" w:rsidP="001E247A">
      <w:pPr>
        <w:rPr>
          <w:lang w:eastAsia="ru-RU"/>
        </w:rPr>
      </w:pPr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r>
        <w:rPr>
          <w:noProof/>
        </w:rPr>
        <w:t xml:space="preserve">окна включения и отключения </w:t>
      </w:r>
      <w:r w:rsidR="0068337F">
        <w:rPr>
          <w:noProof/>
        </w:rPr>
        <w:t xml:space="preserve">наборов </w:t>
      </w:r>
      <w:r>
        <w:rPr>
          <w:noProof/>
        </w:rPr>
        <w:t xml:space="preserve">тематических </w:t>
      </w:r>
      <w:r w:rsidR="0068337F">
        <w:rPr>
          <w:noProof/>
        </w:rPr>
        <w:t xml:space="preserve">данных </w:t>
      </w:r>
      <w:r>
        <w:t xml:space="preserve">показан на рисунке </w:t>
      </w:r>
      <w:r>
        <w:fldChar w:fldCharType="begin"/>
      </w:r>
      <w:r>
        <w:instrText xml:space="preserve"> REF _Ref468808460 \h </w:instrText>
      </w:r>
      <w:r>
        <w:fldChar w:fldCharType="separate"/>
      </w:r>
      <w:r w:rsidR="00000331">
        <w:rPr>
          <w:noProof/>
        </w:rPr>
        <w:t>23</w:t>
      </w:r>
      <w:r>
        <w:fldChar w:fldCharType="end"/>
      </w:r>
      <w:r>
        <w:t>.</w:t>
      </w:r>
    </w:p>
    <w:p w14:paraId="4173A049" w14:textId="10D36BAC" w:rsidR="0068337F" w:rsidRDefault="0068337F" w:rsidP="005C6809"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r>
        <w:rPr>
          <w:noProof/>
        </w:rPr>
        <w:t xml:space="preserve">окна управления списком тематических данных, доступных в офлайн-режиме, </w:t>
      </w:r>
      <w:r>
        <w:t xml:space="preserve">показан на рисунке </w:t>
      </w:r>
      <w:r>
        <w:fldChar w:fldCharType="begin"/>
      </w:r>
      <w:r>
        <w:instrText xml:space="preserve"> REF _Ref468809181 \h </w:instrText>
      </w:r>
      <w:r>
        <w:fldChar w:fldCharType="separate"/>
      </w:r>
      <w:r w:rsidR="00000331">
        <w:rPr>
          <w:noProof/>
        </w:rPr>
        <w:t>24</w:t>
      </w:r>
      <w:r>
        <w:fldChar w:fldCharType="end"/>
      </w:r>
      <w:r>
        <w:t>.</w:t>
      </w:r>
    </w:p>
    <w:p w14:paraId="0BD8E03F" w14:textId="0D57ACF4" w:rsidR="00125B59" w:rsidRDefault="00125B59" w:rsidP="00125B59">
      <w:r>
        <w:t xml:space="preserve">Предварительный вариант </w:t>
      </w:r>
      <w:r w:rsidRPr="001560DD">
        <w:rPr>
          <w:noProof/>
        </w:rPr>
        <w:t xml:space="preserve">отображения </w:t>
      </w:r>
      <w:r>
        <w:rPr>
          <w:noProof/>
        </w:rPr>
        <w:t xml:space="preserve">окна управления </w:t>
      </w:r>
      <w:r>
        <w:t xml:space="preserve">настройками автоматического обновления фрагментов карты и тематических данных показан на рисунке </w:t>
      </w:r>
      <w:r>
        <w:fldChar w:fldCharType="begin"/>
      </w:r>
      <w:r>
        <w:instrText xml:space="preserve"> REF _Ref468812256 \h </w:instrText>
      </w:r>
      <w:r>
        <w:fldChar w:fldCharType="separate"/>
      </w:r>
      <w:r w:rsidR="00000331">
        <w:rPr>
          <w:noProof/>
        </w:rPr>
        <w:t>25</w:t>
      </w:r>
      <w:r>
        <w:fldChar w:fldCharType="end"/>
      </w:r>
      <w:r>
        <w:t>.</w:t>
      </w:r>
    </w:p>
    <w:p w14:paraId="1A1F8E8E" w14:textId="54BBFCCC" w:rsidR="0082543F" w:rsidRDefault="0082543F" w:rsidP="005C6809">
      <w:r>
        <w:lastRenderedPageBreak/>
        <w:t xml:space="preserve">Предварительный вариант </w:t>
      </w:r>
      <w:r w:rsidRPr="001560DD">
        <w:rPr>
          <w:noProof/>
        </w:rPr>
        <w:t xml:space="preserve">отображения </w:t>
      </w:r>
      <w:r>
        <w:rPr>
          <w:noProof/>
        </w:rPr>
        <w:t xml:space="preserve">окна приложения в ночном режиме </w:t>
      </w:r>
      <w:r>
        <w:t xml:space="preserve">показан на рисунке </w:t>
      </w:r>
      <w:r>
        <w:fldChar w:fldCharType="begin"/>
      </w:r>
      <w:r>
        <w:instrText xml:space="preserve"> REF _Ref468813445 \h </w:instrText>
      </w:r>
      <w:r>
        <w:fldChar w:fldCharType="separate"/>
      </w:r>
      <w:r w:rsidR="00000331">
        <w:rPr>
          <w:noProof/>
        </w:rPr>
        <w:t>26</w:t>
      </w:r>
      <w:r>
        <w:fldChar w:fldCharType="end"/>
      </w:r>
      <w:r>
        <w:t>.</w:t>
      </w:r>
    </w:p>
    <w:p w14:paraId="47ACA3DE" w14:textId="77777777" w:rsidR="00322906" w:rsidRPr="00322906" w:rsidRDefault="00322906" w:rsidP="00322906">
      <w:pPr>
        <w:pStyle w:val="2"/>
        <w:rPr>
          <w:lang w:eastAsia="ru-RU"/>
        </w:rPr>
      </w:pPr>
      <w:bookmarkStart w:id="1103" w:name="_Toc447141655"/>
      <w:bookmarkStart w:id="1104" w:name="_Toc479788738"/>
      <w:bookmarkStart w:id="1105" w:name="_Toc481488935"/>
      <w:bookmarkStart w:id="1106" w:name="_Toc481489572"/>
      <w:r w:rsidRPr="00322906">
        <w:rPr>
          <w:lang w:eastAsia="ru-RU"/>
        </w:rPr>
        <w:t>Требования к видам обеспечения</w:t>
      </w:r>
      <w:bookmarkEnd w:id="1041"/>
      <w:bookmarkEnd w:id="1103"/>
      <w:bookmarkEnd w:id="1104"/>
      <w:bookmarkEnd w:id="1105"/>
      <w:bookmarkEnd w:id="1106"/>
    </w:p>
    <w:p w14:paraId="45176406" w14:textId="77919FBC" w:rsidR="00BE5B65" w:rsidRDefault="00BE5B65" w:rsidP="00BE5B65">
      <w:pPr>
        <w:pStyle w:val="3"/>
        <w:rPr>
          <w:lang w:eastAsia="ru-RU"/>
        </w:rPr>
      </w:pPr>
      <w:r>
        <w:rPr>
          <w:lang w:eastAsia="ru-RU"/>
        </w:rPr>
        <w:t xml:space="preserve">Требования к математическому обеспечению </w:t>
      </w:r>
      <w:r w:rsidR="00CA423A">
        <w:rPr>
          <w:lang w:eastAsia="ru-RU"/>
        </w:rPr>
        <w:t>Подсистемы</w:t>
      </w:r>
    </w:p>
    <w:p w14:paraId="2D6514FF" w14:textId="2C3DFADE" w:rsidR="00AA20D8" w:rsidRDefault="00F153FB" w:rsidP="00AA20D8">
      <w:r>
        <w:rPr>
          <w:lang w:eastAsia="ru-RU"/>
        </w:rPr>
        <w:t>Требовани</w:t>
      </w:r>
      <w:r w:rsidR="006863E4">
        <w:rPr>
          <w:lang w:eastAsia="ru-RU"/>
        </w:rPr>
        <w:t>я</w:t>
      </w:r>
      <w:r>
        <w:rPr>
          <w:lang w:eastAsia="ru-RU"/>
        </w:rPr>
        <w:t xml:space="preserve"> </w:t>
      </w:r>
      <w:r w:rsidR="00AA20D8">
        <w:rPr>
          <w:lang w:eastAsia="ru-RU"/>
        </w:rPr>
        <w:t xml:space="preserve">к математическому обеспечению </w:t>
      </w:r>
      <w:r w:rsidR="006863E4">
        <w:t>Подсистем</w:t>
      </w:r>
      <w:r w:rsidR="00AA20D8">
        <w:rPr>
          <w:lang w:eastAsia="ru-RU"/>
        </w:rPr>
        <w:t xml:space="preserve">ы </w:t>
      </w:r>
      <w:r w:rsidR="006863E4">
        <w:t xml:space="preserve">должны быть </w:t>
      </w:r>
      <w:r w:rsidR="006863E4" w:rsidRPr="00747A10">
        <w:t xml:space="preserve">определены </w:t>
      </w:r>
      <w:r w:rsidR="006863E4">
        <w:t>на этапе технического проектирования</w:t>
      </w:r>
      <w:r w:rsidR="00AA20D8">
        <w:t>.</w:t>
      </w:r>
    </w:p>
    <w:p w14:paraId="19E333CF" w14:textId="28A9EBD4" w:rsidR="00BE5B65" w:rsidRDefault="00BE5B65" w:rsidP="00BE5B65">
      <w:pPr>
        <w:pStyle w:val="3"/>
        <w:rPr>
          <w:lang w:eastAsia="ru-RU"/>
        </w:rPr>
      </w:pPr>
      <w:r>
        <w:rPr>
          <w:lang w:eastAsia="ru-RU"/>
        </w:rPr>
        <w:t xml:space="preserve">Требования к информационному обеспечению </w:t>
      </w:r>
      <w:r w:rsidR="00CA423A">
        <w:rPr>
          <w:lang w:eastAsia="ru-RU"/>
        </w:rPr>
        <w:t>Подсистемы</w:t>
      </w:r>
    </w:p>
    <w:p w14:paraId="3C475661" w14:textId="4E18D3BB" w:rsidR="001E0E5F" w:rsidRDefault="001E0E5F" w:rsidP="001E0E5F">
      <w:r w:rsidRPr="00747A10">
        <w:t xml:space="preserve">Состав, структура и способы организации данных в </w:t>
      </w:r>
      <w:r w:rsidR="00CA423A">
        <w:rPr>
          <w:lang w:eastAsia="ru-RU"/>
        </w:rPr>
        <w:t>Подсистеме</w:t>
      </w:r>
      <w:r w:rsidR="004F0A20">
        <w:rPr>
          <w:lang w:eastAsia="ru-RU"/>
        </w:rPr>
        <w:t xml:space="preserve"> </w:t>
      </w:r>
      <w:r w:rsidRPr="00747A10">
        <w:t>должны быть определены на этапе технического проектирования.</w:t>
      </w:r>
    </w:p>
    <w:p w14:paraId="2C329994" w14:textId="420A3D86" w:rsidR="001E0E5F" w:rsidRPr="00747A10" w:rsidRDefault="001E0E5F" w:rsidP="001E0E5F">
      <w:r w:rsidRPr="00747A10">
        <w:t xml:space="preserve">Доступ к данным </w:t>
      </w:r>
      <w:r w:rsidR="004B0524">
        <w:t xml:space="preserve">для </w:t>
      </w:r>
      <w:r w:rsidRPr="00747A10">
        <w:t>авторизованны</w:t>
      </w:r>
      <w:r w:rsidR="004B0524">
        <w:t>х</w:t>
      </w:r>
      <w:r w:rsidRPr="00747A10">
        <w:t xml:space="preserve"> </w:t>
      </w:r>
      <w:r w:rsidR="00055645">
        <w:t>Пользовател</w:t>
      </w:r>
      <w:r w:rsidR="004B0524">
        <w:t xml:space="preserve">ей </w:t>
      </w:r>
      <w:r w:rsidR="004B0524" w:rsidRPr="00747A10">
        <w:t>должен быть предоставлен только</w:t>
      </w:r>
      <w:r w:rsidRPr="00747A10">
        <w:t xml:space="preserve"> с учётом их полномочий на основе ролевой модели.</w:t>
      </w:r>
    </w:p>
    <w:p w14:paraId="2C3A8F6B" w14:textId="1DA41D1F" w:rsidR="001E0E5F" w:rsidRPr="00747A10" w:rsidRDefault="001E0E5F" w:rsidP="001E0E5F">
      <w:r w:rsidRPr="00747A10">
        <w:t xml:space="preserve">Структура базы данных должна быть организована рациональным способом, исключающим единовременную полную выгрузку информации, содержащейся в базе данных </w:t>
      </w:r>
      <w:r w:rsidR="00CA423A">
        <w:rPr>
          <w:lang w:eastAsia="ru-RU"/>
        </w:rPr>
        <w:t>Подсистемы</w:t>
      </w:r>
      <w:r w:rsidRPr="00747A10">
        <w:t>.</w:t>
      </w:r>
    </w:p>
    <w:p w14:paraId="5D9CCEBE" w14:textId="0BD9140B" w:rsidR="001E0E5F" w:rsidRPr="00747A10" w:rsidRDefault="001E0E5F" w:rsidP="001E0E5F">
      <w:r w:rsidRPr="00747A10">
        <w:t>Технические средства, обеспечивающие хранение информации, должны обеспечить надёжность хранения данных и оперативную замену оборудования</w:t>
      </w:r>
      <w:r>
        <w:t>.</w:t>
      </w:r>
    </w:p>
    <w:p w14:paraId="63B424D1" w14:textId="0D0804E9" w:rsidR="001E0E5F" w:rsidRDefault="001E0E5F" w:rsidP="001E0E5F">
      <w:r w:rsidRPr="00747A10">
        <w:t xml:space="preserve">Для сохранения информации, размещаемой в </w:t>
      </w:r>
      <w:r w:rsidR="00CA423A">
        <w:rPr>
          <w:lang w:eastAsia="ru-RU"/>
        </w:rPr>
        <w:t>Подсистемы</w:t>
      </w:r>
      <w:r w:rsidRPr="00747A10">
        <w:t xml:space="preserve">, в случае нарушения работы сервера должен быть </w:t>
      </w:r>
      <w:r w:rsidR="004B0524">
        <w:t>предусмотрен</w:t>
      </w:r>
      <w:r w:rsidRPr="00747A10">
        <w:t xml:space="preserve"> механизм рез</w:t>
      </w:r>
      <w:r w:rsidR="004B0524">
        <w:t>ервного копирования баз данных.</w:t>
      </w:r>
    </w:p>
    <w:p w14:paraId="10F53EF2" w14:textId="2E47C9FD" w:rsidR="00A93456" w:rsidRDefault="00A93456" w:rsidP="001E0E5F">
      <w:pPr>
        <w:rPr>
          <w:lang w:eastAsia="ru-RU"/>
        </w:rPr>
      </w:pPr>
      <w:r>
        <w:rPr>
          <w:lang w:eastAsia="ru-RU"/>
        </w:rPr>
        <w:t xml:space="preserve">Формат и состав входных/выходных данных, участвующих в обмене между компонентами </w:t>
      </w:r>
      <w:r w:rsidR="00CA423A">
        <w:rPr>
          <w:lang w:eastAsia="ru-RU"/>
        </w:rPr>
        <w:t>Подсистемы</w:t>
      </w:r>
      <w:r>
        <w:rPr>
          <w:lang w:eastAsia="ru-RU"/>
        </w:rPr>
        <w:t xml:space="preserve">, а также форматы обмена данными должны быть определены на этапе </w:t>
      </w:r>
      <w:r w:rsidR="00DF576E" w:rsidRPr="00DF576E">
        <w:rPr>
          <w:lang w:eastAsia="ru-RU"/>
        </w:rPr>
        <w:t>разработки технического проекта</w:t>
      </w:r>
      <w:r>
        <w:rPr>
          <w:lang w:eastAsia="ru-RU"/>
        </w:rPr>
        <w:t>.</w:t>
      </w:r>
    </w:p>
    <w:p w14:paraId="2B7C754D" w14:textId="4F79E003" w:rsidR="00465E2C" w:rsidRDefault="00465E2C" w:rsidP="00FC0126">
      <w:r>
        <w:t xml:space="preserve">Требования к составу данных, </w:t>
      </w:r>
      <w:r>
        <w:rPr>
          <w:lang w:eastAsia="ru-RU"/>
        </w:rPr>
        <w:t>участвующих в о</w:t>
      </w:r>
      <w:r>
        <w:t xml:space="preserve">бмене между </w:t>
      </w:r>
      <w:r w:rsidR="004B0524">
        <w:t>создаваемой</w:t>
      </w:r>
      <w:r w:rsidR="00C73379">
        <w:t xml:space="preserve"> </w:t>
      </w:r>
      <w:r w:rsidR="00CA423A">
        <w:rPr>
          <w:lang w:eastAsia="ru-RU"/>
        </w:rPr>
        <w:t>Подсистемой</w:t>
      </w:r>
      <w:r w:rsidR="00403717">
        <w:rPr>
          <w:lang w:eastAsia="ru-RU"/>
        </w:rPr>
        <w:t xml:space="preserve"> </w:t>
      </w:r>
      <w:r w:rsidR="00C73379">
        <w:t>и </w:t>
      </w:r>
      <w:r>
        <w:t>смежными системами</w:t>
      </w:r>
      <w:r w:rsidR="004B0524">
        <w:t xml:space="preserve"> должны быть определены на этапе технического проектирования и могут дорабатываться на последующих этапах </w:t>
      </w:r>
      <w:r w:rsidR="00100AF9">
        <w:t xml:space="preserve">жизненного цикла </w:t>
      </w:r>
      <w:r w:rsidR="00364465">
        <w:t>Решения</w:t>
      </w:r>
      <w:r>
        <w:t>.</w:t>
      </w:r>
    </w:p>
    <w:p w14:paraId="60ACC4F7" w14:textId="3B4B5E07" w:rsidR="00465E2C" w:rsidRDefault="00465E2C" w:rsidP="00A93456">
      <w:r>
        <w:t>Требования по организации резервного копирования и восстановления информации указаны в п.</w:t>
      </w:r>
      <w:r w:rsidR="006C171D">
        <w:t xml:space="preserve"> </w:t>
      </w:r>
      <w:r w:rsidR="006C171D">
        <w:fldChar w:fldCharType="begin"/>
      </w:r>
      <w:r w:rsidR="006C171D">
        <w:instrText xml:space="preserve"> REF _Ref437693785 \r \h </w:instrText>
      </w:r>
      <w:r w:rsidR="006C171D">
        <w:fldChar w:fldCharType="separate"/>
      </w:r>
      <w:r w:rsidR="005A0256">
        <w:t>4.1.4</w:t>
      </w:r>
      <w:r w:rsidR="006C171D">
        <w:fldChar w:fldCharType="end"/>
      </w:r>
      <w:r>
        <w:t>.</w:t>
      </w:r>
    </w:p>
    <w:p w14:paraId="16CBF8A8" w14:textId="1193AF2E" w:rsidR="00BE5B65" w:rsidRDefault="00BE5B65" w:rsidP="00BE5B65">
      <w:pPr>
        <w:pStyle w:val="3"/>
        <w:rPr>
          <w:lang w:eastAsia="ru-RU"/>
        </w:rPr>
      </w:pPr>
      <w:r>
        <w:rPr>
          <w:lang w:eastAsia="ru-RU"/>
        </w:rPr>
        <w:t xml:space="preserve">Требования к лингвистическому обеспечению </w:t>
      </w:r>
      <w:r w:rsidR="00CA423A">
        <w:rPr>
          <w:lang w:eastAsia="ru-RU"/>
        </w:rPr>
        <w:t>Подсистемы</w:t>
      </w:r>
    </w:p>
    <w:p w14:paraId="3BA4D035" w14:textId="186E1566" w:rsidR="009E250F" w:rsidRDefault="009E250F" w:rsidP="00A93456">
      <w:bookmarkStart w:id="1107" w:name="_Ref437873223"/>
      <w:r>
        <w:t xml:space="preserve">АРМ Администратора и документация, </w:t>
      </w:r>
      <w:r w:rsidR="00DE7F96">
        <w:t>перечисленная в разделе 8</w:t>
      </w:r>
      <w:r>
        <w:t>, должны быть выполнены на русском языке.</w:t>
      </w:r>
    </w:p>
    <w:p w14:paraId="2A0F0D7D" w14:textId="0FF0C045" w:rsidR="00684783" w:rsidRDefault="00364465" w:rsidP="00A93456">
      <w:r>
        <w:t>Мобильные приложения должны поддерживать следующие языки локализации:</w:t>
      </w:r>
    </w:p>
    <w:p w14:paraId="6AAE85EA" w14:textId="177A8D44" w:rsidR="00364465" w:rsidRDefault="00364465" w:rsidP="00935C9B">
      <w:pPr>
        <w:pStyle w:val="SC1-"/>
      </w:pPr>
      <w:r>
        <w:t>Русский</w:t>
      </w:r>
      <w:r w:rsidR="00EC13A0">
        <w:t>;</w:t>
      </w:r>
    </w:p>
    <w:p w14:paraId="11DE9851" w14:textId="538A39F3" w:rsidR="00364465" w:rsidRDefault="00364465" w:rsidP="00935C9B">
      <w:pPr>
        <w:pStyle w:val="a"/>
      </w:pPr>
      <w:r>
        <w:t>Английский</w:t>
      </w:r>
      <w:r w:rsidR="00EC13A0">
        <w:t>.</w:t>
      </w:r>
    </w:p>
    <w:p w14:paraId="67EB319D" w14:textId="2044F255" w:rsidR="00364465" w:rsidRDefault="00CA423A" w:rsidP="00364465">
      <w:r>
        <w:t xml:space="preserve">Мобильное приложение должно </w:t>
      </w:r>
      <w:r w:rsidR="00364465">
        <w:t>поддерживать возможность расширения списка языков локализации.</w:t>
      </w:r>
    </w:p>
    <w:p w14:paraId="5E27E53B" w14:textId="10117C13" w:rsidR="00364465" w:rsidRDefault="00364465" w:rsidP="00364465">
      <w:r>
        <w:lastRenderedPageBreak/>
        <w:t>В случае, если язык локализации Мобильного устройства русский, язык локализации</w:t>
      </w:r>
      <w:r w:rsidR="009E250F">
        <w:t xml:space="preserve"> Мобильного приложения – русский. Для любого другого языка локализации Мобильного устройства язык локализации Мобильного приложения – Английский.</w:t>
      </w:r>
    </w:p>
    <w:p w14:paraId="586B742C" w14:textId="09D1AC8A" w:rsidR="009E250F" w:rsidRDefault="009E250F" w:rsidP="00364465">
      <w:r>
        <w:t xml:space="preserve">Мобильное приложение </w:t>
      </w:r>
      <w:r w:rsidR="00492917">
        <w:t xml:space="preserve">должно </w:t>
      </w:r>
      <w:r>
        <w:t>давать возможность Пользователю вручную выбрать язык локализации Мобильного приложения.</w:t>
      </w:r>
    </w:p>
    <w:p w14:paraId="1E8540B1" w14:textId="60CDD31D" w:rsidR="00BE5B65" w:rsidRDefault="00BE5B65" w:rsidP="00BE5B65">
      <w:pPr>
        <w:pStyle w:val="3"/>
        <w:rPr>
          <w:lang w:eastAsia="ru-RU"/>
        </w:rPr>
      </w:pPr>
      <w:r>
        <w:rPr>
          <w:lang w:eastAsia="ru-RU"/>
        </w:rPr>
        <w:t xml:space="preserve">Требования к программному обеспечению </w:t>
      </w:r>
      <w:r w:rsidR="006863E4">
        <w:rPr>
          <w:lang w:eastAsia="ru-RU"/>
        </w:rPr>
        <w:t>Подсистем</w:t>
      </w:r>
      <w:r>
        <w:rPr>
          <w:lang w:eastAsia="ru-RU"/>
        </w:rPr>
        <w:t>ы</w:t>
      </w:r>
      <w:bookmarkEnd w:id="1107"/>
    </w:p>
    <w:p w14:paraId="790F7654" w14:textId="39728395" w:rsidR="001410D6" w:rsidRDefault="00CF3B60" w:rsidP="001410D6">
      <w:pPr>
        <w:rPr>
          <w:lang w:eastAsia="ru-RU"/>
        </w:rPr>
      </w:pPr>
      <w:bookmarkStart w:id="1108" w:name="_Ref437873224"/>
      <w:r>
        <w:rPr>
          <w:lang w:eastAsia="ru-RU"/>
        </w:rPr>
        <w:t xml:space="preserve">Для </w:t>
      </w:r>
      <w:r w:rsidR="001410D6">
        <w:rPr>
          <w:lang w:eastAsia="ru-RU"/>
        </w:rPr>
        <w:t xml:space="preserve">разработки </w:t>
      </w:r>
      <w:r w:rsidR="00F153FB">
        <w:rPr>
          <w:lang w:eastAsia="ru-RU"/>
        </w:rPr>
        <w:t xml:space="preserve">Мобильного приложения </w:t>
      </w:r>
      <w:r>
        <w:rPr>
          <w:lang w:eastAsia="ru-RU"/>
        </w:rPr>
        <w:t xml:space="preserve">под </w:t>
      </w:r>
      <w:r w:rsidR="00A0145E">
        <w:rPr>
          <w:lang w:eastAsia="ru-RU"/>
        </w:rPr>
        <w:t xml:space="preserve">ОС </w:t>
      </w:r>
      <w:r w:rsidR="00F153FB">
        <w:rPr>
          <w:lang w:val="en-US" w:eastAsia="ru-RU"/>
        </w:rPr>
        <w:t>Android</w:t>
      </w:r>
      <w:r w:rsidR="00F153FB" w:rsidRPr="00F153FB">
        <w:rPr>
          <w:lang w:eastAsia="ru-RU"/>
        </w:rPr>
        <w:t xml:space="preserve"> </w:t>
      </w:r>
      <w:r>
        <w:rPr>
          <w:lang w:eastAsia="ru-RU"/>
        </w:rPr>
        <w:t>должна использоваться среда</w:t>
      </w:r>
      <w:r w:rsidR="00F153FB">
        <w:rPr>
          <w:lang w:eastAsia="ru-RU"/>
        </w:rPr>
        <w:t xml:space="preserve"> </w:t>
      </w:r>
      <w:r w:rsidR="001410D6" w:rsidRPr="00F153FB">
        <w:rPr>
          <w:lang w:val="en-US" w:eastAsia="ru-RU"/>
        </w:rPr>
        <w:t>Android</w:t>
      </w:r>
      <w:r w:rsidR="001410D6" w:rsidRPr="00904A38">
        <w:rPr>
          <w:lang w:eastAsia="ru-RU"/>
        </w:rPr>
        <w:t xml:space="preserve"> </w:t>
      </w:r>
      <w:r w:rsidR="001410D6" w:rsidRPr="00F153FB">
        <w:rPr>
          <w:lang w:val="en-US" w:eastAsia="ru-RU"/>
        </w:rPr>
        <w:t>studio</w:t>
      </w:r>
      <w:r w:rsidR="009E250F" w:rsidRPr="009E250F">
        <w:rPr>
          <w:lang w:eastAsia="ru-RU"/>
        </w:rPr>
        <w:t xml:space="preserve"> </w:t>
      </w:r>
      <w:r w:rsidR="009E250F">
        <w:rPr>
          <w:lang w:eastAsia="ru-RU"/>
        </w:rPr>
        <w:t>версии 2.х.х. или выше,</w:t>
      </w:r>
      <w:r w:rsidR="001410D6">
        <w:rPr>
          <w:lang w:eastAsia="ru-RU"/>
        </w:rPr>
        <w:t xml:space="preserve"> </w:t>
      </w:r>
      <w:r w:rsidR="00F153FB">
        <w:rPr>
          <w:lang w:eastAsia="ru-RU"/>
        </w:rPr>
        <w:t xml:space="preserve">язык </w:t>
      </w:r>
      <w:r>
        <w:rPr>
          <w:lang w:eastAsia="ru-RU"/>
        </w:rPr>
        <w:t>программирования</w:t>
      </w:r>
      <w:r w:rsidR="00F153FB">
        <w:rPr>
          <w:lang w:eastAsia="ru-RU"/>
        </w:rPr>
        <w:t xml:space="preserve"> </w:t>
      </w:r>
      <w:r w:rsidR="001410D6" w:rsidRPr="00CA423A">
        <w:rPr>
          <w:lang w:val="en-US" w:eastAsia="ru-RU"/>
        </w:rPr>
        <w:t>Java</w:t>
      </w:r>
      <w:r w:rsidR="001410D6">
        <w:rPr>
          <w:lang w:eastAsia="ru-RU"/>
        </w:rPr>
        <w:t>.</w:t>
      </w:r>
    </w:p>
    <w:p w14:paraId="613B5EE9" w14:textId="77777777" w:rsidR="00A0145E" w:rsidRPr="00A0145E" w:rsidRDefault="00A0145E" w:rsidP="001410D6">
      <w:pPr>
        <w:rPr>
          <w:lang w:eastAsia="ru-RU"/>
        </w:rPr>
      </w:pPr>
      <w:r>
        <w:rPr>
          <w:lang w:eastAsia="ru-RU"/>
        </w:rPr>
        <w:t xml:space="preserve">Мобильное приложение под ОС </w:t>
      </w:r>
      <w:r>
        <w:rPr>
          <w:lang w:val="en-US" w:eastAsia="ru-RU"/>
        </w:rPr>
        <w:t>Android</w:t>
      </w:r>
      <w:r w:rsidRPr="00A0145E">
        <w:rPr>
          <w:lang w:eastAsia="ru-RU"/>
        </w:rPr>
        <w:t xml:space="preserve"> </w:t>
      </w:r>
      <w:r>
        <w:rPr>
          <w:lang w:eastAsia="ru-RU"/>
        </w:rPr>
        <w:t xml:space="preserve">должно работать на версиях </w:t>
      </w:r>
      <w:r>
        <w:rPr>
          <w:lang w:val="en-US" w:eastAsia="ru-RU"/>
        </w:rPr>
        <w:t>Android</w:t>
      </w:r>
      <w:r w:rsidRPr="00A0145E">
        <w:rPr>
          <w:lang w:eastAsia="ru-RU"/>
        </w:rPr>
        <w:t xml:space="preserve"> 5.0 </w:t>
      </w:r>
      <w:r>
        <w:rPr>
          <w:lang w:eastAsia="ru-RU"/>
        </w:rPr>
        <w:t>и выше</w:t>
      </w:r>
    </w:p>
    <w:p w14:paraId="3DB50E26" w14:textId="3E41129F" w:rsidR="001410D6" w:rsidRDefault="00CF3B60" w:rsidP="001410D6">
      <w:pPr>
        <w:rPr>
          <w:lang w:eastAsia="ru-RU"/>
        </w:rPr>
      </w:pPr>
      <w:r>
        <w:rPr>
          <w:lang w:eastAsia="ru-RU"/>
        </w:rPr>
        <w:t>Для разработки Мобильного приложения под</w:t>
      </w:r>
      <w:r w:rsidR="00A0145E">
        <w:rPr>
          <w:lang w:eastAsia="ru-RU"/>
        </w:rPr>
        <w:t xml:space="preserve"> ОС</w:t>
      </w:r>
      <w:r>
        <w:rPr>
          <w:lang w:eastAsia="ru-RU"/>
        </w:rPr>
        <w:t xml:space="preserve"> </w:t>
      </w:r>
      <w:r w:rsidR="00F153FB">
        <w:rPr>
          <w:lang w:val="en-US" w:eastAsia="ru-RU"/>
        </w:rPr>
        <w:t>iOS</w:t>
      </w:r>
      <w:r w:rsidR="00F153FB" w:rsidRPr="00F153FB">
        <w:rPr>
          <w:lang w:eastAsia="ru-RU"/>
        </w:rPr>
        <w:t xml:space="preserve"> </w:t>
      </w:r>
      <w:r>
        <w:rPr>
          <w:lang w:eastAsia="ru-RU"/>
        </w:rPr>
        <w:t xml:space="preserve">должна использоваться среда </w:t>
      </w:r>
      <w:proofErr w:type="spellStart"/>
      <w:r w:rsidR="00CA423A" w:rsidRPr="00CA423A">
        <w:rPr>
          <w:lang w:val="en-US" w:eastAsia="ru-RU"/>
        </w:rPr>
        <w:t>xCode</w:t>
      </w:r>
      <w:proofErr w:type="spellEnd"/>
      <w:r w:rsidR="00CA423A">
        <w:rPr>
          <w:lang w:eastAsia="ru-RU"/>
        </w:rPr>
        <w:t xml:space="preserve"> </w:t>
      </w:r>
      <w:r w:rsidR="009E250F">
        <w:rPr>
          <w:lang w:eastAsia="ru-RU"/>
        </w:rPr>
        <w:t>версии 8.х.х. или выше,</w:t>
      </w:r>
      <w:r w:rsidR="00F153FB">
        <w:rPr>
          <w:lang w:eastAsia="ru-RU"/>
        </w:rPr>
        <w:t xml:space="preserve"> язык </w:t>
      </w:r>
      <w:r>
        <w:rPr>
          <w:lang w:eastAsia="ru-RU"/>
        </w:rPr>
        <w:t>программирования</w:t>
      </w:r>
      <w:r w:rsidR="00F153FB" w:rsidRPr="00904A38">
        <w:rPr>
          <w:lang w:eastAsia="ru-RU"/>
        </w:rPr>
        <w:t xml:space="preserve"> </w:t>
      </w:r>
      <w:r w:rsidRPr="00F153FB">
        <w:rPr>
          <w:lang w:val="en-US" w:eastAsia="ru-RU"/>
        </w:rPr>
        <w:t>Objective</w:t>
      </w:r>
      <w:r w:rsidR="00F153FB" w:rsidRPr="00904A38">
        <w:rPr>
          <w:lang w:eastAsia="ru-RU"/>
        </w:rPr>
        <w:t>–</w:t>
      </w:r>
      <w:r w:rsidR="00F153FB">
        <w:rPr>
          <w:lang w:val="en-US" w:eastAsia="ru-RU"/>
        </w:rPr>
        <w:t>C</w:t>
      </w:r>
      <w:r w:rsidR="001410D6">
        <w:rPr>
          <w:lang w:eastAsia="ru-RU"/>
        </w:rPr>
        <w:t>.</w:t>
      </w:r>
    </w:p>
    <w:p w14:paraId="65ECAB28" w14:textId="77777777" w:rsidR="00A0145E" w:rsidRPr="00A0145E" w:rsidRDefault="00A0145E" w:rsidP="001410D6">
      <w:pPr>
        <w:rPr>
          <w:lang w:eastAsia="ru-RU"/>
        </w:rPr>
      </w:pPr>
      <w:r>
        <w:rPr>
          <w:lang w:eastAsia="ru-RU"/>
        </w:rPr>
        <w:t xml:space="preserve">Мобильное приложение под ОС </w:t>
      </w:r>
      <w:r>
        <w:rPr>
          <w:lang w:val="en-US" w:eastAsia="ru-RU"/>
        </w:rPr>
        <w:t>iOS</w:t>
      </w:r>
      <w:r w:rsidRPr="00A0145E">
        <w:rPr>
          <w:lang w:eastAsia="ru-RU"/>
        </w:rPr>
        <w:t xml:space="preserve"> </w:t>
      </w:r>
      <w:r>
        <w:rPr>
          <w:lang w:eastAsia="ru-RU"/>
        </w:rPr>
        <w:t xml:space="preserve">должно работать на версиях </w:t>
      </w:r>
      <w:r>
        <w:rPr>
          <w:lang w:val="en-US" w:eastAsia="ru-RU"/>
        </w:rPr>
        <w:t>iOS</w:t>
      </w:r>
      <w:r w:rsidRPr="00A0145E">
        <w:rPr>
          <w:lang w:eastAsia="ru-RU"/>
        </w:rPr>
        <w:t xml:space="preserve"> </w:t>
      </w:r>
      <w:r>
        <w:rPr>
          <w:lang w:eastAsia="ru-RU"/>
        </w:rPr>
        <w:t>9.0 и выше</w:t>
      </w:r>
    </w:p>
    <w:p w14:paraId="436F1830" w14:textId="77777777" w:rsidR="001410D6" w:rsidRDefault="00F153FB" w:rsidP="001410D6">
      <w:pPr>
        <w:rPr>
          <w:lang w:eastAsia="ru-RU"/>
        </w:rPr>
      </w:pPr>
      <w:r>
        <w:rPr>
          <w:lang w:eastAsia="ru-RU"/>
        </w:rPr>
        <w:t xml:space="preserve">Мобильные </w:t>
      </w:r>
      <w:r w:rsidR="001410D6">
        <w:rPr>
          <w:lang w:eastAsia="ru-RU"/>
        </w:rPr>
        <w:t xml:space="preserve">приложения </w:t>
      </w:r>
      <w:r>
        <w:rPr>
          <w:lang w:eastAsia="ru-RU"/>
        </w:rPr>
        <w:t xml:space="preserve">и </w:t>
      </w:r>
      <w:r w:rsidR="001410D6">
        <w:rPr>
          <w:lang w:eastAsia="ru-RU"/>
        </w:rPr>
        <w:t>сервер</w:t>
      </w:r>
      <w:r>
        <w:rPr>
          <w:lang w:eastAsia="ru-RU"/>
        </w:rPr>
        <w:t>ы</w:t>
      </w:r>
      <w:r w:rsidR="001410D6">
        <w:rPr>
          <w:lang w:eastAsia="ru-RU"/>
        </w:rPr>
        <w:t xml:space="preserve"> </w:t>
      </w:r>
      <w:r>
        <w:rPr>
          <w:lang w:eastAsia="ru-RU"/>
        </w:rPr>
        <w:t xml:space="preserve">должны взаимодействовать по защищённым каналам связи </w:t>
      </w:r>
      <w:r w:rsidR="00CF3B60">
        <w:rPr>
          <w:lang w:eastAsia="ru-RU"/>
        </w:rPr>
        <w:t xml:space="preserve">с использованием </w:t>
      </w:r>
      <w:r w:rsidR="001410D6">
        <w:rPr>
          <w:lang w:eastAsia="ru-RU"/>
        </w:rPr>
        <w:t>протокол</w:t>
      </w:r>
      <w:r w:rsidR="00CF3B60">
        <w:rPr>
          <w:lang w:eastAsia="ru-RU"/>
        </w:rPr>
        <w:t>а</w:t>
      </w:r>
      <w:r w:rsidR="001410D6">
        <w:rPr>
          <w:lang w:eastAsia="ru-RU"/>
        </w:rPr>
        <w:t xml:space="preserve"> </w:t>
      </w:r>
      <w:r w:rsidR="007E6B8F">
        <w:rPr>
          <w:lang w:eastAsia="ru-RU"/>
        </w:rPr>
        <w:t>HTTPS</w:t>
      </w:r>
      <w:r w:rsidR="00CF3B60">
        <w:rPr>
          <w:lang w:eastAsia="ru-RU"/>
        </w:rPr>
        <w:t xml:space="preserve"> и</w:t>
      </w:r>
      <w:r w:rsidR="001410D6">
        <w:rPr>
          <w:lang w:eastAsia="ru-RU"/>
        </w:rPr>
        <w:t xml:space="preserve"> </w:t>
      </w:r>
      <w:r w:rsidR="007E6B8F">
        <w:rPr>
          <w:lang w:eastAsia="ru-RU"/>
        </w:rPr>
        <w:t>библиотек SSL/</w:t>
      </w:r>
      <w:r w:rsidR="001410D6">
        <w:rPr>
          <w:lang w:eastAsia="ru-RU"/>
        </w:rPr>
        <w:t xml:space="preserve">TLS </w:t>
      </w:r>
      <w:r w:rsidR="007E6B8F">
        <w:rPr>
          <w:lang w:eastAsia="ru-RU"/>
        </w:rPr>
        <w:t xml:space="preserve">версии </w:t>
      </w:r>
      <w:r w:rsidR="001410D6">
        <w:rPr>
          <w:lang w:eastAsia="ru-RU"/>
        </w:rPr>
        <w:t xml:space="preserve">1.2. Обмен данными </w:t>
      </w:r>
      <w:r w:rsidR="007E6B8F">
        <w:rPr>
          <w:lang w:eastAsia="ru-RU"/>
        </w:rPr>
        <w:t xml:space="preserve">должен осуществляться </w:t>
      </w:r>
      <w:r w:rsidR="001410D6">
        <w:rPr>
          <w:lang w:eastAsia="ru-RU"/>
        </w:rPr>
        <w:t>в формате</w:t>
      </w:r>
      <w:r w:rsidR="007E6B8F">
        <w:rPr>
          <w:lang w:eastAsia="ru-RU"/>
        </w:rPr>
        <w:t xml:space="preserve"> JSON</w:t>
      </w:r>
      <w:r w:rsidR="00A0145E" w:rsidRPr="00A0145E">
        <w:rPr>
          <w:lang w:eastAsia="ru-RU"/>
        </w:rPr>
        <w:t xml:space="preserve"> </w:t>
      </w:r>
      <w:r w:rsidR="00A0145E">
        <w:rPr>
          <w:lang w:eastAsia="ru-RU"/>
        </w:rPr>
        <w:t xml:space="preserve">и </w:t>
      </w:r>
      <w:proofErr w:type="spellStart"/>
      <w:r w:rsidR="00A0145E">
        <w:rPr>
          <w:lang w:val="en-US" w:eastAsia="ru-RU"/>
        </w:rPr>
        <w:t>GeoJSON</w:t>
      </w:r>
      <w:proofErr w:type="spellEnd"/>
      <w:r w:rsidR="001410D6">
        <w:rPr>
          <w:lang w:eastAsia="ru-RU"/>
        </w:rPr>
        <w:t>.</w:t>
      </w:r>
    </w:p>
    <w:p w14:paraId="17FFD08B" w14:textId="6174440A" w:rsidR="001410D6" w:rsidRDefault="00CF3B60" w:rsidP="00F153FB">
      <w:pPr>
        <w:pStyle w:val="SC3"/>
        <w:rPr>
          <w:lang w:eastAsia="ru-RU"/>
        </w:rPr>
      </w:pPr>
      <w:r>
        <w:rPr>
          <w:lang w:eastAsia="ru-RU"/>
        </w:rPr>
        <w:t xml:space="preserve">Серверная часть </w:t>
      </w:r>
      <w:r w:rsidR="00CA423A">
        <w:rPr>
          <w:lang w:eastAsia="ru-RU"/>
        </w:rPr>
        <w:t>Подсистемы</w:t>
      </w:r>
      <w:r w:rsidR="00CA423A" w:rsidRPr="00CA423A">
        <w:rPr>
          <w:lang w:eastAsia="ru-RU"/>
        </w:rPr>
        <w:t xml:space="preserve"> </w:t>
      </w:r>
      <w:r>
        <w:rPr>
          <w:lang w:eastAsia="ru-RU"/>
        </w:rPr>
        <w:t>должна быть разработана с использование</w:t>
      </w:r>
      <w:r w:rsidR="00A0145E">
        <w:rPr>
          <w:lang w:eastAsia="ru-RU"/>
        </w:rPr>
        <w:t>м</w:t>
      </w:r>
      <w:r>
        <w:rPr>
          <w:lang w:eastAsia="ru-RU"/>
        </w:rPr>
        <w:t xml:space="preserve"> следующего технологического стека</w:t>
      </w:r>
      <w:r w:rsidR="001410D6">
        <w:rPr>
          <w:lang w:eastAsia="ru-RU"/>
        </w:rPr>
        <w:t>:</w:t>
      </w:r>
    </w:p>
    <w:p w14:paraId="4BF01593" w14:textId="77777777" w:rsidR="00CF3B60" w:rsidRPr="00CF3B60" w:rsidRDefault="00CF3B60" w:rsidP="00F153FB">
      <w:pPr>
        <w:pStyle w:val="SC1-"/>
        <w:rPr>
          <w:lang w:eastAsia="ru-RU"/>
        </w:rPr>
      </w:pPr>
      <w:r>
        <w:rPr>
          <w:lang w:eastAsia="ru-RU"/>
        </w:rPr>
        <w:t xml:space="preserve">Веб-сервер </w:t>
      </w:r>
      <w:r>
        <w:rPr>
          <w:lang w:val="en-US" w:eastAsia="ru-RU"/>
        </w:rPr>
        <w:t>Nginx;</w:t>
      </w:r>
    </w:p>
    <w:p w14:paraId="54788144" w14:textId="4CA3337C" w:rsidR="00CF3B60" w:rsidRDefault="00CF3B60" w:rsidP="00F153FB">
      <w:pPr>
        <w:pStyle w:val="SC1-"/>
        <w:rPr>
          <w:lang w:eastAsia="ru-RU"/>
        </w:rPr>
      </w:pPr>
      <w:r>
        <w:rPr>
          <w:lang w:eastAsia="ru-RU"/>
        </w:rPr>
        <w:t xml:space="preserve">Сервер приложений </w:t>
      </w:r>
      <w:r w:rsidR="001410D6" w:rsidRPr="00CF3B60">
        <w:rPr>
          <w:lang w:val="en-US" w:eastAsia="ru-RU"/>
        </w:rPr>
        <w:t>PHP</w:t>
      </w:r>
      <w:r w:rsidR="001410D6" w:rsidRPr="00CF3B60">
        <w:rPr>
          <w:lang w:eastAsia="ru-RU"/>
        </w:rPr>
        <w:t>-</w:t>
      </w:r>
      <w:r w:rsidR="001410D6" w:rsidRPr="00CF3B60">
        <w:rPr>
          <w:lang w:val="en-US" w:eastAsia="ru-RU"/>
        </w:rPr>
        <w:t>FPM</w:t>
      </w:r>
      <w:r w:rsidR="009E250F">
        <w:rPr>
          <w:lang w:val="en-US" w:eastAsia="ru-RU"/>
        </w:rPr>
        <w:t>;</w:t>
      </w:r>
    </w:p>
    <w:p w14:paraId="2E03F7E1" w14:textId="77777777" w:rsidR="001410D6" w:rsidRPr="00CF3B60" w:rsidRDefault="00CF3B60" w:rsidP="00F153FB">
      <w:pPr>
        <w:pStyle w:val="SC1-"/>
        <w:rPr>
          <w:lang w:eastAsia="ru-RU"/>
        </w:rPr>
      </w:pPr>
      <w:r>
        <w:rPr>
          <w:lang w:eastAsia="ru-RU"/>
        </w:rPr>
        <w:t xml:space="preserve">Программные платформы </w:t>
      </w:r>
      <w:r w:rsidRPr="00CF3B60">
        <w:rPr>
          <w:lang w:val="en-US" w:eastAsia="ru-RU"/>
        </w:rPr>
        <w:t>Framework</w:t>
      </w:r>
      <w:r w:rsidRPr="00CF3B60">
        <w:rPr>
          <w:lang w:eastAsia="ru-RU"/>
        </w:rPr>
        <w:t xml:space="preserve"> </w:t>
      </w:r>
      <w:proofErr w:type="spellStart"/>
      <w:r w:rsidRPr="00CF3B60">
        <w:rPr>
          <w:lang w:val="en-US" w:eastAsia="ru-RU"/>
        </w:rPr>
        <w:t>Yii</w:t>
      </w:r>
      <w:proofErr w:type="spellEnd"/>
      <w:r w:rsidRPr="00CF3B60">
        <w:rPr>
          <w:lang w:eastAsia="ru-RU"/>
        </w:rPr>
        <w:t xml:space="preserve"> 2.0</w:t>
      </w:r>
      <w:r>
        <w:rPr>
          <w:lang w:eastAsia="ru-RU"/>
        </w:rPr>
        <w:t xml:space="preserve"> и Node.js</w:t>
      </w:r>
      <w:r w:rsidRPr="00CF3B60">
        <w:rPr>
          <w:lang w:eastAsia="ru-RU"/>
        </w:rPr>
        <w:t>;</w:t>
      </w:r>
    </w:p>
    <w:p w14:paraId="694934F9" w14:textId="26AF90A4" w:rsidR="001410D6" w:rsidRDefault="00CF3B60" w:rsidP="00F153FB">
      <w:pPr>
        <w:pStyle w:val="SC1-"/>
        <w:rPr>
          <w:lang w:eastAsia="ru-RU"/>
        </w:rPr>
      </w:pPr>
      <w:r>
        <w:rPr>
          <w:lang w:eastAsia="ru-RU"/>
        </w:rPr>
        <w:t xml:space="preserve">Сервер баз данных </w:t>
      </w:r>
      <w:r w:rsidR="001410D6" w:rsidRPr="00CF3B60">
        <w:rPr>
          <w:lang w:val="en-US" w:eastAsia="ru-RU"/>
        </w:rPr>
        <w:t>PostgreSQL</w:t>
      </w:r>
      <w:r w:rsidR="001410D6">
        <w:rPr>
          <w:lang w:eastAsia="ru-RU"/>
        </w:rPr>
        <w:t xml:space="preserve"> 9.6</w:t>
      </w:r>
      <w:r w:rsidR="009E250F">
        <w:rPr>
          <w:lang w:eastAsia="ru-RU"/>
        </w:rPr>
        <w:t xml:space="preserve"> или выше.</w:t>
      </w:r>
    </w:p>
    <w:p w14:paraId="73B2A584" w14:textId="77777777" w:rsidR="0009424B" w:rsidRDefault="0009424B" w:rsidP="0009424B">
      <w:pPr>
        <w:pStyle w:val="3"/>
        <w:rPr>
          <w:lang w:eastAsia="ru-RU"/>
        </w:rPr>
      </w:pPr>
      <w:r>
        <w:rPr>
          <w:lang w:eastAsia="ru-RU"/>
        </w:rPr>
        <w:t>Требования к техническому обеспечению</w:t>
      </w:r>
      <w:bookmarkEnd w:id="1108"/>
    </w:p>
    <w:p w14:paraId="2784AA9F" w14:textId="384CA345" w:rsidR="00A0145E" w:rsidRDefault="009E250F" w:rsidP="008837F9">
      <w:pPr>
        <w:pStyle w:val="SC3"/>
        <w:rPr>
          <w:lang w:eastAsia="ru-RU"/>
        </w:rPr>
      </w:pPr>
      <w:r>
        <w:rPr>
          <w:lang w:eastAsia="ru-RU"/>
        </w:rPr>
        <w:t>Мобильные устройства</w:t>
      </w:r>
      <w:r w:rsidR="00A0145E">
        <w:rPr>
          <w:lang w:eastAsia="ru-RU"/>
        </w:rPr>
        <w:t>, на которых должно работать Мобильное приложение, должны:</w:t>
      </w:r>
    </w:p>
    <w:p w14:paraId="27925E5E" w14:textId="77777777" w:rsidR="00A0145E" w:rsidRDefault="00A0145E" w:rsidP="00A0145E">
      <w:pPr>
        <w:pStyle w:val="a"/>
        <w:rPr>
          <w:lang w:eastAsia="ru-RU"/>
        </w:rPr>
      </w:pPr>
      <w:r>
        <w:rPr>
          <w:lang w:eastAsia="ru-RU"/>
        </w:rPr>
        <w:t xml:space="preserve">Официально поддерживаться производителями ОС </w:t>
      </w:r>
      <w:r>
        <w:rPr>
          <w:lang w:val="en-US" w:eastAsia="ru-RU"/>
        </w:rPr>
        <w:t>Android</w:t>
      </w:r>
      <w:r w:rsidRPr="00A0145E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iOS</w:t>
      </w:r>
      <w:r w:rsidRPr="00A0145E">
        <w:rPr>
          <w:lang w:eastAsia="ru-RU"/>
        </w:rPr>
        <w:t>;</w:t>
      </w:r>
    </w:p>
    <w:p w14:paraId="353B165D" w14:textId="77777777" w:rsidR="00A0145E" w:rsidRPr="00A0145E" w:rsidRDefault="00A0145E" w:rsidP="005244B8">
      <w:pPr>
        <w:pStyle w:val="a"/>
        <w:rPr>
          <w:lang w:eastAsia="ru-RU"/>
        </w:rPr>
      </w:pPr>
      <w:r w:rsidRPr="005244B8">
        <w:rPr>
          <w:lang w:eastAsia="ru-RU"/>
        </w:rPr>
        <w:t>Обладать раз</w:t>
      </w:r>
      <w:r>
        <w:rPr>
          <w:lang w:eastAsia="ru-RU"/>
        </w:rPr>
        <w:t xml:space="preserve">решением экрана </w:t>
      </w:r>
      <w:r w:rsidR="005244B8">
        <w:rPr>
          <w:lang w:eastAsia="ru-RU"/>
        </w:rPr>
        <w:t xml:space="preserve">от 480*800 пикселей до </w:t>
      </w:r>
      <w:r w:rsidR="005244B8" w:rsidRPr="005244B8">
        <w:rPr>
          <w:lang w:eastAsia="ru-RU"/>
        </w:rPr>
        <w:t>2048</w:t>
      </w:r>
      <w:r w:rsidR="005244B8">
        <w:rPr>
          <w:lang w:eastAsia="ru-RU"/>
        </w:rPr>
        <w:t>*2732 пикселей.</w:t>
      </w:r>
    </w:p>
    <w:p w14:paraId="0C98C078" w14:textId="759BC9A4" w:rsidR="00CA423A" w:rsidRDefault="00CA423A" w:rsidP="00CA423A">
      <w:pPr>
        <w:rPr>
          <w:lang w:eastAsia="ru-RU"/>
        </w:rPr>
      </w:pPr>
      <w:r>
        <w:rPr>
          <w:lang w:eastAsia="ru-RU"/>
        </w:rPr>
        <w:t xml:space="preserve">Требования к техническому обеспечению серверов Подсистемы определены в п.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_Ref478581556 \r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4.1.8</w:t>
      </w:r>
      <w:r>
        <w:rPr>
          <w:lang w:eastAsia="ru-RU"/>
        </w:rPr>
        <w:fldChar w:fldCharType="end"/>
      </w:r>
      <w:r>
        <w:rPr>
          <w:lang w:eastAsia="ru-RU"/>
        </w:rPr>
        <w:t>.</w:t>
      </w:r>
    </w:p>
    <w:p w14:paraId="514FFBB5" w14:textId="2E4AA04C" w:rsidR="002A49B2" w:rsidRPr="00CA423A" w:rsidRDefault="002A49B2" w:rsidP="00CA423A">
      <w:pPr>
        <w:pStyle w:val="SC3"/>
        <w:rPr>
          <w:lang w:eastAsia="ru-RU"/>
        </w:rPr>
      </w:pPr>
      <w:r w:rsidRPr="00CA423A">
        <w:t>Требования</w:t>
      </w:r>
      <w:r w:rsidRPr="00CA423A">
        <w:rPr>
          <w:lang w:eastAsia="ru-RU"/>
        </w:rPr>
        <w:t xml:space="preserve"> к </w:t>
      </w:r>
      <w:r w:rsidR="00CA423A">
        <w:rPr>
          <w:lang w:eastAsia="ru-RU"/>
        </w:rPr>
        <w:t xml:space="preserve">составу и </w:t>
      </w:r>
      <w:r w:rsidR="000620CB">
        <w:rPr>
          <w:lang w:eastAsia="ru-RU"/>
        </w:rPr>
        <w:t xml:space="preserve">характеристикам </w:t>
      </w:r>
      <w:r w:rsidR="00CA423A">
        <w:rPr>
          <w:lang w:eastAsia="ru-RU"/>
        </w:rPr>
        <w:t>серверов Подсистемы</w:t>
      </w:r>
      <w:r w:rsidR="000620CB">
        <w:rPr>
          <w:lang w:eastAsia="ru-RU"/>
        </w:rPr>
        <w:t xml:space="preserve"> должны быть определены на этапе технического проектирования Решения. Требования должны учитывать особенности эксплуатации Решения в рамках Платформы.</w:t>
      </w:r>
    </w:p>
    <w:p w14:paraId="4C6C9D20" w14:textId="77777777" w:rsidR="004854E8" w:rsidRDefault="004854E8" w:rsidP="004854E8">
      <w:pPr>
        <w:pStyle w:val="3"/>
        <w:rPr>
          <w:lang w:eastAsia="ru-RU"/>
        </w:rPr>
      </w:pPr>
      <w:r>
        <w:rPr>
          <w:lang w:eastAsia="ru-RU"/>
        </w:rPr>
        <w:t>Требования к метрологическому обеспечению</w:t>
      </w:r>
    </w:p>
    <w:p w14:paraId="7DD4C47D" w14:textId="77478B4B" w:rsidR="00684783" w:rsidRPr="00C26F5C" w:rsidRDefault="00684783" w:rsidP="00684783">
      <w:r w:rsidRPr="00C26F5C">
        <w:t xml:space="preserve">Требования </w:t>
      </w:r>
      <w:r w:rsidRPr="0080035A">
        <w:t>к метрологическому обеспечению</w:t>
      </w:r>
      <w:r>
        <w:t xml:space="preserve"> </w:t>
      </w:r>
      <w:r w:rsidR="00492917">
        <w:t>Подсистемы</w:t>
      </w:r>
      <w:r w:rsidR="00492917" w:rsidRPr="00C26F5C">
        <w:t xml:space="preserve"> </w:t>
      </w:r>
      <w:r w:rsidRPr="00C26F5C">
        <w:t>не предъявляются.</w:t>
      </w:r>
    </w:p>
    <w:p w14:paraId="6682F6E1" w14:textId="77777777" w:rsidR="004854E8" w:rsidRDefault="004854E8" w:rsidP="004854E8">
      <w:pPr>
        <w:pStyle w:val="3"/>
        <w:rPr>
          <w:lang w:eastAsia="ru-RU"/>
        </w:rPr>
      </w:pPr>
      <w:r>
        <w:rPr>
          <w:lang w:eastAsia="ru-RU"/>
        </w:rPr>
        <w:t>Требования к организационному обеспечению</w:t>
      </w:r>
    </w:p>
    <w:p w14:paraId="4945FF2A" w14:textId="275FC76F" w:rsidR="00684783" w:rsidRPr="001950A1" w:rsidRDefault="00684783" w:rsidP="00684783">
      <w:pPr>
        <w:pStyle w:val="SC3"/>
      </w:pPr>
      <w:r w:rsidRPr="001950A1">
        <w:t xml:space="preserve">Для эффективного выполнения работ, предусмотренных настоящим Техническим заданием, должно быть обеспечено взаимодействие между </w:t>
      </w:r>
      <w:r w:rsidR="00104CF5">
        <w:t>З</w:t>
      </w:r>
      <w:r>
        <w:t xml:space="preserve">аказчиком и </w:t>
      </w:r>
      <w:r w:rsidR="00906086">
        <w:t>Исполнителем</w:t>
      </w:r>
      <w:r>
        <w:t>,</w:t>
      </w:r>
      <w:r w:rsidR="00FC0F33">
        <w:t xml:space="preserve"> </w:t>
      </w:r>
      <w:r>
        <w:t xml:space="preserve">для </w:t>
      </w:r>
      <w:r w:rsidRPr="001950A1">
        <w:t xml:space="preserve">чего </w:t>
      </w:r>
      <w:r w:rsidRPr="001950A1">
        <w:lastRenderedPageBreak/>
        <w:t xml:space="preserve">необходимо формирование совместной рабочей группы, включающей представителей </w:t>
      </w:r>
      <w:r w:rsidR="00F56335">
        <w:t>всех</w:t>
      </w:r>
      <w:r w:rsidRPr="001950A1">
        <w:t xml:space="preserve"> сторон</w:t>
      </w:r>
      <w:r w:rsidR="00751999">
        <w:t xml:space="preserve"> и координатора разработки </w:t>
      </w:r>
      <w:r w:rsidR="000620CB">
        <w:t>Подсистемы</w:t>
      </w:r>
      <w:r w:rsidRPr="001950A1">
        <w:t>, уровень ком</w:t>
      </w:r>
      <w:r>
        <w:t>петенции которых достаточен для </w:t>
      </w:r>
      <w:r w:rsidRPr="001950A1">
        <w:t>решения:</w:t>
      </w:r>
    </w:p>
    <w:p w14:paraId="1D5AB78A" w14:textId="77777777" w:rsidR="00684783" w:rsidRPr="00C36AFE" w:rsidRDefault="00D76656" w:rsidP="00684783">
      <w:pPr>
        <w:pStyle w:val="a"/>
      </w:pPr>
      <w:r>
        <w:t>А</w:t>
      </w:r>
      <w:r w:rsidR="00684783" w:rsidRPr="00FB1139">
        <w:t>дминистративных</w:t>
      </w:r>
      <w:r w:rsidR="00684783" w:rsidRPr="00BC3029">
        <w:t xml:space="preserve"> и организационных вопросов (организация встреч, предоставление допусков, планирование процесса внедрения и т.</w:t>
      </w:r>
      <w:r w:rsidR="00684783">
        <w:t xml:space="preserve"> </w:t>
      </w:r>
      <w:r w:rsidR="00684783" w:rsidRPr="00BC3029">
        <w:t>п.);</w:t>
      </w:r>
    </w:p>
    <w:p w14:paraId="3C3FF556" w14:textId="77777777" w:rsidR="00684783" w:rsidRPr="00C36AFE" w:rsidRDefault="00D76656" w:rsidP="00684783">
      <w:pPr>
        <w:pStyle w:val="a"/>
      </w:pPr>
      <w:r>
        <w:t>И</w:t>
      </w:r>
      <w:r w:rsidR="00684783" w:rsidRPr="00BC3029">
        <w:t>нженерно-технических вопросов (согласование</w:t>
      </w:r>
      <w:r w:rsidR="00032DD6">
        <w:t xml:space="preserve"> технических аспектов установки</w:t>
      </w:r>
      <w:r w:rsidR="00FC0F33">
        <w:t xml:space="preserve"> </w:t>
      </w:r>
      <w:r w:rsidR="00032DD6">
        <w:t xml:space="preserve">и </w:t>
      </w:r>
      <w:r w:rsidR="00684783" w:rsidRPr="00BC3029">
        <w:t>настройки, администрирования, определение наличия и размещения технических средств, коммуникаций и т.</w:t>
      </w:r>
      <w:r w:rsidR="00684783">
        <w:t xml:space="preserve"> </w:t>
      </w:r>
      <w:r w:rsidR="00684783" w:rsidRPr="00BC3029">
        <w:t>п.);</w:t>
      </w:r>
    </w:p>
    <w:p w14:paraId="7CB3B3AA" w14:textId="2072AD2A" w:rsidR="00684783" w:rsidRPr="00C36AFE" w:rsidRDefault="00D76656" w:rsidP="00684783">
      <w:pPr>
        <w:pStyle w:val="a"/>
      </w:pPr>
      <w:r>
        <w:t>П</w:t>
      </w:r>
      <w:r w:rsidR="00684783" w:rsidRPr="00BC3029">
        <w:t>р</w:t>
      </w:r>
      <w:r w:rsidR="00AE4C3A">
        <w:t xml:space="preserve">облем, возникающих при </w:t>
      </w:r>
      <w:r w:rsidR="00A4295C">
        <w:t>разработке</w:t>
      </w:r>
      <w:r w:rsidR="00684783" w:rsidRPr="00BC3029">
        <w:t xml:space="preserve"> и эксплуатации </w:t>
      </w:r>
      <w:r w:rsidR="000620CB">
        <w:t>Подсистемы</w:t>
      </w:r>
      <w:r w:rsidR="00684783">
        <w:t>;</w:t>
      </w:r>
    </w:p>
    <w:p w14:paraId="15006F48" w14:textId="6A69F4CE" w:rsidR="00684783" w:rsidRPr="00C36AFE" w:rsidRDefault="00D76656" w:rsidP="00684783">
      <w:pPr>
        <w:pStyle w:val="a"/>
      </w:pPr>
      <w:r>
        <w:t>Н</w:t>
      </w:r>
      <w:r w:rsidR="00684783" w:rsidRPr="00B72917">
        <w:t>ормативно-методического и информационного обеспечения работ, включая необходимое консультирование, организацию инте</w:t>
      </w:r>
      <w:r w:rsidR="00F33639">
        <w:t>рвьюирования экспертных групп с</w:t>
      </w:r>
      <w:r w:rsidR="00F07C46">
        <w:t xml:space="preserve"> </w:t>
      </w:r>
      <w:r w:rsidR="00684783" w:rsidRPr="00B72917">
        <w:t>целью уточнения фу</w:t>
      </w:r>
      <w:r w:rsidR="00684783">
        <w:t>нкциональ</w:t>
      </w:r>
      <w:r w:rsidR="00032DD6">
        <w:t xml:space="preserve">ных характеристик </w:t>
      </w:r>
      <w:r w:rsidR="000620CB">
        <w:t>Подсистемы</w:t>
      </w:r>
      <w:r w:rsidR="00684783">
        <w:t>.</w:t>
      </w:r>
    </w:p>
    <w:p w14:paraId="4CB9CDA2" w14:textId="3A66E105" w:rsidR="00684783" w:rsidRPr="00C26F5C" w:rsidRDefault="00684783" w:rsidP="00684783">
      <w:pPr>
        <w:pStyle w:val="SC3"/>
      </w:pPr>
      <w:r>
        <w:t>Заказчику н</w:t>
      </w:r>
      <w:r w:rsidRPr="00C26F5C">
        <w:t xml:space="preserve">еобходимо определить </w:t>
      </w:r>
      <w:r>
        <w:t>должностных лиц, ответственных</w:t>
      </w:r>
      <w:r w:rsidRPr="00C26F5C">
        <w:t xml:space="preserve"> за:</w:t>
      </w:r>
    </w:p>
    <w:p w14:paraId="0F12ADB3" w14:textId="17D35E3A" w:rsidR="00684783" w:rsidRPr="00C26F5C" w:rsidRDefault="00AB6AAC" w:rsidP="00684783">
      <w:pPr>
        <w:pStyle w:val="SC1-"/>
      </w:pPr>
      <w:r>
        <w:t>О</w:t>
      </w:r>
      <w:r w:rsidR="00751999">
        <w:t xml:space="preserve">бработку информации </w:t>
      </w:r>
      <w:r w:rsidR="000620CB">
        <w:t>Подсистемы</w:t>
      </w:r>
      <w:r w:rsidR="00684783" w:rsidRPr="00C26F5C">
        <w:t>;</w:t>
      </w:r>
    </w:p>
    <w:p w14:paraId="5A9E6A71" w14:textId="0294D15D" w:rsidR="00684783" w:rsidRPr="00C26F5C" w:rsidRDefault="000620CB" w:rsidP="00684783">
      <w:pPr>
        <w:pStyle w:val="a"/>
      </w:pPr>
      <w:r>
        <w:t>Эксплуатацию Подсистемы</w:t>
      </w:r>
      <w:r w:rsidR="00684783" w:rsidRPr="00C26F5C">
        <w:t>;</w:t>
      </w:r>
    </w:p>
    <w:p w14:paraId="0A6656A8" w14:textId="22309E21" w:rsidR="00684783" w:rsidRPr="00C26F5C" w:rsidRDefault="00AB6AAC" w:rsidP="00684783">
      <w:pPr>
        <w:pStyle w:val="SC1-"/>
      </w:pPr>
      <w:r>
        <w:t>О</w:t>
      </w:r>
      <w:r w:rsidR="00684783" w:rsidRPr="00C26F5C">
        <w:t>беспечение информационной безопасности в</w:t>
      </w:r>
      <w:r w:rsidR="00751999">
        <w:t xml:space="preserve"> </w:t>
      </w:r>
      <w:r w:rsidR="000620CB">
        <w:t>Подсистемы</w:t>
      </w:r>
      <w:r w:rsidR="00684783" w:rsidRPr="00C26F5C">
        <w:t>;</w:t>
      </w:r>
    </w:p>
    <w:p w14:paraId="13172A33" w14:textId="47C2E30B" w:rsidR="00684783" w:rsidRPr="00C26F5C" w:rsidRDefault="00AB6AAC" w:rsidP="00684783">
      <w:pPr>
        <w:pStyle w:val="a"/>
      </w:pPr>
      <w:r>
        <w:t>У</w:t>
      </w:r>
      <w:r w:rsidR="00684783" w:rsidRPr="00C26F5C">
        <w:t>правление рабо</w:t>
      </w:r>
      <w:r w:rsidR="00751999">
        <w:t xml:space="preserve">той персонала по </w:t>
      </w:r>
      <w:r w:rsidR="000620CB">
        <w:t>эксплуатации Подсистемы</w:t>
      </w:r>
      <w:r w:rsidR="00684783" w:rsidRPr="00C26F5C">
        <w:t>.</w:t>
      </w:r>
    </w:p>
    <w:p w14:paraId="051D43DA" w14:textId="77777777" w:rsidR="004854E8" w:rsidRDefault="004854E8" w:rsidP="004854E8">
      <w:pPr>
        <w:pStyle w:val="3"/>
        <w:rPr>
          <w:lang w:eastAsia="ru-RU"/>
        </w:rPr>
      </w:pPr>
      <w:r>
        <w:rPr>
          <w:lang w:eastAsia="ru-RU"/>
        </w:rPr>
        <w:t>Требования к методическому обеспечению</w:t>
      </w:r>
    </w:p>
    <w:p w14:paraId="4EC0A244" w14:textId="74B507FF" w:rsidR="00684783" w:rsidRPr="00C26F5C" w:rsidRDefault="00684783" w:rsidP="00684783">
      <w:pPr>
        <w:pStyle w:val="SC3"/>
      </w:pPr>
      <w:bookmarkStart w:id="1109" w:name="_Toc445321101"/>
      <w:r w:rsidRPr="00C26F5C">
        <w:t xml:space="preserve">Методическое обеспечение </w:t>
      </w:r>
      <w:r w:rsidR="000620CB">
        <w:t xml:space="preserve">Подсистемы </w:t>
      </w:r>
      <w:r w:rsidRPr="00C26F5C">
        <w:t>составля</w:t>
      </w:r>
      <w:r w:rsidR="009A0B19">
        <w:t>е</w:t>
      </w:r>
      <w:r w:rsidRPr="00C26F5C">
        <w:t xml:space="preserve">т </w:t>
      </w:r>
      <w:r w:rsidR="009A0B19">
        <w:t xml:space="preserve">набор эксплуатационной </w:t>
      </w:r>
      <w:r w:rsidRPr="00C26F5C">
        <w:t>документ</w:t>
      </w:r>
      <w:r w:rsidR="009A0B19">
        <w:t xml:space="preserve">ации, в состав </w:t>
      </w:r>
      <w:r w:rsidR="000620CB">
        <w:t xml:space="preserve">которого </w:t>
      </w:r>
      <w:r w:rsidR="009A0B19">
        <w:t>входят</w:t>
      </w:r>
      <w:r w:rsidRPr="00C26F5C">
        <w:t>:</w:t>
      </w:r>
    </w:p>
    <w:p w14:paraId="4F1DDAA7" w14:textId="77777777" w:rsidR="008342EE" w:rsidRDefault="008342EE" w:rsidP="00724D91">
      <w:pPr>
        <w:pStyle w:val="a"/>
      </w:pPr>
      <w:r w:rsidRPr="00980DC7">
        <w:t>Комплект регламентов по обслуживанию системы</w:t>
      </w:r>
      <w:r>
        <w:t>;</w:t>
      </w:r>
    </w:p>
    <w:p w14:paraId="475A0B3D" w14:textId="77777777" w:rsidR="00684783" w:rsidRDefault="00684783" w:rsidP="00724D91">
      <w:pPr>
        <w:pStyle w:val="SC1-"/>
      </w:pPr>
      <w:r w:rsidRPr="00C26F5C">
        <w:t>Руководство администратора</w:t>
      </w:r>
      <w:r w:rsidR="008342EE">
        <w:t>.</w:t>
      </w:r>
    </w:p>
    <w:p w14:paraId="6B86EF8C" w14:textId="5328EFC7" w:rsidR="004854E8" w:rsidRPr="00927F37" w:rsidRDefault="00B459DF" w:rsidP="00144AE9">
      <w:pPr>
        <w:pStyle w:val="1"/>
        <w:rPr>
          <w:lang w:eastAsia="ru-RU"/>
        </w:rPr>
      </w:pPr>
      <w:bookmarkStart w:id="1110" w:name="_Toc477448465"/>
      <w:bookmarkStart w:id="1111" w:name="_Toc477536979"/>
      <w:bookmarkStart w:id="1112" w:name="_Toc479788739"/>
      <w:bookmarkStart w:id="1113" w:name="_Toc481488936"/>
      <w:bookmarkStart w:id="1114" w:name="_Toc481489573"/>
      <w:bookmarkStart w:id="1115" w:name="_Toc447141656"/>
      <w:bookmarkEnd w:id="1110"/>
      <w:bookmarkEnd w:id="1111"/>
      <w:r w:rsidRPr="00927F37">
        <w:rPr>
          <w:lang w:eastAsia="ru-RU"/>
        </w:rPr>
        <w:lastRenderedPageBreak/>
        <w:t xml:space="preserve">Состав и содержание работ по </w:t>
      </w:r>
      <w:r w:rsidR="006D5C85" w:rsidRPr="00927F37">
        <w:rPr>
          <w:lang w:eastAsia="ru-RU"/>
        </w:rPr>
        <w:t xml:space="preserve">созданию </w:t>
      </w:r>
      <w:r w:rsidR="006863E4">
        <w:rPr>
          <w:lang w:eastAsia="ru-RU"/>
        </w:rPr>
        <w:t>Подсистем</w:t>
      </w:r>
      <w:r w:rsidRPr="00927F37">
        <w:rPr>
          <w:lang w:eastAsia="ru-RU"/>
        </w:rPr>
        <w:t>ы</w:t>
      </w:r>
      <w:bookmarkEnd w:id="1109"/>
      <w:bookmarkEnd w:id="1112"/>
      <w:bookmarkEnd w:id="1113"/>
      <w:bookmarkEnd w:id="1114"/>
      <w:bookmarkEnd w:id="1115"/>
    </w:p>
    <w:p w14:paraId="32A0C479" w14:textId="2440C68F" w:rsidR="00E01839" w:rsidRDefault="00E01839" w:rsidP="00E01839">
      <w:pPr>
        <w:pStyle w:val="2"/>
        <w:keepLines w:val="0"/>
        <w:ind w:left="576" w:hanging="576"/>
      </w:pPr>
      <w:bookmarkStart w:id="1116" w:name="_Toc479788740"/>
      <w:bookmarkStart w:id="1117" w:name="_Toc481488937"/>
      <w:bookmarkStart w:id="1118" w:name="_Toc481489574"/>
      <w:bookmarkStart w:id="1119" w:name="_Toc447141657"/>
      <w:r w:rsidRPr="000C54AB">
        <w:t>Задач</w:t>
      </w:r>
      <w:r>
        <w:t xml:space="preserve">и, решаемые в </w:t>
      </w:r>
      <w:r w:rsidRPr="000C54AB">
        <w:t>рамках</w:t>
      </w:r>
      <w:r>
        <w:t xml:space="preserve"> </w:t>
      </w:r>
      <w:r w:rsidR="006D5C85">
        <w:t xml:space="preserve">создания </w:t>
      </w:r>
      <w:r w:rsidR="006863E4">
        <w:rPr>
          <w:lang w:eastAsia="ru-RU"/>
        </w:rPr>
        <w:t>Подсистем</w:t>
      </w:r>
      <w:r w:rsidRPr="00E75469">
        <w:t>ы</w:t>
      </w:r>
      <w:bookmarkEnd w:id="1116"/>
      <w:bookmarkEnd w:id="1117"/>
      <w:bookmarkEnd w:id="1118"/>
      <w:bookmarkEnd w:id="1119"/>
    </w:p>
    <w:p w14:paraId="5C9E1E1D" w14:textId="0DFEF168" w:rsidR="00E01839" w:rsidRDefault="00E01839" w:rsidP="00E01839">
      <w:pPr>
        <w:pStyle w:val="SC3"/>
      </w:pPr>
      <w:r w:rsidRPr="000C54AB">
        <w:t>Задачи, решаемые в рамках</w:t>
      </w:r>
      <w:r>
        <w:t xml:space="preserve"> </w:t>
      </w:r>
      <w:fldSimple w:instr=" DOCPROPERTY  &quot;Тип проекта_род&quot;  \* MERGEFORMAT ">
        <w:r w:rsidR="005A0256">
          <w:t>создания</w:t>
        </w:r>
      </w:fldSimple>
      <w:r>
        <w:t xml:space="preserve"> </w:t>
      </w:r>
      <w:r w:rsidR="006863E4">
        <w:rPr>
          <w:lang w:eastAsia="ru-RU"/>
        </w:rPr>
        <w:t>Подсистем</w:t>
      </w:r>
      <w:r w:rsidRPr="00E75469">
        <w:t>ы</w:t>
      </w:r>
      <w:r>
        <w:t xml:space="preserve">, приведены в таблице </w:t>
      </w:r>
      <w:r w:rsidR="007D6A55">
        <w:fldChar w:fldCharType="begin"/>
      </w:r>
      <w:r w:rsidR="007D6A55">
        <w:instrText xml:space="preserve"> REF _Ref468814843 \h </w:instrText>
      </w:r>
      <w:r w:rsidR="007D6A55">
        <w:fldChar w:fldCharType="separate"/>
      </w:r>
      <w:r w:rsidR="00000331">
        <w:rPr>
          <w:noProof/>
        </w:rPr>
        <w:t>50</w:t>
      </w:r>
      <w:r w:rsidR="007D6A55">
        <w:fldChar w:fldCharType="end"/>
      </w:r>
      <w:r>
        <w:t>.</w:t>
      </w:r>
    </w:p>
    <w:p w14:paraId="38F6154E" w14:textId="23430DCC" w:rsidR="00E01839" w:rsidRDefault="007D6A55" w:rsidP="00A36307">
      <w:pPr>
        <w:pStyle w:val="af"/>
      </w:pPr>
      <w:bookmarkStart w:id="1120" w:name="_Ref445325712"/>
      <w:bookmarkStart w:id="1121" w:name="_Toc447141680"/>
      <w:bookmarkStart w:id="1122" w:name="_Toc479788797"/>
      <w:bookmarkStart w:id="1123" w:name="_Toc481488962"/>
      <w:bookmarkStart w:id="1124" w:name="_Toc481489552"/>
      <w:r>
        <w:t xml:space="preserve">Таблица </w:t>
      </w:r>
      <w:fldSimple w:instr=" SEQ Таблица \* ARABIC ">
        <w:bookmarkStart w:id="1125" w:name="_Ref468814843"/>
        <w:r w:rsidR="00000331">
          <w:rPr>
            <w:noProof/>
          </w:rPr>
          <w:t>50</w:t>
        </w:r>
        <w:bookmarkEnd w:id="1125"/>
      </w:fldSimple>
      <w:r w:rsidR="00E01839" w:rsidRPr="00A36307">
        <w:br/>
        <w:t xml:space="preserve">Задачи, решаемые в </w:t>
      </w:r>
      <w:bookmarkEnd w:id="1120"/>
      <w:r w:rsidR="00E01839" w:rsidRPr="00A36307">
        <w:t xml:space="preserve">рамках </w:t>
      </w:r>
      <w:fldSimple w:instr=" DOCPROPERTY  &quot;Тип проекта_род&quot;  \* MERGEFORMAT ">
        <w:r w:rsidR="005A0256">
          <w:t>создания</w:t>
        </w:r>
      </w:fldSimple>
      <w:r w:rsidR="00FD675B" w:rsidRPr="00A36307">
        <w:t xml:space="preserve"> </w:t>
      </w:r>
      <w:r w:rsidR="00E01839" w:rsidRPr="00A36307">
        <w:t>Системы</w:t>
      </w:r>
      <w:bookmarkEnd w:id="1121"/>
      <w:bookmarkEnd w:id="1122"/>
      <w:bookmarkEnd w:id="1123"/>
      <w:bookmarkEnd w:id="1124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541"/>
        <w:gridCol w:w="4429"/>
        <w:gridCol w:w="4600"/>
      </w:tblGrid>
      <w:tr w:rsidR="00E01839" w:rsidRPr="000C54AB" w14:paraId="514A56F1" w14:textId="77777777" w:rsidTr="002827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4" w:type="dxa"/>
          </w:tcPr>
          <w:p w14:paraId="539C11D9" w14:textId="77777777" w:rsidR="00E01839" w:rsidRPr="00E40E4B" w:rsidRDefault="00E01839" w:rsidP="00A975A7">
            <w:pPr>
              <w:pStyle w:val="SC8"/>
              <w:rPr>
                <w:rFonts w:eastAsia="MS Mincho"/>
              </w:rPr>
            </w:pPr>
            <w:r w:rsidRPr="00E40E4B">
              <w:rPr>
                <w:rFonts w:eastAsia="MS Mincho"/>
              </w:rPr>
              <w:t>№</w:t>
            </w:r>
          </w:p>
        </w:tc>
        <w:tc>
          <w:tcPr>
            <w:tcW w:w="4477" w:type="dxa"/>
          </w:tcPr>
          <w:p w14:paraId="25659ABC" w14:textId="2B8AB0CE" w:rsidR="00E01839" w:rsidRPr="000C54AB" w:rsidRDefault="00E01839" w:rsidP="00A975A7">
            <w:pPr>
              <w:pStyle w:val="SC8"/>
              <w:rPr>
                <w:rFonts w:eastAsia="MS Mincho"/>
              </w:rPr>
            </w:pPr>
            <w:r w:rsidRPr="000C54AB">
              <w:rPr>
                <w:rFonts w:eastAsia="MS Mincho"/>
              </w:rPr>
              <w:t xml:space="preserve">ОПИСАНИЕ </w:t>
            </w:r>
            <w:r w:rsidR="006863E4">
              <w:rPr>
                <w:rFonts w:eastAsia="MS Mincho"/>
              </w:rPr>
              <w:t>задачи</w:t>
            </w:r>
          </w:p>
        </w:tc>
        <w:tc>
          <w:tcPr>
            <w:tcW w:w="4653" w:type="dxa"/>
          </w:tcPr>
          <w:p w14:paraId="45EDDD29" w14:textId="77777777" w:rsidR="00E01839" w:rsidRPr="000C54AB" w:rsidRDefault="00E01839" w:rsidP="00A975A7">
            <w:pPr>
              <w:pStyle w:val="SC8"/>
              <w:rPr>
                <w:rFonts w:eastAsia="MS Mincho"/>
              </w:rPr>
            </w:pPr>
            <w:r w:rsidRPr="00137405">
              <w:rPr>
                <w:rFonts w:eastAsia="MS Mincho"/>
              </w:rPr>
              <w:t>Связь с целями проекта</w:t>
            </w:r>
          </w:p>
        </w:tc>
      </w:tr>
      <w:tr w:rsidR="00E01839" w:rsidRPr="000C54AB" w14:paraId="17E04B17" w14:textId="77777777" w:rsidTr="002827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4" w:type="dxa"/>
          </w:tcPr>
          <w:p w14:paraId="2BF64EB8" w14:textId="77777777" w:rsidR="00E01839" w:rsidRPr="00E40E4B" w:rsidRDefault="00E01839" w:rsidP="00A975A7">
            <w:pPr>
              <w:pStyle w:val="SC8"/>
              <w:rPr>
                <w:rFonts w:eastAsia="MS Mincho"/>
              </w:rPr>
            </w:pPr>
            <w:r w:rsidRPr="00E40E4B">
              <w:rPr>
                <w:rFonts w:eastAsia="MS Mincho"/>
              </w:rPr>
              <w:t>1</w:t>
            </w:r>
          </w:p>
        </w:tc>
        <w:tc>
          <w:tcPr>
            <w:tcW w:w="4477" w:type="dxa"/>
          </w:tcPr>
          <w:p w14:paraId="2336A34A" w14:textId="77777777" w:rsidR="00E01839" w:rsidRPr="000C54AB" w:rsidRDefault="00E01839" w:rsidP="00A975A7">
            <w:pPr>
              <w:pStyle w:val="SC8"/>
              <w:rPr>
                <w:rFonts w:eastAsia="MS Mincho"/>
              </w:rPr>
            </w:pPr>
            <w:r w:rsidRPr="000C54AB">
              <w:rPr>
                <w:rFonts w:eastAsia="MS Mincho"/>
              </w:rPr>
              <w:t>2</w:t>
            </w:r>
          </w:p>
        </w:tc>
        <w:tc>
          <w:tcPr>
            <w:tcW w:w="4653" w:type="dxa"/>
          </w:tcPr>
          <w:p w14:paraId="02231B70" w14:textId="77777777" w:rsidR="00E01839" w:rsidRPr="000C54AB" w:rsidRDefault="00E01839" w:rsidP="00A975A7">
            <w:pPr>
              <w:pStyle w:val="SC8"/>
              <w:rPr>
                <w:rFonts w:eastAsia="MS Mincho"/>
              </w:rPr>
            </w:pPr>
            <w:r w:rsidRPr="000C54AB">
              <w:rPr>
                <w:rFonts w:eastAsia="MS Mincho"/>
              </w:rPr>
              <w:t>3</w:t>
            </w:r>
          </w:p>
        </w:tc>
      </w:tr>
      <w:tr w:rsidR="004721AB" w:rsidRPr="00980B38" w14:paraId="7EBFB70C" w14:textId="77777777" w:rsidTr="0028275E">
        <w:trPr>
          <w:trHeight w:val="57"/>
        </w:trPr>
        <w:tc>
          <w:tcPr>
            <w:tcW w:w="544" w:type="dxa"/>
          </w:tcPr>
          <w:p w14:paraId="12AD7C10" w14:textId="77777777" w:rsidR="004721AB" w:rsidRPr="00E40E4B" w:rsidRDefault="004721AB" w:rsidP="0028275E">
            <w:pPr>
              <w:pStyle w:val="SC"/>
              <w:numPr>
                <w:ilvl w:val="0"/>
                <w:numId w:val="120"/>
              </w:numPr>
            </w:pPr>
          </w:p>
        </w:tc>
        <w:tc>
          <w:tcPr>
            <w:tcW w:w="4477" w:type="dxa"/>
          </w:tcPr>
          <w:p w14:paraId="247D3FF7" w14:textId="77777777" w:rsidR="004721AB" w:rsidRPr="00FD675B" w:rsidRDefault="004721AB" w:rsidP="00353F23">
            <w:pPr>
              <w:pStyle w:val="SC7"/>
              <w:rPr>
                <w:highlight w:val="yellow"/>
              </w:rPr>
            </w:pPr>
            <w:r w:rsidRPr="00DD4FC7">
              <w:t>Анализ и детализация требований</w:t>
            </w:r>
          </w:p>
        </w:tc>
        <w:tc>
          <w:tcPr>
            <w:tcW w:w="4653" w:type="dxa"/>
          </w:tcPr>
          <w:p w14:paraId="740BAB83" w14:textId="5904DF59" w:rsidR="004721AB" w:rsidRPr="00FD675B" w:rsidRDefault="004721AB" w:rsidP="00353F23">
            <w:pPr>
              <w:pStyle w:val="SC7"/>
              <w:rPr>
                <w:highlight w:val="yellow"/>
              </w:rPr>
            </w:pPr>
            <w:r w:rsidRPr="00DD4FC7">
              <w:t>Анализ бизнес требований, описание целевого процесса работы</w:t>
            </w:r>
            <w:r>
              <w:t>, р</w:t>
            </w:r>
            <w:r w:rsidRPr="00DD4FC7">
              <w:t xml:space="preserve">азработка и согласование </w:t>
            </w:r>
            <w:r>
              <w:t>частных т</w:t>
            </w:r>
            <w:r w:rsidRPr="00DD4FC7">
              <w:t>ехническ</w:t>
            </w:r>
            <w:r>
              <w:t>их</w:t>
            </w:r>
            <w:r w:rsidRPr="00DD4FC7">
              <w:t xml:space="preserve"> </w:t>
            </w:r>
            <w:r w:rsidR="006863E4">
              <w:t>решений</w:t>
            </w:r>
          </w:p>
        </w:tc>
      </w:tr>
      <w:tr w:rsidR="004721AB" w:rsidRPr="00980B38" w14:paraId="5C37BD8D" w14:textId="77777777" w:rsidTr="0028275E">
        <w:trPr>
          <w:trHeight w:val="44"/>
        </w:trPr>
        <w:tc>
          <w:tcPr>
            <w:tcW w:w="544" w:type="dxa"/>
          </w:tcPr>
          <w:p w14:paraId="1BDE4E4F" w14:textId="77777777" w:rsidR="004721AB" w:rsidRPr="00E40E4B" w:rsidRDefault="004721AB" w:rsidP="00A975A7">
            <w:pPr>
              <w:pStyle w:val="SC"/>
            </w:pPr>
          </w:p>
        </w:tc>
        <w:tc>
          <w:tcPr>
            <w:tcW w:w="4477" w:type="dxa"/>
          </w:tcPr>
          <w:p w14:paraId="3A6EE56C" w14:textId="77777777" w:rsidR="004721AB" w:rsidRPr="00FD675B" w:rsidRDefault="004721AB" w:rsidP="00353F23">
            <w:pPr>
              <w:pStyle w:val="SC7"/>
              <w:rPr>
                <w:highlight w:val="yellow"/>
              </w:rPr>
            </w:pPr>
            <w:r>
              <w:t>Разработка проектных решений</w:t>
            </w:r>
          </w:p>
        </w:tc>
        <w:tc>
          <w:tcPr>
            <w:tcW w:w="4653" w:type="dxa"/>
          </w:tcPr>
          <w:p w14:paraId="4B6426F7" w14:textId="77777777" w:rsidR="004721AB" w:rsidRPr="00FD675B" w:rsidRDefault="004721AB" w:rsidP="00353F23">
            <w:pPr>
              <w:pStyle w:val="SC7"/>
              <w:rPr>
                <w:highlight w:val="yellow"/>
              </w:rPr>
            </w:pPr>
            <w:r w:rsidRPr="00DD4FC7">
              <w:t xml:space="preserve">Разработка и согласование </w:t>
            </w:r>
            <w:r>
              <w:t>проектной документации</w:t>
            </w:r>
          </w:p>
        </w:tc>
      </w:tr>
      <w:tr w:rsidR="004721AB" w:rsidRPr="00980B38" w14:paraId="71D90773" w14:textId="77777777" w:rsidTr="0028275E">
        <w:trPr>
          <w:trHeight w:val="44"/>
        </w:trPr>
        <w:tc>
          <w:tcPr>
            <w:tcW w:w="544" w:type="dxa"/>
          </w:tcPr>
          <w:p w14:paraId="616FB2AC" w14:textId="77777777" w:rsidR="004721AB" w:rsidRPr="00E40E4B" w:rsidRDefault="004721AB" w:rsidP="00A975A7">
            <w:pPr>
              <w:pStyle w:val="SC"/>
            </w:pPr>
          </w:p>
        </w:tc>
        <w:tc>
          <w:tcPr>
            <w:tcW w:w="4477" w:type="dxa"/>
          </w:tcPr>
          <w:p w14:paraId="15265245" w14:textId="2E503098" w:rsidR="004721AB" w:rsidRPr="00544F05" w:rsidRDefault="004721AB" w:rsidP="00353F23">
            <w:pPr>
              <w:pStyle w:val="SC7"/>
              <w:rPr>
                <w:highlight w:val="yellow"/>
              </w:rPr>
            </w:pPr>
            <w:r w:rsidRPr="00A76D04">
              <w:t xml:space="preserve">Развёртывание, настройка и адаптация </w:t>
            </w:r>
            <w:r w:rsidR="00544F05">
              <w:t>Решения</w:t>
            </w:r>
          </w:p>
        </w:tc>
        <w:tc>
          <w:tcPr>
            <w:tcW w:w="4653" w:type="dxa"/>
          </w:tcPr>
          <w:p w14:paraId="7A2ED61D" w14:textId="259709D9" w:rsidR="004721AB" w:rsidRPr="00FD675B" w:rsidRDefault="004721AB" w:rsidP="00353F23">
            <w:pPr>
              <w:pStyle w:val="SC7"/>
              <w:rPr>
                <w:highlight w:val="yellow"/>
              </w:rPr>
            </w:pPr>
            <w:r w:rsidRPr="00A76D04">
              <w:t xml:space="preserve">Актуализация проектной документации с описанием целевого процесса работы, </w:t>
            </w:r>
            <w:r>
              <w:t xml:space="preserve">подготовка </w:t>
            </w:r>
            <w:r w:rsidR="00544F05">
              <w:t xml:space="preserve">Решения </w:t>
            </w:r>
            <w:r>
              <w:t>к вводу в действие</w:t>
            </w:r>
          </w:p>
        </w:tc>
      </w:tr>
      <w:tr w:rsidR="004721AB" w:rsidRPr="00980B38" w14:paraId="023D04D2" w14:textId="77777777" w:rsidTr="0028275E">
        <w:trPr>
          <w:trHeight w:val="732"/>
        </w:trPr>
        <w:tc>
          <w:tcPr>
            <w:tcW w:w="544" w:type="dxa"/>
          </w:tcPr>
          <w:p w14:paraId="2DFFBCCA" w14:textId="77777777" w:rsidR="004721AB" w:rsidRPr="00E40E4B" w:rsidRDefault="004721AB" w:rsidP="00A975A7">
            <w:pPr>
              <w:pStyle w:val="SC"/>
            </w:pPr>
          </w:p>
        </w:tc>
        <w:tc>
          <w:tcPr>
            <w:tcW w:w="4477" w:type="dxa"/>
          </w:tcPr>
          <w:p w14:paraId="46FA6E85" w14:textId="38B39F0D" w:rsidR="004721AB" w:rsidRPr="00FD675B" w:rsidRDefault="006863E4" w:rsidP="00353F23">
            <w:pPr>
              <w:pStyle w:val="SC7"/>
              <w:rPr>
                <w:highlight w:val="yellow"/>
              </w:rPr>
            </w:pPr>
            <w:r>
              <w:t>Запуск</w:t>
            </w:r>
            <w:r w:rsidR="004721AB" w:rsidRPr="00A76D04">
              <w:t xml:space="preserve"> </w:t>
            </w:r>
            <w:r w:rsidR="00544F05">
              <w:t>Решения</w:t>
            </w:r>
            <w:r w:rsidR="00544F05" w:rsidRPr="00A76D04">
              <w:t xml:space="preserve"> </w:t>
            </w:r>
            <w:r>
              <w:t>в</w:t>
            </w:r>
            <w:r w:rsidR="004721AB" w:rsidRPr="00A76D04">
              <w:t xml:space="preserve"> опытн</w:t>
            </w:r>
            <w:r>
              <w:t>ую</w:t>
            </w:r>
            <w:r w:rsidR="004721AB" w:rsidRPr="00A76D04">
              <w:t xml:space="preserve"> эксплуатаци</w:t>
            </w:r>
            <w:r>
              <w:t>ю</w:t>
            </w:r>
          </w:p>
        </w:tc>
        <w:tc>
          <w:tcPr>
            <w:tcW w:w="4653" w:type="dxa"/>
          </w:tcPr>
          <w:p w14:paraId="106EB5B1" w14:textId="5BDCFBA4" w:rsidR="004721AB" w:rsidRPr="00FD675B" w:rsidRDefault="006863E4" w:rsidP="00353F23">
            <w:pPr>
              <w:pStyle w:val="SC7"/>
              <w:rPr>
                <w:highlight w:val="yellow"/>
              </w:rPr>
            </w:pPr>
            <w:r>
              <w:t>Пилотный запуск</w:t>
            </w:r>
            <w:r w:rsidR="00615099">
              <w:t xml:space="preserve"> </w:t>
            </w:r>
            <w:r>
              <w:rPr>
                <w:lang w:eastAsia="ru-RU"/>
              </w:rPr>
              <w:t xml:space="preserve">Подсистемы </w:t>
            </w:r>
            <w:r>
              <w:t>на ограниченной территории,</w:t>
            </w:r>
            <w:r w:rsidRPr="00A76D04">
              <w:t xml:space="preserve"> </w:t>
            </w:r>
            <w:r>
              <w:t>т</w:t>
            </w:r>
            <w:r w:rsidRPr="00A76D04">
              <w:t xml:space="preserve">естирование и доработка </w:t>
            </w:r>
            <w:r>
              <w:t>Решения по отзывам реальных пользователей</w:t>
            </w:r>
          </w:p>
        </w:tc>
      </w:tr>
      <w:tr w:rsidR="004721AB" w:rsidRPr="00980B38" w14:paraId="5D064FE7" w14:textId="77777777" w:rsidTr="0028275E">
        <w:trPr>
          <w:trHeight w:val="44"/>
        </w:trPr>
        <w:tc>
          <w:tcPr>
            <w:tcW w:w="544" w:type="dxa"/>
          </w:tcPr>
          <w:p w14:paraId="79EEA4A2" w14:textId="77777777" w:rsidR="004721AB" w:rsidRPr="00E40E4B" w:rsidRDefault="004721AB" w:rsidP="00A975A7">
            <w:pPr>
              <w:pStyle w:val="SC"/>
            </w:pPr>
          </w:p>
        </w:tc>
        <w:tc>
          <w:tcPr>
            <w:tcW w:w="4477" w:type="dxa"/>
          </w:tcPr>
          <w:p w14:paraId="532ECB78" w14:textId="3312D260" w:rsidR="004721AB" w:rsidRPr="0028275E" w:rsidRDefault="006863E4" w:rsidP="00353F23">
            <w:pPr>
              <w:pStyle w:val="SC7"/>
              <w:rPr>
                <w:highlight w:val="yellow"/>
              </w:rPr>
            </w:pPr>
            <w:r>
              <w:t>Запуск</w:t>
            </w:r>
            <w:r w:rsidR="004721AB" w:rsidRPr="00A76D04">
              <w:t xml:space="preserve"> </w:t>
            </w:r>
            <w:r w:rsidR="00544F05">
              <w:t xml:space="preserve">Решения </w:t>
            </w:r>
            <w:r>
              <w:t>в</w:t>
            </w:r>
            <w:r w:rsidRPr="00A76D04">
              <w:t xml:space="preserve"> </w:t>
            </w:r>
            <w:r>
              <w:t>промышленную</w:t>
            </w:r>
            <w:r w:rsidRPr="00A76D04">
              <w:t xml:space="preserve"> эксплуатаци</w:t>
            </w:r>
            <w:r>
              <w:t>ю,</w:t>
            </w:r>
            <w:r w:rsidR="004721AB" w:rsidRPr="00A76D04">
              <w:t xml:space="preserve"> </w:t>
            </w:r>
            <w:r>
              <w:t>а</w:t>
            </w:r>
            <w:r w:rsidR="004721AB" w:rsidRPr="00A76D04">
              <w:t xml:space="preserve">ктуализация документации на </w:t>
            </w:r>
            <w:r>
              <w:rPr>
                <w:lang w:eastAsia="ru-RU"/>
              </w:rPr>
              <w:t>Подсистему</w:t>
            </w:r>
          </w:p>
        </w:tc>
        <w:tc>
          <w:tcPr>
            <w:tcW w:w="4653" w:type="dxa"/>
          </w:tcPr>
          <w:p w14:paraId="4540ABA9" w14:textId="3DE2A3FF" w:rsidR="004721AB" w:rsidRPr="00FD675B" w:rsidRDefault="006863E4" w:rsidP="00353F23">
            <w:pPr>
              <w:pStyle w:val="SC7"/>
              <w:rPr>
                <w:highlight w:val="yellow"/>
              </w:rPr>
            </w:pPr>
            <w:r>
              <w:t xml:space="preserve">Запуск </w:t>
            </w:r>
            <w:r>
              <w:rPr>
                <w:lang w:eastAsia="ru-RU"/>
              </w:rPr>
              <w:t xml:space="preserve">Подсистемы </w:t>
            </w:r>
            <w:r>
              <w:t>на без ограничений по территории и категориям пользователей</w:t>
            </w:r>
          </w:p>
        </w:tc>
      </w:tr>
    </w:tbl>
    <w:p w14:paraId="56344521" w14:textId="77E8E34A" w:rsidR="00E01839" w:rsidRDefault="0060493D" w:rsidP="00E01839">
      <w:pPr>
        <w:pStyle w:val="2"/>
      </w:pPr>
      <w:bookmarkStart w:id="1126" w:name="_Toc447141658"/>
      <w:bookmarkStart w:id="1127" w:name="_Toc479788741"/>
      <w:bookmarkStart w:id="1128" w:name="_Toc481488938"/>
      <w:bookmarkStart w:id="1129" w:name="_Toc481489575"/>
      <w:r>
        <w:rPr>
          <w:lang w:eastAsia="ru-RU"/>
        </w:rPr>
        <w:t>Содержание и результаты работ</w:t>
      </w:r>
      <w:bookmarkEnd w:id="1126"/>
      <w:bookmarkEnd w:id="1127"/>
      <w:bookmarkEnd w:id="1128"/>
      <w:bookmarkEnd w:id="1129"/>
    </w:p>
    <w:p w14:paraId="2E4CF8A1" w14:textId="2D798D5F" w:rsidR="00E01839" w:rsidRPr="00D3089F" w:rsidRDefault="0060493D" w:rsidP="00E01839">
      <w:r>
        <w:t xml:space="preserve">Содержание и результаты работ с разбиением на этапы указаны в таблице </w:t>
      </w:r>
      <w:r>
        <w:fldChar w:fldCharType="begin"/>
      </w:r>
      <w:r>
        <w:instrText xml:space="preserve"> REF _Ref445487546 \h </w:instrText>
      </w:r>
      <w:r>
        <w:fldChar w:fldCharType="separate"/>
      </w:r>
      <w:r w:rsidR="00000331">
        <w:rPr>
          <w:noProof/>
        </w:rPr>
        <w:t>51</w:t>
      </w:r>
      <w:r>
        <w:fldChar w:fldCharType="end"/>
      </w:r>
      <w:r>
        <w:t>.</w:t>
      </w:r>
    </w:p>
    <w:p w14:paraId="59EAF2B5" w14:textId="1A26A39A" w:rsidR="00E01839" w:rsidRDefault="0060493D" w:rsidP="00A3472B">
      <w:pPr>
        <w:pStyle w:val="af"/>
      </w:pPr>
      <w:bookmarkStart w:id="1130" w:name="_Toc447141681"/>
      <w:bookmarkStart w:id="1131" w:name="_Toc479788798"/>
      <w:bookmarkStart w:id="1132" w:name="_Toc481488963"/>
      <w:bookmarkStart w:id="1133" w:name="_Toc481489553"/>
      <w:r>
        <w:t xml:space="preserve">Таблица </w:t>
      </w:r>
      <w:fldSimple w:instr=" SEQ Таблица \* ARABIC ">
        <w:bookmarkStart w:id="1134" w:name="_Ref445487546"/>
        <w:r w:rsidR="00000331">
          <w:rPr>
            <w:noProof/>
          </w:rPr>
          <w:t>51</w:t>
        </w:r>
        <w:bookmarkEnd w:id="1134"/>
      </w:fldSimple>
      <w:r>
        <w:br/>
        <w:t>С</w:t>
      </w:r>
      <w:r w:rsidR="00E01839">
        <w:t xml:space="preserve">одержание </w:t>
      </w:r>
      <w:r>
        <w:t xml:space="preserve">и результаты </w:t>
      </w:r>
      <w:r w:rsidR="00E01839">
        <w:t>работ</w:t>
      </w:r>
      <w:bookmarkEnd w:id="1130"/>
      <w:bookmarkEnd w:id="1131"/>
      <w:bookmarkEnd w:id="1132"/>
      <w:bookmarkEnd w:id="1133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600"/>
        <w:gridCol w:w="2397"/>
        <w:gridCol w:w="4237"/>
        <w:gridCol w:w="2336"/>
      </w:tblGrid>
      <w:tr w:rsidR="002258E8" w:rsidRPr="0040249D" w14:paraId="27098CC0" w14:textId="77777777" w:rsidTr="00225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</w:trPr>
        <w:tc>
          <w:tcPr>
            <w:tcW w:w="422" w:type="dxa"/>
            <w:hideMark/>
          </w:tcPr>
          <w:p w14:paraId="256DE8C4" w14:textId="77777777" w:rsidR="002258E8" w:rsidRPr="000620CB" w:rsidRDefault="002258E8" w:rsidP="000620CB">
            <w:pPr>
              <w:pStyle w:val="SC8"/>
            </w:pPr>
            <w:r w:rsidRPr="000620CB">
              <w:t>№</w:t>
            </w:r>
          </w:p>
        </w:tc>
        <w:tc>
          <w:tcPr>
            <w:tcW w:w="1688" w:type="dxa"/>
            <w:hideMark/>
          </w:tcPr>
          <w:p w14:paraId="048766F9" w14:textId="77777777" w:rsidR="002258E8" w:rsidRPr="000620CB" w:rsidRDefault="002258E8" w:rsidP="000620CB">
            <w:pPr>
              <w:pStyle w:val="SC8"/>
            </w:pPr>
            <w:r w:rsidRPr="000620CB">
              <w:t>Содержание работ</w:t>
            </w:r>
          </w:p>
        </w:tc>
        <w:tc>
          <w:tcPr>
            <w:tcW w:w="2983" w:type="dxa"/>
            <w:hideMark/>
          </w:tcPr>
          <w:p w14:paraId="598601AC" w14:textId="77777777" w:rsidR="002258E8" w:rsidRPr="000620CB" w:rsidRDefault="002258E8" w:rsidP="000620CB">
            <w:pPr>
              <w:pStyle w:val="SC8"/>
            </w:pPr>
            <w:r w:rsidRPr="000620CB">
              <w:t>Результат</w:t>
            </w:r>
          </w:p>
        </w:tc>
        <w:tc>
          <w:tcPr>
            <w:tcW w:w="1645" w:type="dxa"/>
            <w:hideMark/>
          </w:tcPr>
          <w:p w14:paraId="041B5146" w14:textId="77777777" w:rsidR="002258E8" w:rsidRPr="000620CB" w:rsidRDefault="002258E8" w:rsidP="000620CB">
            <w:pPr>
              <w:pStyle w:val="SC8"/>
            </w:pPr>
            <w:r w:rsidRPr="000620CB">
              <w:t>Длительность</w:t>
            </w:r>
          </w:p>
        </w:tc>
      </w:tr>
      <w:tr w:rsidR="002258E8" w:rsidRPr="0040249D" w14:paraId="7C6F0A0B" w14:textId="77777777" w:rsidTr="00225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422" w:type="dxa"/>
            <w:hideMark/>
          </w:tcPr>
          <w:p w14:paraId="34695C92" w14:textId="77777777" w:rsidR="002258E8" w:rsidRPr="000620CB" w:rsidRDefault="002258E8" w:rsidP="000620CB">
            <w:pPr>
              <w:pStyle w:val="SC8"/>
            </w:pPr>
            <w:r w:rsidRPr="000620CB">
              <w:t>1</w:t>
            </w:r>
          </w:p>
        </w:tc>
        <w:tc>
          <w:tcPr>
            <w:tcW w:w="1688" w:type="dxa"/>
            <w:hideMark/>
          </w:tcPr>
          <w:p w14:paraId="49111711" w14:textId="77777777" w:rsidR="002258E8" w:rsidRPr="000620CB" w:rsidRDefault="002258E8" w:rsidP="000620CB">
            <w:pPr>
              <w:pStyle w:val="SC8"/>
            </w:pPr>
            <w:r w:rsidRPr="000620CB">
              <w:t>2</w:t>
            </w:r>
          </w:p>
        </w:tc>
        <w:tc>
          <w:tcPr>
            <w:tcW w:w="2983" w:type="dxa"/>
            <w:hideMark/>
          </w:tcPr>
          <w:p w14:paraId="2FAED2B3" w14:textId="77777777" w:rsidR="002258E8" w:rsidRPr="000620CB" w:rsidRDefault="002258E8" w:rsidP="000620CB">
            <w:pPr>
              <w:pStyle w:val="SC8"/>
            </w:pPr>
            <w:r w:rsidRPr="000620CB">
              <w:t>3</w:t>
            </w:r>
          </w:p>
        </w:tc>
        <w:tc>
          <w:tcPr>
            <w:tcW w:w="1645" w:type="dxa"/>
            <w:hideMark/>
          </w:tcPr>
          <w:p w14:paraId="1C081089" w14:textId="77777777" w:rsidR="002258E8" w:rsidRPr="000620CB" w:rsidRDefault="002258E8" w:rsidP="000620CB">
            <w:pPr>
              <w:pStyle w:val="SC8"/>
            </w:pPr>
            <w:r w:rsidRPr="000620CB">
              <w:t>6</w:t>
            </w:r>
          </w:p>
        </w:tc>
      </w:tr>
      <w:tr w:rsidR="002258E8" w:rsidRPr="0040249D" w14:paraId="6DECF9C6" w14:textId="77777777" w:rsidTr="002258E8">
        <w:trPr>
          <w:trHeight w:val="780"/>
        </w:trPr>
        <w:tc>
          <w:tcPr>
            <w:tcW w:w="422" w:type="dxa"/>
          </w:tcPr>
          <w:p w14:paraId="7AC2DE32" w14:textId="761E7AB2" w:rsidR="002258E8" w:rsidRPr="0040249D" w:rsidRDefault="002258E8" w:rsidP="0028275E">
            <w:pPr>
              <w:pStyle w:val="SC"/>
              <w:numPr>
                <w:ilvl w:val="0"/>
                <w:numId w:val="121"/>
              </w:numPr>
              <w:rPr>
                <w:lang w:eastAsia="ru-RU"/>
              </w:rPr>
            </w:pPr>
          </w:p>
        </w:tc>
        <w:tc>
          <w:tcPr>
            <w:tcW w:w="1688" w:type="dxa"/>
            <w:hideMark/>
          </w:tcPr>
          <w:p w14:paraId="20D31874" w14:textId="2AB69E37" w:rsidR="002258E8" w:rsidRPr="0040249D" w:rsidRDefault="002258E8" w:rsidP="00353F23">
            <w:pPr>
              <w:pStyle w:val="SC7"/>
              <w:rPr>
                <w:lang w:eastAsia="ru-RU"/>
              </w:rPr>
            </w:pPr>
            <w:r w:rsidRPr="0040249D">
              <w:rPr>
                <w:lang w:eastAsia="ru-RU"/>
              </w:rPr>
              <w:t>Разработка Мобильного приложения</w:t>
            </w:r>
          </w:p>
        </w:tc>
        <w:tc>
          <w:tcPr>
            <w:tcW w:w="2983" w:type="dxa"/>
            <w:hideMark/>
          </w:tcPr>
          <w:p w14:paraId="7BA37358" w14:textId="17184098" w:rsidR="002258E8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Разработаны и согласованы с заказчиком:</w:t>
            </w:r>
          </w:p>
          <w:p w14:paraId="05226B07" w14:textId="08CC567B" w:rsidR="002258E8" w:rsidRDefault="002258E8" w:rsidP="00E516D7">
            <w:pPr>
              <w:pStyle w:val="SCf3"/>
              <w:rPr>
                <w:lang w:eastAsia="ru-RU"/>
              </w:rPr>
            </w:pPr>
            <w:r w:rsidRPr="0040249D">
              <w:rPr>
                <w:lang w:eastAsia="ru-RU"/>
              </w:rPr>
              <w:t xml:space="preserve">Дизайн </w:t>
            </w:r>
            <w:r>
              <w:rPr>
                <w:lang w:eastAsia="ru-RU"/>
              </w:rPr>
              <w:t>М</w:t>
            </w:r>
            <w:r w:rsidRPr="0040249D">
              <w:rPr>
                <w:lang w:eastAsia="ru-RU"/>
              </w:rPr>
              <w:t>обильн</w:t>
            </w:r>
            <w:r>
              <w:rPr>
                <w:lang w:eastAsia="ru-RU"/>
              </w:rPr>
              <w:t>ого</w:t>
            </w:r>
            <w:r w:rsidRPr="0040249D">
              <w:rPr>
                <w:lang w:eastAsia="ru-RU"/>
              </w:rPr>
              <w:t xml:space="preserve"> приложени</w:t>
            </w:r>
            <w:r>
              <w:rPr>
                <w:lang w:eastAsia="ru-RU"/>
              </w:rPr>
              <w:t>я;</w:t>
            </w:r>
          </w:p>
          <w:p w14:paraId="2EA05225" w14:textId="67C7D43D" w:rsidR="002258E8" w:rsidRDefault="002258E8" w:rsidP="00E516D7">
            <w:pPr>
              <w:pStyle w:val="SCf3"/>
              <w:rPr>
                <w:lang w:eastAsia="ru-RU"/>
              </w:rPr>
            </w:pPr>
            <w:r w:rsidRPr="00E516D7">
              <w:rPr>
                <w:lang w:eastAsia="ru-RU"/>
              </w:rPr>
              <w:t>Базовая функциональность</w:t>
            </w:r>
            <w:r>
              <w:rPr>
                <w:lang w:eastAsia="ru-RU"/>
              </w:rPr>
              <w:t>;</w:t>
            </w:r>
          </w:p>
          <w:p w14:paraId="48875B4E" w14:textId="57781D46" w:rsidR="002258E8" w:rsidRDefault="002258E8" w:rsidP="00E516D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Личный кабинет пользователя;</w:t>
            </w:r>
          </w:p>
          <w:p w14:paraId="75B365BC" w14:textId="77777777" w:rsidR="002258E8" w:rsidRDefault="002258E8" w:rsidP="00E516D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Модуль ГИС;</w:t>
            </w:r>
          </w:p>
          <w:p w14:paraId="5CABF7C2" w14:textId="77777777" w:rsidR="002258E8" w:rsidRDefault="002258E8" w:rsidP="00E516D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Модуль метеоданных;</w:t>
            </w:r>
          </w:p>
          <w:p w14:paraId="123BC7C8" w14:textId="250442D7" w:rsidR="002258E8" w:rsidRPr="00E516D7" w:rsidRDefault="002258E8" w:rsidP="00E516D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 xml:space="preserve">Модуль </w:t>
            </w:r>
            <w:r>
              <w:rPr>
                <w:lang w:val="en-US" w:eastAsia="ru-RU"/>
              </w:rPr>
              <w:t>POI</w:t>
            </w:r>
            <w:r>
              <w:rPr>
                <w:lang w:eastAsia="ru-RU"/>
              </w:rPr>
              <w:t>;</w:t>
            </w:r>
          </w:p>
          <w:p w14:paraId="0E04B52E" w14:textId="77777777" w:rsidR="002258E8" w:rsidRDefault="002258E8" w:rsidP="00E516D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Модуль чатов;</w:t>
            </w:r>
          </w:p>
          <w:p w14:paraId="7349F903" w14:textId="77777777" w:rsidR="002258E8" w:rsidRDefault="002258E8" w:rsidP="00E516D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Модуль монетизации;</w:t>
            </w:r>
          </w:p>
          <w:p w14:paraId="74ACC043" w14:textId="1392DB9F" w:rsidR="002258E8" w:rsidRDefault="002258E8" w:rsidP="00E516D7">
            <w:pPr>
              <w:pStyle w:val="SCf3"/>
              <w:rPr>
                <w:lang w:eastAsia="ru-RU"/>
              </w:rPr>
            </w:pPr>
            <w:r>
              <w:rPr>
                <w:lang w:eastAsia="ru-RU"/>
              </w:rPr>
              <w:t>Модуль администрирования</w:t>
            </w:r>
            <w:r>
              <w:rPr>
                <w:lang w:val="en-US" w:eastAsia="ru-RU"/>
              </w:rPr>
              <w:t>.</w:t>
            </w:r>
          </w:p>
          <w:p w14:paraId="418B3E1F" w14:textId="70451ED4" w:rsidR="002258E8" w:rsidRDefault="002258E8" w:rsidP="00353F23">
            <w:pPr>
              <w:pStyle w:val="SC7"/>
              <w:rPr>
                <w:lang w:eastAsia="ru-RU"/>
              </w:rPr>
            </w:pPr>
            <w:r w:rsidRPr="0040249D">
              <w:rPr>
                <w:lang w:eastAsia="ru-RU"/>
              </w:rPr>
              <w:t xml:space="preserve">Мобильное приложение </w:t>
            </w:r>
            <w:r w:rsidRPr="00F20D0E">
              <w:rPr>
                <w:lang w:eastAsia="ru-RU"/>
              </w:rPr>
              <w:t>прошло внутреннее тестирование</w:t>
            </w:r>
            <w:r>
              <w:rPr>
                <w:lang w:eastAsia="ru-RU"/>
              </w:rPr>
              <w:t xml:space="preserve"> Заказчика.</w:t>
            </w:r>
          </w:p>
          <w:p w14:paraId="525040ED" w14:textId="77777777" w:rsidR="002258E8" w:rsidRDefault="002258E8" w:rsidP="00353F23">
            <w:pPr>
              <w:pStyle w:val="SC7"/>
              <w:rPr>
                <w:lang w:eastAsia="ru-RU"/>
              </w:rPr>
            </w:pPr>
            <w:r w:rsidRPr="00F20D0E">
              <w:rPr>
                <w:lang w:eastAsia="ru-RU"/>
              </w:rPr>
              <w:t xml:space="preserve">Мобильное приложение </w:t>
            </w:r>
            <w:r>
              <w:rPr>
                <w:lang w:eastAsia="ru-RU"/>
              </w:rPr>
              <w:t>передано на регистрацию</w:t>
            </w:r>
            <w:r w:rsidRPr="0040249D">
              <w:rPr>
                <w:lang w:eastAsia="ru-RU"/>
              </w:rPr>
              <w:t xml:space="preserve"> в </w:t>
            </w:r>
            <w:r w:rsidRPr="004F4BD6">
              <w:rPr>
                <w:lang w:val="en-US" w:eastAsia="ru-RU"/>
              </w:rPr>
              <w:t>App</w:t>
            </w:r>
            <w:r>
              <w:rPr>
                <w:lang w:eastAsia="ru-RU"/>
              </w:rPr>
              <w:t> </w:t>
            </w:r>
            <w:r>
              <w:rPr>
                <w:lang w:val="en-US" w:eastAsia="ru-RU"/>
              </w:rPr>
              <w:t>S</w:t>
            </w:r>
            <w:r w:rsidRPr="004F4BD6">
              <w:rPr>
                <w:lang w:val="en-US" w:eastAsia="ru-RU"/>
              </w:rPr>
              <w:t>tore</w:t>
            </w:r>
            <w:r w:rsidRPr="0040249D">
              <w:rPr>
                <w:lang w:eastAsia="ru-RU"/>
              </w:rPr>
              <w:t xml:space="preserve"> и </w:t>
            </w:r>
            <w:r w:rsidRPr="00F20D0E">
              <w:rPr>
                <w:lang w:val="en-US" w:eastAsia="ru-RU"/>
              </w:rPr>
              <w:t>Google</w:t>
            </w:r>
            <w:r>
              <w:rPr>
                <w:lang w:eastAsia="ru-RU"/>
              </w:rPr>
              <w:t> </w:t>
            </w:r>
            <w:r w:rsidRPr="00F20D0E">
              <w:rPr>
                <w:lang w:val="en-US" w:eastAsia="ru-RU"/>
              </w:rPr>
              <w:t>Play</w:t>
            </w:r>
          </w:p>
          <w:p w14:paraId="6AA7E1E5" w14:textId="72EEF483" w:rsidR="00B22526" w:rsidRDefault="00B22526" w:rsidP="00B22526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Предварительные испытания Подсистемы проведены.</w:t>
            </w:r>
          </w:p>
          <w:p w14:paraId="5D5DF062" w14:textId="07DCE9BA" w:rsidR="00B22526" w:rsidRPr="00B22526" w:rsidRDefault="00B22526" w:rsidP="00353F23">
            <w:pPr>
              <w:pStyle w:val="SC7"/>
              <w:rPr>
                <w:lang w:eastAsia="ru-RU"/>
              </w:rPr>
            </w:pPr>
          </w:p>
        </w:tc>
        <w:tc>
          <w:tcPr>
            <w:tcW w:w="1645" w:type="dxa"/>
            <w:hideMark/>
          </w:tcPr>
          <w:p w14:paraId="4D310DD8" w14:textId="18866803" w:rsidR="002258E8" w:rsidRPr="0040249D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Три</w:t>
            </w:r>
            <w:r w:rsidRPr="0040249D">
              <w:rPr>
                <w:lang w:eastAsia="ru-RU"/>
              </w:rPr>
              <w:t xml:space="preserve"> календарных </w:t>
            </w:r>
            <w:r>
              <w:rPr>
                <w:lang w:eastAsia="ru-RU"/>
              </w:rPr>
              <w:t>месяца</w:t>
            </w:r>
            <w:r w:rsidRPr="0040249D">
              <w:rPr>
                <w:lang w:eastAsia="ru-RU"/>
              </w:rPr>
              <w:t xml:space="preserve"> с момента начала выполнения работ</w:t>
            </w:r>
          </w:p>
        </w:tc>
      </w:tr>
      <w:tr w:rsidR="002258E8" w:rsidRPr="0040249D" w14:paraId="4398325B" w14:textId="77777777" w:rsidTr="002258E8">
        <w:trPr>
          <w:trHeight w:val="780"/>
        </w:trPr>
        <w:tc>
          <w:tcPr>
            <w:tcW w:w="422" w:type="dxa"/>
          </w:tcPr>
          <w:p w14:paraId="4049829A" w14:textId="0B89FBFE" w:rsidR="002258E8" w:rsidRPr="0040249D" w:rsidRDefault="002258E8" w:rsidP="000620CB">
            <w:pPr>
              <w:pStyle w:val="SC"/>
              <w:rPr>
                <w:lang w:eastAsia="ru-RU"/>
              </w:rPr>
            </w:pPr>
          </w:p>
        </w:tc>
        <w:tc>
          <w:tcPr>
            <w:tcW w:w="1688" w:type="dxa"/>
          </w:tcPr>
          <w:p w14:paraId="5F2415F3" w14:textId="766727A6" w:rsidR="002258E8" w:rsidRPr="0040249D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Опытная эксплуатация</w:t>
            </w:r>
          </w:p>
        </w:tc>
        <w:tc>
          <w:tcPr>
            <w:tcW w:w="2983" w:type="dxa"/>
          </w:tcPr>
          <w:p w14:paraId="3D2C11DC" w14:textId="1E348F94" w:rsidR="002258E8" w:rsidRPr="00271B31" w:rsidRDefault="002258E8" w:rsidP="00353F23">
            <w:pPr>
              <w:pStyle w:val="SC7"/>
            </w:pPr>
            <w:r>
              <w:rPr>
                <w:lang w:eastAsia="ru-RU"/>
              </w:rPr>
              <w:t xml:space="preserve">Замечания по результатам </w:t>
            </w:r>
            <w:r w:rsidR="00B22526">
              <w:rPr>
                <w:lang w:eastAsia="ru-RU"/>
              </w:rPr>
              <w:t>предварительных</w:t>
            </w:r>
            <w:r>
              <w:rPr>
                <w:lang w:eastAsia="ru-RU"/>
              </w:rPr>
              <w:t xml:space="preserve"> испытаний устранены.</w:t>
            </w:r>
          </w:p>
          <w:p w14:paraId="00E2554F" w14:textId="2A8A35C9" w:rsidR="002258E8" w:rsidRPr="00F20D0E" w:rsidRDefault="002258E8" w:rsidP="00353F23">
            <w:pPr>
              <w:pStyle w:val="SC7"/>
              <w:rPr>
                <w:lang w:eastAsia="ru-RU"/>
              </w:rPr>
            </w:pPr>
            <w:r w:rsidRPr="0040249D">
              <w:rPr>
                <w:lang w:eastAsia="ru-RU"/>
              </w:rPr>
              <w:t xml:space="preserve">Мобильное приложение </w:t>
            </w:r>
            <w:r>
              <w:rPr>
                <w:lang w:eastAsia="ru-RU"/>
              </w:rPr>
              <w:t>зар</w:t>
            </w:r>
            <w:r w:rsidRPr="00F20D0E">
              <w:rPr>
                <w:lang w:eastAsia="ru-RU"/>
              </w:rPr>
              <w:t>егистр</w:t>
            </w:r>
            <w:r>
              <w:rPr>
                <w:lang w:eastAsia="ru-RU"/>
              </w:rPr>
              <w:t>ировано</w:t>
            </w:r>
            <w:r w:rsidRPr="0040249D">
              <w:rPr>
                <w:lang w:eastAsia="ru-RU"/>
              </w:rPr>
              <w:t xml:space="preserve"> в </w:t>
            </w:r>
            <w:r w:rsidRPr="00F20D0E">
              <w:rPr>
                <w:lang w:val="en-US" w:eastAsia="ru-RU"/>
              </w:rPr>
              <w:t>App Store</w:t>
            </w:r>
            <w:r w:rsidRPr="00C877DA">
              <w:rPr>
                <w:lang w:eastAsia="ru-RU"/>
              </w:rPr>
              <w:t xml:space="preserve"> и </w:t>
            </w:r>
            <w:r w:rsidRPr="004F4BD6">
              <w:rPr>
                <w:lang w:val="en-US" w:eastAsia="ru-RU"/>
              </w:rPr>
              <w:t>Google</w:t>
            </w:r>
            <w:r w:rsidRPr="00F20D0E">
              <w:rPr>
                <w:lang w:val="en-US" w:eastAsia="ru-RU"/>
              </w:rPr>
              <w:t> </w:t>
            </w:r>
            <w:r w:rsidRPr="004F4BD6">
              <w:rPr>
                <w:lang w:val="en-US" w:eastAsia="ru-RU"/>
              </w:rPr>
              <w:t>Play</w:t>
            </w:r>
            <w:r w:rsidRPr="00D55423">
              <w:rPr>
                <w:lang w:eastAsia="ru-RU"/>
              </w:rPr>
              <w:t>.</w:t>
            </w:r>
          </w:p>
          <w:p w14:paraId="1334DAD4" w14:textId="133E300C" w:rsidR="002258E8" w:rsidRPr="00F20D0E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О</w:t>
            </w:r>
            <w:r w:rsidRPr="00F20D0E">
              <w:rPr>
                <w:lang w:eastAsia="ru-RU"/>
              </w:rPr>
              <w:t xml:space="preserve">граниченный запуск приложения на выбранные страны в </w:t>
            </w:r>
            <w:r w:rsidRPr="00F20D0E">
              <w:rPr>
                <w:lang w:val="en-US" w:eastAsia="ru-RU"/>
              </w:rPr>
              <w:t>App Store</w:t>
            </w:r>
            <w:r w:rsidRPr="0040249D">
              <w:rPr>
                <w:lang w:eastAsia="ru-RU"/>
              </w:rPr>
              <w:t xml:space="preserve"> и </w:t>
            </w:r>
            <w:r w:rsidRPr="00F20D0E">
              <w:rPr>
                <w:lang w:val="en-US" w:eastAsia="ru-RU"/>
              </w:rPr>
              <w:t>Google Play</w:t>
            </w:r>
            <w:r>
              <w:rPr>
                <w:lang w:eastAsia="ru-RU"/>
              </w:rPr>
              <w:t xml:space="preserve"> выполнен</w:t>
            </w:r>
            <w:r w:rsidRPr="00F20D0E">
              <w:rPr>
                <w:lang w:eastAsia="ru-RU"/>
              </w:rPr>
              <w:t>.</w:t>
            </w:r>
          </w:p>
          <w:p w14:paraId="28005793" w14:textId="18D44953" w:rsidR="002258E8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Работа по сбору и анализу </w:t>
            </w:r>
            <w:r w:rsidRPr="00F20D0E">
              <w:rPr>
                <w:lang w:eastAsia="ru-RU"/>
              </w:rPr>
              <w:t>метрик</w:t>
            </w:r>
            <w:r>
              <w:rPr>
                <w:lang w:eastAsia="ru-RU"/>
              </w:rPr>
              <w:t xml:space="preserve"> Мобильного приложения проведена.</w:t>
            </w:r>
          </w:p>
          <w:p w14:paraId="76769863" w14:textId="230686D7" w:rsidR="002258E8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Отзывы пользователей </w:t>
            </w:r>
            <w:r w:rsidRPr="00F20D0E">
              <w:rPr>
                <w:lang w:eastAsia="ru-RU"/>
              </w:rPr>
              <w:t xml:space="preserve">в </w:t>
            </w:r>
            <w:r w:rsidRPr="00F20D0E">
              <w:rPr>
                <w:lang w:val="en-US" w:eastAsia="ru-RU"/>
              </w:rPr>
              <w:t>App Store</w:t>
            </w:r>
            <w:r w:rsidRPr="00C877DA">
              <w:rPr>
                <w:lang w:eastAsia="ru-RU"/>
              </w:rPr>
              <w:t xml:space="preserve"> и </w:t>
            </w:r>
            <w:r w:rsidRPr="00F20D0E">
              <w:rPr>
                <w:lang w:val="en-US" w:eastAsia="ru-RU"/>
              </w:rPr>
              <w:t>Google Play</w:t>
            </w:r>
            <w:r>
              <w:rPr>
                <w:lang w:eastAsia="ru-RU"/>
              </w:rPr>
              <w:t xml:space="preserve"> обработаны, критические замечания к Подсистеме устранены.</w:t>
            </w:r>
          </w:p>
          <w:p w14:paraId="066AFA7A" w14:textId="6B8336EE" w:rsidR="002258E8" w:rsidRPr="0040249D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ПМИ, Техническая и Рабочая документация актуализированы</w:t>
            </w:r>
          </w:p>
        </w:tc>
        <w:tc>
          <w:tcPr>
            <w:tcW w:w="1645" w:type="dxa"/>
          </w:tcPr>
          <w:p w14:paraId="64F26EF9" w14:textId="449ADA0B" w:rsidR="002258E8" w:rsidRPr="0040249D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Три календарных месяца</w:t>
            </w:r>
            <w:r w:rsidRPr="0040249D">
              <w:rPr>
                <w:lang w:eastAsia="ru-RU"/>
              </w:rPr>
              <w:t xml:space="preserve"> с момента </w:t>
            </w:r>
            <w:r>
              <w:rPr>
                <w:lang w:eastAsia="ru-RU"/>
              </w:rPr>
              <w:t>окончания первого этапа</w:t>
            </w:r>
          </w:p>
        </w:tc>
      </w:tr>
      <w:tr w:rsidR="002258E8" w:rsidRPr="0040249D" w14:paraId="5324121B" w14:textId="77777777" w:rsidTr="002258E8">
        <w:trPr>
          <w:trHeight w:val="780"/>
        </w:trPr>
        <w:tc>
          <w:tcPr>
            <w:tcW w:w="422" w:type="dxa"/>
          </w:tcPr>
          <w:p w14:paraId="40D0961D" w14:textId="6B8F2212" w:rsidR="002258E8" w:rsidRPr="0040249D" w:rsidRDefault="002258E8" w:rsidP="000620CB">
            <w:pPr>
              <w:pStyle w:val="SC"/>
              <w:rPr>
                <w:lang w:eastAsia="ru-RU"/>
              </w:rPr>
            </w:pPr>
          </w:p>
        </w:tc>
        <w:tc>
          <w:tcPr>
            <w:tcW w:w="1688" w:type="dxa"/>
          </w:tcPr>
          <w:p w14:paraId="1D1BB433" w14:textId="6DDD8462" w:rsidR="002258E8" w:rsidRPr="0040249D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Передача Подсистемы в промышленную эксплуатацию</w:t>
            </w:r>
          </w:p>
        </w:tc>
        <w:tc>
          <w:tcPr>
            <w:tcW w:w="2983" w:type="dxa"/>
          </w:tcPr>
          <w:p w14:paraId="1A0C5D7D" w14:textId="77777777" w:rsidR="002258E8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Приёмо-сдаточные испытания Подсистемы проведены.</w:t>
            </w:r>
          </w:p>
          <w:p w14:paraId="7B8529A6" w14:textId="77777777" w:rsidR="002258E8" w:rsidRPr="00271B31" w:rsidRDefault="002258E8" w:rsidP="00353F23">
            <w:pPr>
              <w:pStyle w:val="SC7"/>
            </w:pPr>
            <w:r>
              <w:rPr>
                <w:lang w:eastAsia="ru-RU"/>
              </w:rPr>
              <w:t>Замечания по результатам приёмо-сдаточных испытаний устранены.</w:t>
            </w:r>
          </w:p>
          <w:p w14:paraId="4ADCBDF3" w14:textId="1C168262" w:rsidR="002258E8" w:rsidRPr="0040249D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 xml:space="preserve">Выполнен </w:t>
            </w:r>
            <w:r w:rsidRPr="00F20D0E">
              <w:rPr>
                <w:lang w:eastAsia="ru-RU"/>
              </w:rPr>
              <w:t xml:space="preserve">запуск приложения </w:t>
            </w:r>
            <w:r>
              <w:rPr>
                <w:lang w:eastAsia="ru-RU"/>
              </w:rPr>
              <w:t xml:space="preserve">для всех пользователей </w:t>
            </w:r>
            <w:r w:rsidRPr="00F20D0E">
              <w:rPr>
                <w:lang w:eastAsia="ru-RU"/>
              </w:rPr>
              <w:t xml:space="preserve">в </w:t>
            </w:r>
            <w:r w:rsidRPr="00F20D0E">
              <w:rPr>
                <w:lang w:val="en-US" w:eastAsia="ru-RU"/>
              </w:rPr>
              <w:t>App Store</w:t>
            </w:r>
            <w:r w:rsidRPr="00C877DA">
              <w:rPr>
                <w:lang w:eastAsia="ru-RU"/>
              </w:rPr>
              <w:t xml:space="preserve"> и </w:t>
            </w:r>
            <w:r w:rsidRPr="00F20D0E">
              <w:rPr>
                <w:lang w:val="en-US" w:eastAsia="ru-RU"/>
              </w:rPr>
              <w:t>Google Play</w:t>
            </w:r>
          </w:p>
        </w:tc>
        <w:tc>
          <w:tcPr>
            <w:tcW w:w="1645" w:type="dxa"/>
          </w:tcPr>
          <w:p w14:paraId="15F0D4E5" w14:textId="31AAD3CA" w:rsidR="002258E8" w:rsidRPr="0040249D" w:rsidRDefault="002258E8" w:rsidP="00353F23">
            <w:pPr>
              <w:pStyle w:val="SC7"/>
              <w:rPr>
                <w:lang w:eastAsia="ru-RU"/>
              </w:rPr>
            </w:pPr>
            <w:r>
              <w:rPr>
                <w:lang w:eastAsia="ru-RU"/>
              </w:rPr>
              <w:t>Одна календарная неделя</w:t>
            </w:r>
            <w:r w:rsidRPr="0040249D">
              <w:rPr>
                <w:lang w:eastAsia="ru-RU"/>
              </w:rPr>
              <w:t xml:space="preserve"> с момента </w:t>
            </w:r>
            <w:r>
              <w:rPr>
                <w:lang w:eastAsia="ru-RU"/>
              </w:rPr>
              <w:t>окончания второго этапа</w:t>
            </w:r>
          </w:p>
        </w:tc>
      </w:tr>
    </w:tbl>
    <w:p w14:paraId="79F47C26" w14:textId="793DC584" w:rsidR="0009424B" w:rsidRPr="00927F37" w:rsidRDefault="00522060" w:rsidP="0028275E">
      <w:pPr>
        <w:pStyle w:val="1"/>
        <w:rPr>
          <w:lang w:eastAsia="ru-RU"/>
        </w:rPr>
      </w:pPr>
      <w:bookmarkStart w:id="1135" w:name="_Toc468725414"/>
      <w:bookmarkStart w:id="1136" w:name="_Toc468725424"/>
      <w:bookmarkStart w:id="1137" w:name="_Toc468725435"/>
      <w:bookmarkStart w:id="1138" w:name="_Toc468725444"/>
      <w:bookmarkStart w:id="1139" w:name="_Toc479964335"/>
      <w:bookmarkStart w:id="1140" w:name="_Toc479964450"/>
      <w:bookmarkStart w:id="1141" w:name="_Toc479964344"/>
      <w:bookmarkStart w:id="1142" w:name="_Toc479964459"/>
      <w:bookmarkStart w:id="1143" w:name="_Toc479964353"/>
      <w:bookmarkStart w:id="1144" w:name="_Toc479964468"/>
      <w:bookmarkStart w:id="1145" w:name="_Toc479964358"/>
      <w:bookmarkStart w:id="1146" w:name="_Toc479964473"/>
      <w:bookmarkStart w:id="1147" w:name="_Toc479964363"/>
      <w:bookmarkStart w:id="1148" w:name="_Toc479964478"/>
      <w:bookmarkStart w:id="1149" w:name="_Toc479964372"/>
      <w:bookmarkStart w:id="1150" w:name="_Toc479964487"/>
      <w:bookmarkStart w:id="1151" w:name="_Toc479964381"/>
      <w:bookmarkStart w:id="1152" w:name="_Toc479964496"/>
      <w:bookmarkStart w:id="1153" w:name="_Toc479964390"/>
      <w:bookmarkStart w:id="1154" w:name="_Toc479964505"/>
      <w:bookmarkStart w:id="1155" w:name="_Toc479964395"/>
      <w:bookmarkStart w:id="1156" w:name="_Toc479964510"/>
      <w:bookmarkStart w:id="1157" w:name="_Toc479964400"/>
      <w:bookmarkStart w:id="1158" w:name="_Toc479964515"/>
      <w:bookmarkStart w:id="1159" w:name="_Toc481489576"/>
      <w:bookmarkStart w:id="1160" w:name="_Ref437865647"/>
      <w:bookmarkStart w:id="1161" w:name="_Ref437865651"/>
      <w:bookmarkStart w:id="1162" w:name="_Toc445321102"/>
      <w:bookmarkStart w:id="1163" w:name="_Toc447141659"/>
      <w:bookmarkStart w:id="1164" w:name="_Toc479788742"/>
      <w:bookmarkStart w:id="1165" w:name="_Toc481488939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r w:rsidRPr="00927F37">
        <w:rPr>
          <w:lang w:eastAsia="ru-RU"/>
        </w:rPr>
        <w:lastRenderedPageBreak/>
        <w:t>П</w:t>
      </w:r>
      <w:r w:rsidR="00540214" w:rsidRPr="00927F37">
        <w:rPr>
          <w:lang w:eastAsia="ru-RU"/>
        </w:rPr>
        <w:t xml:space="preserve">орядок </w:t>
      </w:r>
      <w:bookmarkStart w:id="1166" w:name="_Toc481489577"/>
      <w:r w:rsidR="00540214" w:rsidRPr="00927F37">
        <w:rPr>
          <w:lang w:eastAsia="ru-RU"/>
        </w:rPr>
        <w:t xml:space="preserve">контроля и приемки </w:t>
      </w:r>
      <w:r w:rsidR="004F4BD6">
        <w:rPr>
          <w:lang w:eastAsia="ru-RU"/>
        </w:rPr>
        <w:t>Подс</w:t>
      </w:r>
      <w:r w:rsidRPr="00927F37">
        <w:rPr>
          <w:lang w:eastAsia="ru-RU"/>
        </w:rPr>
        <w:t>истемы</w:t>
      </w:r>
      <w:bookmarkEnd w:id="1160"/>
      <w:bookmarkEnd w:id="1161"/>
      <w:bookmarkEnd w:id="1162"/>
      <w:bookmarkEnd w:id="1163"/>
      <w:bookmarkEnd w:id="1164"/>
      <w:bookmarkEnd w:id="1165"/>
      <w:bookmarkEnd w:id="1166"/>
    </w:p>
    <w:p w14:paraId="334BC307" w14:textId="423052C7" w:rsidR="0060493D" w:rsidRDefault="0060493D" w:rsidP="0060493D">
      <w:pPr>
        <w:pStyle w:val="2"/>
        <w:keepLines w:val="0"/>
        <w:ind w:left="576" w:hanging="576"/>
      </w:pPr>
      <w:bookmarkStart w:id="1167" w:name="_Toc444080565"/>
      <w:bookmarkStart w:id="1168" w:name="_Toc447141660"/>
      <w:bookmarkStart w:id="1169" w:name="_Toc479788743"/>
      <w:bookmarkStart w:id="1170" w:name="_Toc481488940"/>
      <w:bookmarkStart w:id="1171" w:name="_Toc481489578"/>
      <w:bookmarkStart w:id="1172" w:name="_Toc445321106"/>
      <w:r w:rsidRPr="00FF7089">
        <w:t>Виды, со</w:t>
      </w:r>
      <w:r>
        <w:t xml:space="preserve">став, объем и методы испытаний </w:t>
      </w:r>
      <w:r w:rsidR="004F4BD6">
        <w:rPr>
          <w:lang w:eastAsia="ru-RU"/>
        </w:rPr>
        <w:t>Подс</w:t>
      </w:r>
      <w:r w:rsidRPr="00FF7089">
        <w:t>истемы</w:t>
      </w:r>
      <w:bookmarkEnd w:id="1167"/>
      <w:bookmarkEnd w:id="1168"/>
      <w:bookmarkEnd w:id="1169"/>
      <w:bookmarkEnd w:id="1170"/>
      <w:bookmarkEnd w:id="1171"/>
    </w:p>
    <w:p w14:paraId="7C85BBE1" w14:textId="6DCD7457" w:rsidR="0060493D" w:rsidRPr="00136517" w:rsidRDefault="0060493D" w:rsidP="0060493D">
      <w:pPr>
        <w:pStyle w:val="SC3"/>
      </w:pPr>
      <w:r w:rsidRPr="00136517">
        <w:t xml:space="preserve">Для </w:t>
      </w:r>
      <w:r w:rsidR="004F4BD6">
        <w:rPr>
          <w:lang w:eastAsia="ru-RU"/>
        </w:rPr>
        <w:t>Подс</w:t>
      </w:r>
      <w:r w:rsidRPr="00136517">
        <w:t>истемы устанавливаются следующие виды испытаний:</w:t>
      </w:r>
    </w:p>
    <w:p w14:paraId="3185ACDC" w14:textId="77777777" w:rsidR="0060493D" w:rsidRPr="00136469" w:rsidRDefault="00AA0424" w:rsidP="00751999">
      <w:pPr>
        <w:pStyle w:val="SC1-"/>
      </w:pPr>
      <w:r>
        <w:t>П</w:t>
      </w:r>
      <w:r w:rsidR="0060493D" w:rsidRPr="00136469">
        <w:t>редварительные испытания</w:t>
      </w:r>
      <w:r w:rsidR="0060493D">
        <w:t>;</w:t>
      </w:r>
    </w:p>
    <w:p w14:paraId="70455327" w14:textId="77777777" w:rsidR="0060493D" w:rsidRPr="00136469" w:rsidRDefault="00AA0424" w:rsidP="00751999">
      <w:pPr>
        <w:pStyle w:val="a"/>
      </w:pPr>
      <w:r>
        <w:t>О</w:t>
      </w:r>
      <w:r w:rsidR="0060493D" w:rsidRPr="00136469">
        <w:t>пытная эксплуатация</w:t>
      </w:r>
      <w:r w:rsidR="0060493D">
        <w:t>;</w:t>
      </w:r>
    </w:p>
    <w:p w14:paraId="2E93FA34" w14:textId="724A32E2" w:rsidR="0060493D" w:rsidRPr="00136469" w:rsidRDefault="00B22526" w:rsidP="00751999">
      <w:pPr>
        <w:pStyle w:val="a"/>
      </w:pPr>
      <w:r>
        <w:rPr>
          <w:lang w:eastAsia="ru-RU"/>
        </w:rPr>
        <w:t xml:space="preserve">Приёмо-сдаточные </w:t>
      </w:r>
      <w:r w:rsidR="0060493D" w:rsidRPr="00136469">
        <w:t>испытания</w:t>
      </w:r>
      <w:r w:rsidR="0060493D">
        <w:t>.</w:t>
      </w:r>
    </w:p>
    <w:p w14:paraId="7DF25A41" w14:textId="456F490E" w:rsidR="0060493D" w:rsidRPr="00136517" w:rsidRDefault="0060493D" w:rsidP="00846AC8">
      <w:r w:rsidRPr="004A329F">
        <w:rPr>
          <w:rStyle w:val="a8"/>
        </w:rPr>
        <w:t>Предварительные испытания</w:t>
      </w:r>
      <w:r w:rsidRPr="00136517">
        <w:t xml:space="preserve"> </w:t>
      </w:r>
      <w:r w:rsidR="004F4BD6">
        <w:rPr>
          <w:lang w:eastAsia="ru-RU"/>
        </w:rPr>
        <w:t>Подс</w:t>
      </w:r>
      <w:r w:rsidRPr="00136517">
        <w:t>истемы проводят для опр</w:t>
      </w:r>
      <w:r w:rsidR="00F26EFD">
        <w:t>еделения её</w:t>
      </w:r>
      <w:r>
        <w:t xml:space="preserve"> работоспособности и</w:t>
      </w:r>
      <w:r>
        <w:rPr>
          <w:lang w:val="en-US"/>
        </w:rPr>
        <w:t> </w:t>
      </w:r>
      <w:r w:rsidRPr="00136517">
        <w:t xml:space="preserve">решения вопроса о возможности </w:t>
      </w:r>
      <w:r w:rsidR="00F26EFD" w:rsidRPr="00136517">
        <w:t>приёмки</w:t>
      </w:r>
      <w:r w:rsidRPr="00136517">
        <w:t xml:space="preserve"> </w:t>
      </w:r>
      <w:r w:rsidR="004F4BD6">
        <w:rPr>
          <w:lang w:eastAsia="ru-RU"/>
        </w:rPr>
        <w:t>Подс</w:t>
      </w:r>
      <w:r>
        <w:t>истемы в опытную эксплуатацию.</w:t>
      </w:r>
      <w:r w:rsidR="00846AC8">
        <w:t xml:space="preserve"> </w:t>
      </w:r>
      <w:r w:rsidRPr="00136517">
        <w:t>Предварител</w:t>
      </w:r>
      <w:r>
        <w:t>ьные испытания предусматривают:</w:t>
      </w:r>
    </w:p>
    <w:p w14:paraId="557D66C0" w14:textId="348AFEB3" w:rsidR="0060493D" w:rsidRPr="00136517" w:rsidRDefault="00AA0424" w:rsidP="00751999">
      <w:pPr>
        <w:pStyle w:val="a"/>
      </w:pPr>
      <w:r>
        <w:t>П</w:t>
      </w:r>
      <w:r w:rsidR="00846AC8">
        <w:t xml:space="preserve">роверку и выполнение </w:t>
      </w:r>
      <w:r w:rsidR="0060493D" w:rsidRPr="00136517">
        <w:t xml:space="preserve">сценариев </w:t>
      </w:r>
      <w:r w:rsidR="009A0AED">
        <w:t xml:space="preserve">модульного, </w:t>
      </w:r>
      <w:r w:rsidR="00846AC8">
        <w:t>функционального</w:t>
      </w:r>
      <w:r w:rsidR="009A0AED">
        <w:t xml:space="preserve"> и</w:t>
      </w:r>
      <w:r w:rsidR="00846AC8">
        <w:t xml:space="preserve"> нагрузочного </w:t>
      </w:r>
      <w:r w:rsidR="0060493D" w:rsidRPr="00136517">
        <w:t>тестирования</w:t>
      </w:r>
      <w:r w:rsidR="00846AC8">
        <w:t xml:space="preserve"> на тестовом сервере </w:t>
      </w:r>
      <w:r w:rsidR="004F4BD6">
        <w:rPr>
          <w:lang w:eastAsia="ru-RU"/>
        </w:rPr>
        <w:t>Подс</w:t>
      </w:r>
      <w:r w:rsidR="009A0AED">
        <w:t>истемы</w:t>
      </w:r>
      <w:r w:rsidR="0060493D">
        <w:t>;</w:t>
      </w:r>
    </w:p>
    <w:p w14:paraId="46DBA665" w14:textId="77777777" w:rsidR="0060493D" w:rsidRPr="00136517" w:rsidRDefault="00AA0424" w:rsidP="00751999">
      <w:pPr>
        <w:pStyle w:val="a"/>
      </w:pPr>
      <w:r>
        <w:t>В</w:t>
      </w:r>
      <w:r w:rsidR="0060493D" w:rsidRPr="00136517">
        <w:t>ыявление</w:t>
      </w:r>
      <w:r w:rsidR="00846AC8">
        <w:t xml:space="preserve"> и</w:t>
      </w:r>
      <w:r w:rsidR="0060493D" w:rsidRPr="00136517">
        <w:t xml:space="preserve"> документирование</w:t>
      </w:r>
      <w:r w:rsidR="00846AC8">
        <w:t xml:space="preserve"> </w:t>
      </w:r>
      <w:r w:rsidR="0060493D" w:rsidRPr="00136517">
        <w:t>ошибок.</w:t>
      </w:r>
    </w:p>
    <w:p w14:paraId="738B57F1" w14:textId="0FA2D63B" w:rsidR="0060493D" w:rsidRPr="00136517" w:rsidRDefault="0060493D" w:rsidP="00751999">
      <w:r w:rsidRPr="004A329F">
        <w:rPr>
          <w:rStyle w:val="a8"/>
        </w:rPr>
        <w:t>Опытную эксплуатацию</w:t>
      </w:r>
      <w:r w:rsidRPr="00136517">
        <w:t xml:space="preserve"> проводят с целью определения фактических значений количественных и качественных характеристик </w:t>
      </w:r>
      <w:r w:rsidR="004F4BD6">
        <w:rPr>
          <w:lang w:eastAsia="ru-RU"/>
        </w:rPr>
        <w:t>Подс</w:t>
      </w:r>
      <w:r w:rsidRPr="00136517">
        <w:t xml:space="preserve">истемы </w:t>
      </w:r>
      <w:r>
        <w:t xml:space="preserve">и готовности </w:t>
      </w:r>
      <w:r w:rsidR="00055645">
        <w:t>Пользовател</w:t>
      </w:r>
      <w:r w:rsidR="009A0AED">
        <w:t>ей</w:t>
      </w:r>
      <w:r>
        <w:t xml:space="preserve"> к работе</w:t>
      </w:r>
      <w:r w:rsidR="00FC0F33">
        <w:t xml:space="preserve"> </w:t>
      </w:r>
      <w:r w:rsidRPr="00136517">
        <w:t xml:space="preserve">в условиях функционирования </w:t>
      </w:r>
      <w:r w:rsidR="004F4BD6">
        <w:rPr>
          <w:lang w:eastAsia="ru-RU"/>
        </w:rPr>
        <w:t>Подс</w:t>
      </w:r>
      <w:r w:rsidRPr="00136517">
        <w:t>истемы, определения фактической эффе</w:t>
      </w:r>
      <w:r>
        <w:t xml:space="preserve">ктивности </w:t>
      </w:r>
      <w:r w:rsidR="004F4BD6">
        <w:rPr>
          <w:lang w:eastAsia="ru-RU"/>
        </w:rPr>
        <w:t>Подс</w:t>
      </w:r>
      <w:r>
        <w:t>истемы,</w:t>
      </w:r>
      <w:r w:rsidR="00846AC8">
        <w:t xml:space="preserve"> устранени</w:t>
      </w:r>
      <w:r w:rsidR="00881ED6">
        <w:t>я</w:t>
      </w:r>
      <w:r w:rsidR="00846AC8">
        <w:t xml:space="preserve"> выявленных на этапе предварительных испытаний ошибок и</w:t>
      </w:r>
      <w:r>
        <w:t xml:space="preserve"> корректировки</w:t>
      </w:r>
      <w:r w:rsidRPr="00136517">
        <w:t xml:space="preserve"> (при необходимости) документации.</w:t>
      </w:r>
    </w:p>
    <w:p w14:paraId="43B99DEE" w14:textId="3D2DD8E6" w:rsidR="00846AC8" w:rsidRDefault="00B22526" w:rsidP="00846AC8">
      <w:pPr>
        <w:pStyle w:val="SC3"/>
      </w:pPr>
      <w:r w:rsidRPr="00B22526">
        <w:rPr>
          <w:rStyle w:val="a8"/>
        </w:rPr>
        <w:t>Приёмо-сдаточные</w:t>
      </w:r>
      <w:r>
        <w:rPr>
          <w:lang w:eastAsia="ru-RU"/>
        </w:rPr>
        <w:t xml:space="preserve"> </w:t>
      </w:r>
      <w:r w:rsidR="0060493D" w:rsidRPr="004A329F">
        <w:rPr>
          <w:rStyle w:val="a8"/>
        </w:rPr>
        <w:t>испытания</w:t>
      </w:r>
      <w:r w:rsidR="0060493D" w:rsidRPr="00D31ABB">
        <w:rPr>
          <w:rStyle w:val="a8"/>
        </w:rPr>
        <w:t xml:space="preserve"> </w:t>
      </w:r>
      <w:r w:rsidR="004F4BD6">
        <w:rPr>
          <w:lang w:eastAsia="ru-RU"/>
        </w:rPr>
        <w:t>Подс</w:t>
      </w:r>
      <w:r w:rsidR="0060493D" w:rsidRPr="00136517">
        <w:t xml:space="preserve">истемы </w:t>
      </w:r>
      <w:r w:rsidR="00846AC8">
        <w:t>проводятся в соответствии с программой испы</w:t>
      </w:r>
      <w:r w:rsidR="00AB6AAC">
        <w:t>таний и </w:t>
      </w:r>
      <w:r w:rsidR="00846AC8">
        <w:t>включают проверку:</w:t>
      </w:r>
    </w:p>
    <w:p w14:paraId="42EC8429" w14:textId="77777777" w:rsidR="00846AC8" w:rsidRDefault="00846AC8" w:rsidP="00846AC8">
      <w:pPr>
        <w:pStyle w:val="a"/>
      </w:pPr>
      <w:r>
        <w:t>Полноты и качества реализации функций при штатных, предельных, критических значениях параметров объекта автоматизации и в друг</w:t>
      </w:r>
      <w:r w:rsidR="00AB6AAC">
        <w:t>их условиях функционирования ИС;</w:t>
      </w:r>
    </w:p>
    <w:p w14:paraId="0696E46D" w14:textId="154A781C" w:rsidR="00846AC8" w:rsidRDefault="00846AC8" w:rsidP="00346B04">
      <w:pPr>
        <w:pStyle w:val="a"/>
      </w:pPr>
      <w:r>
        <w:t>Выполнения требовани</w:t>
      </w:r>
      <w:r w:rsidR="009A0AED">
        <w:t>й</w:t>
      </w:r>
      <w:r>
        <w:t>, от</w:t>
      </w:r>
      <w:r w:rsidR="00AA0424">
        <w:t>носящ</w:t>
      </w:r>
      <w:r w:rsidR="009A0AED">
        <w:t>ихся</w:t>
      </w:r>
      <w:r w:rsidR="00AA0424">
        <w:t xml:space="preserve"> к интерфейсу </w:t>
      </w:r>
      <w:r w:rsidR="004F4BD6">
        <w:rPr>
          <w:lang w:eastAsia="ru-RU"/>
        </w:rPr>
        <w:t>Подс</w:t>
      </w:r>
      <w:r w:rsidR="00AB6AAC">
        <w:t>истемы;</w:t>
      </w:r>
    </w:p>
    <w:p w14:paraId="65C5E0AB" w14:textId="77777777" w:rsidR="00846AC8" w:rsidRDefault="00846AC8" w:rsidP="00846AC8">
      <w:pPr>
        <w:pStyle w:val="a"/>
      </w:pPr>
      <w:r>
        <w:t xml:space="preserve">Средств и методов восстановления </w:t>
      </w:r>
      <w:r w:rsidR="00AB6AAC">
        <w:t>работоспособности после отказов;</w:t>
      </w:r>
    </w:p>
    <w:p w14:paraId="7348ED5D" w14:textId="77777777" w:rsidR="00846AC8" w:rsidRDefault="00846AC8" w:rsidP="00846AC8">
      <w:pPr>
        <w:pStyle w:val="a"/>
      </w:pPr>
      <w:r>
        <w:t>Комплектности и качества эксплуатационной документации.</w:t>
      </w:r>
    </w:p>
    <w:p w14:paraId="4FC7028B" w14:textId="77777777" w:rsidR="0060493D" w:rsidRDefault="0060493D" w:rsidP="0060493D">
      <w:pPr>
        <w:pStyle w:val="2"/>
        <w:keepLines w:val="0"/>
        <w:ind w:left="576" w:hanging="576"/>
      </w:pPr>
      <w:bookmarkStart w:id="1173" w:name="_Toc444080566"/>
      <w:bookmarkStart w:id="1174" w:name="_Toc447141661"/>
      <w:bookmarkStart w:id="1175" w:name="_Toc479788744"/>
      <w:bookmarkStart w:id="1176" w:name="_Toc481488941"/>
      <w:bookmarkStart w:id="1177" w:name="_Toc481489579"/>
      <w:r w:rsidRPr="00FF7089">
        <w:t>Общие требования к приемке работ по стадиям</w:t>
      </w:r>
      <w:bookmarkEnd w:id="1173"/>
      <w:bookmarkEnd w:id="1174"/>
      <w:bookmarkEnd w:id="1175"/>
      <w:bookmarkEnd w:id="1176"/>
      <w:bookmarkEnd w:id="1177"/>
    </w:p>
    <w:p w14:paraId="20B96EC8" w14:textId="7DBB3562" w:rsidR="007D5E9A" w:rsidRPr="000B46B5" w:rsidRDefault="007D5E9A" w:rsidP="007D5E9A">
      <w:r w:rsidRPr="000B46B5">
        <w:t xml:space="preserve">Сдача-приёмка работ производится поэтапно, в соответствии с </w:t>
      </w:r>
      <w:r w:rsidR="00DD1F3B">
        <w:t>ПМИ</w:t>
      </w:r>
      <w:r w:rsidRPr="000B46B5">
        <w:t xml:space="preserve"> и календарным планом</w:t>
      </w:r>
      <w:r w:rsidR="00DD1F3B" w:rsidRPr="00DD1F3B">
        <w:t xml:space="preserve"> </w:t>
      </w:r>
      <w:r w:rsidR="00DD1F3B" w:rsidRPr="000B46B5">
        <w:t>испытаний</w:t>
      </w:r>
      <w:r w:rsidRPr="000B46B5">
        <w:t>.</w:t>
      </w:r>
    </w:p>
    <w:p w14:paraId="04DBB1CC" w14:textId="5AA131C6" w:rsidR="007D5E9A" w:rsidRPr="000B46B5" w:rsidRDefault="007D5E9A" w:rsidP="007D5E9A">
      <w:r w:rsidRPr="000B46B5">
        <w:t>Сдача-</w:t>
      </w:r>
      <w:r w:rsidR="00705A67" w:rsidRPr="000B46B5">
        <w:t>приёмка</w:t>
      </w:r>
      <w:r w:rsidRPr="000B46B5">
        <w:t xml:space="preserve"> осуществляется комиссией, в состав которой входят представители </w:t>
      </w:r>
      <w:r w:rsidR="00C96F75">
        <w:t>З</w:t>
      </w:r>
      <w:r w:rsidRPr="000B46B5">
        <w:t>аказчика</w:t>
      </w:r>
      <w:r w:rsidR="00471ABC">
        <w:t xml:space="preserve"> и</w:t>
      </w:r>
      <w:r w:rsidR="00471ABC" w:rsidRPr="000B46B5">
        <w:t xml:space="preserve"> </w:t>
      </w:r>
      <w:r w:rsidR="00906086">
        <w:t>Исполнителя</w:t>
      </w:r>
      <w:r w:rsidRPr="000B46B5">
        <w:t>.</w:t>
      </w:r>
    </w:p>
    <w:p w14:paraId="48F7AF37" w14:textId="22BA8E86" w:rsidR="007E2706" w:rsidRDefault="007E2706" w:rsidP="007E2706">
      <w:r w:rsidRPr="007E2706">
        <w:t xml:space="preserve">Испытания проводятся на </w:t>
      </w:r>
      <w:r w:rsidR="004F4BD6">
        <w:t>Платформе</w:t>
      </w:r>
      <w:r w:rsidRPr="007E2706">
        <w:t xml:space="preserve"> Заказчика.</w:t>
      </w:r>
    </w:p>
    <w:p w14:paraId="7B4088FE" w14:textId="77777777" w:rsidR="007D5E9A" w:rsidRPr="000B46B5" w:rsidRDefault="007D5E9A" w:rsidP="007D5E9A">
      <w:r w:rsidRPr="000B46B5">
        <w:t xml:space="preserve">Результаты предварительных испытаний фиксируют в протоколе испытаний. Протокол содержит заключение о возможности (невозможности) </w:t>
      </w:r>
      <w:r w:rsidR="00705A67" w:rsidRPr="000B46B5">
        <w:t>приёмки</w:t>
      </w:r>
      <w:r w:rsidRPr="000B46B5">
        <w:t xml:space="preserve"> ИС в опытную эксплуатацию. Если </w:t>
      </w:r>
      <w:r w:rsidR="00705A67" w:rsidRPr="000B46B5">
        <w:t>проведённые</w:t>
      </w:r>
      <w:r w:rsidRPr="000B46B5">
        <w:t xml:space="preserve"> испытания будут признаны недостаточными либо будет выявлено нарушение требований регламентирующих документов по составу или содержанию </w:t>
      </w:r>
      <w:r w:rsidRPr="000B46B5">
        <w:lastRenderedPageBreak/>
        <w:t>документации, ИС может быть возвращена на доработку и назначен новый срок испытаний.</w:t>
      </w:r>
    </w:p>
    <w:p w14:paraId="75D466B7" w14:textId="77777777" w:rsidR="007D5E9A" w:rsidRPr="000B46B5" w:rsidRDefault="007D5E9A" w:rsidP="007D5E9A">
      <w:r w:rsidRPr="000B46B5">
        <w:t>Опытная эксплуатация сопровождается ведением рабочего журнала, в который заносят сведения о продолжительности функционирования ИС, отказах, сбоях, аварийных ситуациях, изменениях параметров объекта автоматизации, проводимых корректировках документации и программных средств, наладке, технических средств. Сведения фиксируются в журнале с указанием даты и ответственного лица. В журнал могут быть занесены замечания персонала по</w:t>
      </w:r>
      <w:r w:rsidR="008F4518">
        <w:t> </w:t>
      </w:r>
      <w:r w:rsidRPr="000B46B5">
        <w:t>удобству эксплуатации ИС.</w:t>
      </w:r>
    </w:p>
    <w:p w14:paraId="707570CA" w14:textId="22AC86B4" w:rsidR="007D5E9A" w:rsidRPr="000B46B5" w:rsidRDefault="007D5E9A" w:rsidP="007D5E9A">
      <w:r w:rsidRPr="000B46B5">
        <w:t xml:space="preserve">По результатам опытной эксплуатации принимается решение о возможности (или невозможности) предъявления ИС на </w:t>
      </w:r>
      <w:r w:rsidR="00705A67" w:rsidRPr="000B46B5">
        <w:t>приёмочные</w:t>
      </w:r>
      <w:r w:rsidRPr="000B46B5">
        <w:t xml:space="preserve"> испытания. Работа завершается оформлением акта о</w:t>
      </w:r>
      <w:r w:rsidR="008F4518">
        <w:t> </w:t>
      </w:r>
      <w:r w:rsidRPr="000B46B5">
        <w:t xml:space="preserve">завершении опытной эксплуатации и допуске </w:t>
      </w:r>
      <w:r w:rsidR="004F4BD6">
        <w:t>Подс</w:t>
      </w:r>
      <w:r w:rsidRPr="000B46B5">
        <w:t xml:space="preserve">истемы к </w:t>
      </w:r>
      <w:r w:rsidR="00705A67" w:rsidRPr="000B46B5">
        <w:t>приёмочным</w:t>
      </w:r>
      <w:r w:rsidRPr="000B46B5">
        <w:t xml:space="preserve"> испытаниям.</w:t>
      </w:r>
    </w:p>
    <w:p w14:paraId="6474EE64" w14:textId="0B1C559E" w:rsidR="002F080F" w:rsidRPr="004F6443" w:rsidRDefault="00B22526" w:rsidP="002F080F">
      <w:r>
        <w:rPr>
          <w:lang w:eastAsia="ru-RU"/>
        </w:rPr>
        <w:t xml:space="preserve">Приёмо-сдаточные </w:t>
      </w:r>
      <w:r w:rsidR="002F080F" w:rsidRPr="004F6443">
        <w:t xml:space="preserve">испытания </w:t>
      </w:r>
      <w:r w:rsidR="004F4BD6">
        <w:t>Подс</w:t>
      </w:r>
      <w:r w:rsidR="002F080F" w:rsidRPr="004F6443">
        <w:t xml:space="preserve">истемы проводят для определения соответствия </w:t>
      </w:r>
      <w:r w:rsidR="004F4BD6">
        <w:t>Подс</w:t>
      </w:r>
      <w:r w:rsidR="002F080F" w:rsidRPr="004F6443">
        <w:t>истемы Техническо</w:t>
      </w:r>
      <w:r w:rsidR="002F080F">
        <w:t>му заданию</w:t>
      </w:r>
      <w:r w:rsidR="002F080F" w:rsidRPr="004F6443">
        <w:t xml:space="preserve">, оценки качества опытной эксплуатации и решения вопроса о возможности </w:t>
      </w:r>
      <w:r w:rsidR="00705A67" w:rsidRPr="004F6443">
        <w:t>приёмки</w:t>
      </w:r>
      <w:r w:rsidR="002F080F" w:rsidRPr="004F6443">
        <w:t xml:space="preserve"> </w:t>
      </w:r>
      <w:r w:rsidR="004F4BD6">
        <w:t>Подс</w:t>
      </w:r>
      <w:r w:rsidR="002F080F" w:rsidRPr="004F6443">
        <w:t xml:space="preserve">истемы в </w:t>
      </w:r>
      <w:r w:rsidR="002F080F">
        <w:t>по</w:t>
      </w:r>
      <w:r w:rsidR="0026419A">
        <w:t>стоя</w:t>
      </w:r>
      <w:r w:rsidR="002F080F">
        <w:t>нную</w:t>
      </w:r>
      <w:r w:rsidR="002F080F" w:rsidRPr="004F6443">
        <w:t xml:space="preserve"> эксплуатацию.</w:t>
      </w:r>
    </w:p>
    <w:p w14:paraId="74EA59A7" w14:textId="6BEA2873" w:rsidR="007D5E9A" w:rsidRPr="000B46B5" w:rsidRDefault="002F080F" w:rsidP="007D5E9A">
      <w:r w:rsidRPr="000B46B5">
        <w:t xml:space="preserve">Результаты </w:t>
      </w:r>
      <w:r w:rsidR="00B22526">
        <w:rPr>
          <w:lang w:eastAsia="ru-RU"/>
        </w:rPr>
        <w:t xml:space="preserve">приёмо-сдаточных </w:t>
      </w:r>
      <w:r w:rsidRPr="000B46B5">
        <w:t>испытаний фиксируют в протоколе испытаний</w:t>
      </w:r>
      <w:r w:rsidRPr="00477967">
        <w:t xml:space="preserve">. </w:t>
      </w:r>
      <w:r w:rsidR="007D5E9A" w:rsidRPr="00477967">
        <w:t xml:space="preserve">На основании протокола </w:t>
      </w:r>
      <w:r w:rsidR="00705A67" w:rsidRPr="00477967">
        <w:t>приёмочных</w:t>
      </w:r>
      <w:r w:rsidR="007D5E9A" w:rsidRPr="00477967">
        <w:t xml:space="preserve"> испытаний делается заключение о соответствии </w:t>
      </w:r>
      <w:r w:rsidR="004F4BD6">
        <w:t>Подс</w:t>
      </w:r>
      <w:r w:rsidR="007D5E9A" w:rsidRPr="00477967">
        <w:t xml:space="preserve">истемы требованиям </w:t>
      </w:r>
      <w:r w:rsidR="008F4518">
        <w:t>технического задания</w:t>
      </w:r>
      <w:r w:rsidR="007D5E9A" w:rsidRPr="00477967">
        <w:t xml:space="preserve"> и возможности оформления акта </w:t>
      </w:r>
      <w:r w:rsidR="00705A67" w:rsidRPr="00477967">
        <w:t>приёмки</w:t>
      </w:r>
      <w:r w:rsidR="007D5E9A" w:rsidRPr="00477967">
        <w:t xml:space="preserve"> ИС в </w:t>
      </w:r>
      <w:r w:rsidRPr="00477967">
        <w:t>по</w:t>
      </w:r>
      <w:r w:rsidR="0026419A">
        <w:t>стоя</w:t>
      </w:r>
      <w:r w:rsidRPr="00477967">
        <w:t>нную</w:t>
      </w:r>
      <w:r w:rsidR="007D5E9A" w:rsidRPr="00477967">
        <w:t xml:space="preserve"> эксплуатацию.</w:t>
      </w:r>
    </w:p>
    <w:p w14:paraId="5D7E4803" w14:textId="77777777" w:rsidR="007D5E9A" w:rsidRPr="000B46B5" w:rsidRDefault="007D5E9A" w:rsidP="007D5E9A">
      <w:r w:rsidRPr="000B46B5">
        <w:t xml:space="preserve">Работу завершают оформлением акта о </w:t>
      </w:r>
      <w:r w:rsidR="00705A67" w:rsidRPr="000B46B5">
        <w:t>приёмке</w:t>
      </w:r>
      <w:r w:rsidRPr="000B46B5">
        <w:t xml:space="preserve"> ИС в </w:t>
      </w:r>
      <w:r w:rsidR="002F080F">
        <w:t>по</w:t>
      </w:r>
      <w:r w:rsidR="0026419A">
        <w:t>стоя</w:t>
      </w:r>
      <w:r w:rsidR="002F080F">
        <w:t>нную</w:t>
      </w:r>
      <w:r w:rsidRPr="000B46B5">
        <w:t xml:space="preserve"> эксплуатацию.</w:t>
      </w:r>
    </w:p>
    <w:p w14:paraId="509D8E1B" w14:textId="77777777" w:rsidR="00C2130A" w:rsidRPr="00980C53" w:rsidRDefault="007D5E9A" w:rsidP="007D5E9A">
      <w:r w:rsidRPr="000B46B5">
        <w:t xml:space="preserve">Все создаваемые в рамках настоящей работы программные изделия (за исключением покупных) передаются </w:t>
      </w:r>
      <w:r w:rsidR="00736821">
        <w:t>з</w:t>
      </w:r>
      <w:r w:rsidRPr="000B46B5">
        <w:t>аказчику, как в виде готовых модулей, так и в виде исходных кодов, представляемых в электронной форме на стандартном машинном носителе (например, на компакт-диске).</w:t>
      </w:r>
    </w:p>
    <w:p w14:paraId="476174AE" w14:textId="77777777" w:rsidR="0060493D" w:rsidRDefault="0060493D" w:rsidP="0060493D">
      <w:pPr>
        <w:pStyle w:val="2"/>
        <w:keepLines w:val="0"/>
        <w:ind w:left="576" w:hanging="576"/>
      </w:pPr>
      <w:bookmarkStart w:id="1178" w:name="_Toc444080567"/>
      <w:bookmarkStart w:id="1179" w:name="_Toc447141662"/>
      <w:bookmarkStart w:id="1180" w:name="_Toc479788745"/>
      <w:bookmarkStart w:id="1181" w:name="_Toc481488942"/>
      <w:bookmarkStart w:id="1182" w:name="_Toc481489580"/>
      <w:r w:rsidRPr="00FF7089">
        <w:t>Статус приемочной комиссии</w:t>
      </w:r>
      <w:bookmarkEnd w:id="1178"/>
      <w:bookmarkEnd w:id="1179"/>
      <w:bookmarkEnd w:id="1180"/>
      <w:bookmarkEnd w:id="1181"/>
      <w:bookmarkEnd w:id="1182"/>
    </w:p>
    <w:p w14:paraId="00C60D02" w14:textId="77777777" w:rsidR="0060493D" w:rsidRPr="00D25A59" w:rsidRDefault="0060493D" w:rsidP="0060493D">
      <w:r w:rsidRPr="00D25A59">
        <w:t xml:space="preserve">Статус </w:t>
      </w:r>
      <w:r w:rsidR="00F26EFD" w:rsidRPr="00D25A59">
        <w:t>приёмочной</w:t>
      </w:r>
      <w:r w:rsidRPr="00D25A59">
        <w:t xml:space="preserve"> комиссии </w:t>
      </w:r>
      <w:r w:rsidR="00F26EFD" w:rsidRPr="00D25A59">
        <w:t>опред</w:t>
      </w:r>
      <w:r w:rsidR="00F26EFD" w:rsidRPr="0060493D">
        <w:t>е</w:t>
      </w:r>
      <w:r w:rsidR="00F26EFD" w:rsidRPr="00D25A59">
        <w:t>лён</w:t>
      </w:r>
      <w:r w:rsidRPr="00D25A59">
        <w:t xml:space="preserve"> действу</w:t>
      </w:r>
      <w:r>
        <w:t xml:space="preserve">ющими нормативными документами </w:t>
      </w:r>
      <w:r w:rsidR="006F6C42">
        <w:t>З</w:t>
      </w:r>
      <w:r w:rsidRPr="00D25A59">
        <w:t>аказчика.</w:t>
      </w:r>
    </w:p>
    <w:p w14:paraId="48EDB861" w14:textId="74FF52D7" w:rsidR="00477BBE" w:rsidRPr="00927F37" w:rsidRDefault="00477BBE" w:rsidP="00144AE9">
      <w:pPr>
        <w:pStyle w:val="1"/>
        <w:rPr>
          <w:lang w:eastAsia="ru-RU"/>
        </w:rPr>
      </w:pPr>
      <w:bookmarkStart w:id="1183" w:name="_Ref445724216"/>
      <w:bookmarkStart w:id="1184" w:name="_Toc447141663"/>
      <w:bookmarkStart w:id="1185" w:name="_Toc479788746"/>
      <w:bookmarkStart w:id="1186" w:name="_Toc481488943"/>
      <w:bookmarkStart w:id="1187" w:name="_Toc481489581"/>
      <w:r w:rsidRPr="00927F37">
        <w:rPr>
          <w:lang w:eastAsia="ru-RU"/>
        </w:rPr>
        <w:lastRenderedPageBreak/>
        <w:t xml:space="preserve">Требования к составу и содержанию работ по подготовке объекта автоматизации к вводу </w:t>
      </w:r>
      <w:r w:rsidR="005A0256">
        <w:rPr>
          <w:lang w:eastAsia="ru-RU"/>
        </w:rPr>
        <w:t>Подс</w:t>
      </w:r>
      <w:r w:rsidR="005A0256" w:rsidRPr="00927F37">
        <w:rPr>
          <w:lang w:eastAsia="ru-RU"/>
        </w:rPr>
        <w:t xml:space="preserve">истемы </w:t>
      </w:r>
      <w:r w:rsidRPr="00927F37">
        <w:rPr>
          <w:lang w:eastAsia="ru-RU"/>
        </w:rPr>
        <w:t>в действие</w:t>
      </w:r>
      <w:bookmarkEnd w:id="1172"/>
      <w:bookmarkEnd w:id="1183"/>
      <w:bookmarkEnd w:id="1184"/>
      <w:bookmarkEnd w:id="1185"/>
      <w:bookmarkEnd w:id="1186"/>
      <w:bookmarkEnd w:id="1187"/>
    </w:p>
    <w:p w14:paraId="62C732FC" w14:textId="4881C171" w:rsidR="00751999" w:rsidRPr="00F517DA" w:rsidRDefault="00AB6AAC" w:rsidP="00751999">
      <w:pPr>
        <w:pStyle w:val="SC3"/>
      </w:pPr>
      <w:bookmarkStart w:id="1188" w:name="_Ref437865662"/>
      <w:bookmarkStart w:id="1189" w:name="_Ref437865669"/>
      <w:bookmarkStart w:id="1190" w:name="_Toc445321107"/>
      <w:r>
        <w:t xml:space="preserve">При подготовке к вводу в </w:t>
      </w:r>
      <w:r w:rsidR="00751999">
        <w:t xml:space="preserve">эксплуатацию </w:t>
      </w:r>
      <w:r w:rsidR="005A0256">
        <w:t xml:space="preserve">Подсистемы </w:t>
      </w:r>
      <w:r w:rsidR="00201261">
        <w:t>З</w:t>
      </w:r>
      <w:r w:rsidR="00751999" w:rsidRPr="00F517DA">
        <w:t xml:space="preserve">аказчик </w:t>
      </w:r>
      <w:r w:rsidR="004F4BD6" w:rsidRPr="00F517DA">
        <w:t>должен</w:t>
      </w:r>
      <w:r w:rsidR="00751999" w:rsidRPr="00F517DA">
        <w:t xml:space="preserve"> обеспечить выполнение следующих работ:</w:t>
      </w:r>
    </w:p>
    <w:p w14:paraId="0EFBD95F" w14:textId="34E6E0A5" w:rsidR="00751999" w:rsidRPr="00F517DA" w:rsidRDefault="00CC1DB8" w:rsidP="00751999">
      <w:pPr>
        <w:pStyle w:val="a"/>
      </w:pPr>
      <w:r>
        <w:t>О</w:t>
      </w:r>
      <w:r w:rsidR="00751999" w:rsidRPr="00F517DA">
        <w:t>пределить подразделение и ответственных до</w:t>
      </w:r>
      <w:r w:rsidR="00751999">
        <w:t>лжностных лиц, ответственных за</w:t>
      </w:r>
      <w:r w:rsidR="008E0861">
        <w:t xml:space="preserve"> </w:t>
      </w:r>
      <w:r w:rsidR="00751999" w:rsidRPr="00F517DA">
        <w:t xml:space="preserve">внедрение и проведение опытной </w:t>
      </w:r>
      <w:r w:rsidR="008C5B8E">
        <w:t xml:space="preserve">эксплуатации </w:t>
      </w:r>
      <w:r w:rsidR="005A0256">
        <w:t>Подсистемы</w:t>
      </w:r>
      <w:r w:rsidR="00751999">
        <w:t>;</w:t>
      </w:r>
    </w:p>
    <w:p w14:paraId="6701A945" w14:textId="1844F68E" w:rsidR="00751999" w:rsidRDefault="00CC1DB8" w:rsidP="00751999">
      <w:pPr>
        <w:pStyle w:val="a"/>
      </w:pPr>
      <w:r>
        <w:t>О</w:t>
      </w:r>
      <w:r w:rsidR="00751999" w:rsidRPr="00F517DA">
        <w:t xml:space="preserve">беспечить выполнение требований, предъявляемых к программно-техническим средствам, на которых должно быть </w:t>
      </w:r>
      <w:r w:rsidR="00F26EFD" w:rsidRPr="00F517DA">
        <w:t>развёр</w:t>
      </w:r>
      <w:r w:rsidR="00F26EFD">
        <w:t>нуто</w:t>
      </w:r>
      <w:r w:rsidR="008C5B8E">
        <w:t xml:space="preserve"> программное обеспечение </w:t>
      </w:r>
      <w:r w:rsidR="005A0256">
        <w:t>Подсистемы</w:t>
      </w:r>
      <w:r w:rsidR="00751999">
        <w:t>;</w:t>
      </w:r>
    </w:p>
    <w:p w14:paraId="6A10100D" w14:textId="3FBA92E3" w:rsidR="009C19E2" w:rsidRDefault="009C19E2" w:rsidP="007C54B5">
      <w:pPr>
        <w:pStyle w:val="a"/>
      </w:pPr>
      <w:r>
        <w:t>Развернуть и настроить программное обеспечение Подсистемы на Платформе Заказчика</w:t>
      </w:r>
      <w:r w:rsidRPr="00953500">
        <w:t>;</w:t>
      </w:r>
    </w:p>
    <w:p w14:paraId="45C7B3F4" w14:textId="0657EADD" w:rsidR="003222EA" w:rsidRDefault="003222EA" w:rsidP="003222EA">
      <w:pPr>
        <w:pStyle w:val="a"/>
      </w:pPr>
      <w:r>
        <w:t xml:space="preserve">Обеспечить Исполнителю </w:t>
      </w:r>
      <w:r w:rsidR="005A0256">
        <w:t>удалённый</w:t>
      </w:r>
      <w:r>
        <w:t xml:space="preserve"> доступ</w:t>
      </w:r>
      <w:r w:rsidRPr="003222EA">
        <w:t xml:space="preserve"> </w:t>
      </w:r>
      <w:r w:rsidRPr="00F517DA">
        <w:t>к программно-техническим средствам, на которых должно быть развёр</w:t>
      </w:r>
      <w:r>
        <w:t xml:space="preserve">нуто программное обеспечение </w:t>
      </w:r>
      <w:r w:rsidR="005A0256">
        <w:t>Подсистемы</w:t>
      </w:r>
      <w:r>
        <w:t>;</w:t>
      </w:r>
    </w:p>
    <w:p w14:paraId="194F6319" w14:textId="77777777" w:rsidR="00953500" w:rsidRPr="00953500" w:rsidRDefault="00953500" w:rsidP="00953500">
      <w:pPr>
        <w:pStyle w:val="a"/>
      </w:pPr>
      <w:r>
        <w:t>Обеспечить ответственных лиц программно-техническими средствами (Планшетными компьютерами и/или Телефонами) для проведения опытной эксплуатации</w:t>
      </w:r>
      <w:r w:rsidRPr="00953500">
        <w:t>;</w:t>
      </w:r>
    </w:p>
    <w:p w14:paraId="38F20A71" w14:textId="75D9D601" w:rsidR="00751999" w:rsidRDefault="00CC1DB8" w:rsidP="00751999">
      <w:pPr>
        <w:pStyle w:val="a"/>
      </w:pPr>
      <w:r>
        <w:t>П</w:t>
      </w:r>
      <w:r w:rsidR="00751999" w:rsidRPr="00F517DA">
        <w:t xml:space="preserve">ровести опытную </w:t>
      </w:r>
      <w:r w:rsidR="008C5B8E">
        <w:t xml:space="preserve">эксплуатацию </w:t>
      </w:r>
      <w:r w:rsidR="005A0256">
        <w:t>Подсистемы</w:t>
      </w:r>
      <w:r w:rsidR="00751999" w:rsidRPr="00F517DA">
        <w:t>.</w:t>
      </w:r>
    </w:p>
    <w:p w14:paraId="38876412" w14:textId="5DCD2B6E" w:rsidR="003222EA" w:rsidRDefault="003222EA" w:rsidP="003222EA">
      <w:pPr>
        <w:pStyle w:val="a"/>
        <w:numPr>
          <w:ilvl w:val="0"/>
          <w:numId w:val="0"/>
        </w:numPr>
      </w:pPr>
      <w:r>
        <w:t xml:space="preserve">При подготовке к вводу в эксплуатацию </w:t>
      </w:r>
      <w:r w:rsidR="0027693A">
        <w:rPr>
          <w:lang w:eastAsia="ru-RU"/>
        </w:rPr>
        <w:t>Подс</w:t>
      </w:r>
      <w:r w:rsidR="0027693A">
        <w:t xml:space="preserve">истемы </w:t>
      </w:r>
      <w:r>
        <w:t xml:space="preserve">Исполнитель </w:t>
      </w:r>
      <w:r w:rsidRPr="00F517DA">
        <w:t>долж</w:t>
      </w:r>
      <w:r>
        <w:t>е</w:t>
      </w:r>
      <w:r w:rsidRPr="00F517DA">
        <w:t>н обеспечить выполнение следующих работ:</w:t>
      </w:r>
    </w:p>
    <w:p w14:paraId="3D16EA45" w14:textId="68F030B2" w:rsidR="00953500" w:rsidRPr="00F517DA" w:rsidRDefault="00953500" w:rsidP="00953500">
      <w:pPr>
        <w:pStyle w:val="a"/>
      </w:pPr>
      <w:r>
        <w:t>О</w:t>
      </w:r>
      <w:r w:rsidRPr="00F517DA">
        <w:t>пределить подразделение и ответственных до</w:t>
      </w:r>
      <w:r>
        <w:t xml:space="preserve">лжностных лиц, ответственных за </w:t>
      </w:r>
      <w:r w:rsidR="0039671F">
        <w:t>развёртывание</w:t>
      </w:r>
      <w:r>
        <w:t xml:space="preserve"> и настройку программного обеспечения </w:t>
      </w:r>
      <w:r w:rsidR="005A0256">
        <w:t>Подсистемы</w:t>
      </w:r>
      <w:r>
        <w:t>;</w:t>
      </w:r>
    </w:p>
    <w:p w14:paraId="332629D7" w14:textId="69AAC2D9" w:rsidR="003222EA" w:rsidRDefault="009C19E2" w:rsidP="003222EA">
      <w:pPr>
        <w:pStyle w:val="a"/>
      </w:pPr>
      <w:r>
        <w:t>Оказать содействие Заказчику в р</w:t>
      </w:r>
      <w:r w:rsidR="00953500">
        <w:t>азв</w:t>
      </w:r>
      <w:r>
        <w:t>ё</w:t>
      </w:r>
      <w:r w:rsidR="00953500">
        <w:t>рт</w:t>
      </w:r>
      <w:r>
        <w:t>ывании</w:t>
      </w:r>
      <w:r w:rsidR="00953500">
        <w:t xml:space="preserve"> и </w:t>
      </w:r>
      <w:r>
        <w:t xml:space="preserve">настройке программного </w:t>
      </w:r>
      <w:r w:rsidR="00953500">
        <w:t>обеспечени</w:t>
      </w:r>
      <w:r>
        <w:t>я</w:t>
      </w:r>
      <w:r w:rsidR="00953500">
        <w:t xml:space="preserve"> </w:t>
      </w:r>
      <w:r w:rsidR="005A0256">
        <w:t xml:space="preserve">Подсистемы </w:t>
      </w:r>
      <w:r w:rsidR="00953500">
        <w:t xml:space="preserve">на </w:t>
      </w:r>
      <w:r w:rsidR="0027693A">
        <w:t xml:space="preserve">Платформе </w:t>
      </w:r>
      <w:r w:rsidR="00953500">
        <w:t>Заказчика</w:t>
      </w:r>
      <w:r>
        <w:t>.</w:t>
      </w:r>
    </w:p>
    <w:p w14:paraId="73D79198" w14:textId="77777777" w:rsidR="00477BBE" w:rsidRPr="00927F37" w:rsidRDefault="00477BBE" w:rsidP="00144AE9">
      <w:pPr>
        <w:pStyle w:val="1"/>
        <w:rPr>
          <w:lang w:eastAsia="ru-RU"/>
        </w:rPr>
      </w:pPr>
      <w:bookmarkStart w:id="1191" w:name="_Ref445724225"/>
      <w:bookmarkStart w:id="1192" w:name="_Ref445724235"/>
      <w:bookmarkStart w:id="1193" w:name="_Toc447141664"/>
      <w:bookmarkStart w:id="1194" w:name="_Toc479788747"/>
      <w:bookmarkStart w:id="1195" w:name="_Toc481488944"/>
      <w:bookmarkStart w:id="1196" w:name="_Toc481489582"/>
      <w:r w:rsidRPr="00927F37">
        <w:rPr>
          <w:lang w:eastAsia="ru-RU"/>
        </w:rPr>
        <w:lastRenderedPageBreak/>
        <w:t>Требования к документированию</w:t>
      </w:r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</w:p>
    <w:p w14:paraId="2FF96A75" w14:textId="7A941D4D" w:rsidR="002D604C" w:rsidRDefault="002D604C" w:rsidP="008C5B8E">
      <w:pPr>
        <w:pStyle w:val="SC3"/>
      </w:pPr>
      <w:bookmarkStart w:id="1197" w:name="_Ref437872686"/>
      <w:bookmarkStart w:id="1198" w:name="_Ref437872694"/>
      <w:bookmarkStart w:id="1199" w:name="_Toc445321108"/>
      <w:r w:rsidRPr="00B96154">
        <w:t xml:space="preserve">В таблице </w:t>
      </w:r>
      <w:r w:rsidR="008C5B8E">
        <w:fldChar w:fldCharType="begin"/>
      </w:r>
      <w:r w:rsidR="008C5B8E">
        <w:instrText xml:space="preserve"> REF _Ref445489260 \h </w:instrText>
      </w:r>
      <w:r w:rsidR="008C5B8E">
        <w:fldChar w:fldCharType="separate"/>
      </w:r>
      <w:r w:rsidR="00000331">
        <w:rPr>
          <w:noProof/>
        </w:rPr>
        <w:t>52</w:t>
      </w:r>
      <w:r w:rsidR="008C5B8E">
        <w:fldChar w:fldCharType="end"/>
      </w:r>
      <w:r w:rsidR="008C5B8E">
        <w:t xml:space="preserve"> </w:t>
      </w:r>
      <w:r w:rsidR="00F26EFD" w:rsidRPr="00B96154">
        <w:t>приведён</w:t>
      </w:r>
      <w:r w:rsidRPr="00B96154">
        <w:t xml:space="preserve"> список обязательных до</w:t>
      </w:r>
      <w:r w:rsidR="00DF1C89">
        <w:t xml:space="preserve">кументов, относящихся к </w:t>
      </w:r>
      <w:fldSimple w:instr=" DOCPROPERTY  &quot;Тип проекта_дат&quot;  \* MERGEFORMAT ">
        <w:r w:rsidR="005A0256">
          <w:t>созданию</w:t>
        </w:r>
      </w:fldSimple>
      <w:r w:rsidR="008C5B8E">
        <w:t xml:space="preserve"> </w:t>
      </w:r>
      <w:r w:rsidR="001E5C48">
        <w:t>Подсистемы</w:t>
      </w:r>
      <w:r w:rsidR="008C5B8E">
        <w:t>.</w:t>
      </w:r>
    </w:p>
    <w:p w14:paraId="0E75D642" w14:textId="7E78665F" w:rsidR="008C5B8E" w:rsidRPr="00530E76" w:rsidRDefault="008C5B8E" w:rsidP="00A3472B">
      <w:pPr>
        <w:pStyle w:val="af"/>
      </w:pPr>
      <w:bookmarkStart w:id="1200" w:name="_Ref437721393"/>
      <w:bookmarkStart w:id="1201" w:name="_Toc440840705"/>
      <w:bookmarkStart w:id="1202" w:name="_Toc445321152"/>
      <w:bookmarkStart w:id="1203" w:name="_Ref445489257"/>
      <w:bookmarkStart w:id="1204" w:name="_Toc447141682"/>
      <w:bookmarkStart w:id="1205" w:name="_Toc479788799"/>
      <w:bookmarkStart w:id="1206" w:name="_Toc481488964"/>
      <w:bookmarkStart w:id="1207" w:name="_Toc481489554"/>
      <w:r w:rsidRPr="00530E76">
        <w:t>Таблица</w:t>
      </w:r>
      <w:r>
        <w:t xml:space="preserve"> </w:t>
      </w:r>
      <w:fldSimple w:instr=" SEQ Таблица \* ARABIC ">
        <w:bookmarkStart w:id="1208" w:name="_Ref445489260"/>
        <w:r w:rsidR="00000331">
          <w:rPr>
            <w:noProof/>
          </w:rPr>
          <w:t>52</w:t>
        </w:r>
        <w:bookmarkEnd w:id="1208"/>
      </w:fldSimple>
      <w:bookmarkEnd w:id="1200"/>
      <w:r>
        <w:rPr>
          <w:noProof/>
        </w:rPr>
        <w:br/>
      </w:r>
      <w:r>
        <w:t xml:space="preserve">Требования к документированию </w:t>
      </w:r>
      <w:bookmarkEnd w:id="1201"/>
      <w:bookmarkEnd w:id="1202"/>
      <w:r w:rsidR="001E5C48">
        <w:t>Подсистемы</w:t>
      </w:r>
      <w:bookmarkEnd w:id="1203"/>
      <w:bookmarkEnd w:id="1204"/>
      <w:bookmarkEnd w:id="1205"/>
      <w:bookmarkEnd w:id="1206"/>
      <w:bookmarkEnd w:id="1207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557"/>
        <w:gridCol w:w="6411"/>
        <w:gridCol w:w="2602"/>
      </w:tblGrid>
      <w:tr w:rsidR="002D604C" w:rsidRPr="00747A10" w14:paraId="7654F92B" w14:textId="77777777" w:rsidTr="002827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3" w:type="dxa"/>
          </w:tcPr>
          <w:p w14:paraId="59A96DF4" w14:textId="77777777" w:rsidR="002D604C" w:rsidRPr="00747A10" w:rsidRDefault="002D604C" w:rsidP="00FA4266">
            <w:pPr>
              <w:pStyle w:val="SC8"/>
              <w:rPr>
                <w:rFonts w:eastAsia="MS Mincho"/>
              </w:rPr>
            </w:pPr>
            <w:r w:rsidRPr="00747A10">
              <w:rPr>
                <w:rFonts w:eastAsia="MS Mincho"/>
              </w:rPr>
              <w:t>№</w:t>
            </w:r>
          </w:p>
        </w:tc>
        <w:tc>
          <w:tcPr>
            <w:tcW w:w="6246" w:type="dxa"/>
          </w:tcPr>
          <w:p w14:paraId="53EC0A86" w14:textId="77777777" w:rsidR="002D604C" w:rsidRPr="00747A10" w:rsidRDefault="002D604C" w:rsidP="008C5B8E">
            <w:pPr>
              <w:pStyle w:val="SC8"/>
              <w:rPr>
                <w:rFonts w:eastAsia="MS Mincho"/>
              </w:rPr>
            </w:pPr>
            <w:r w:rsidRPr="00747A10">
              <w:rPr>
                <w:rFonts w:eastAsia="MS Mincho"/>
              </w:rPr>
              <w:t>Название документа</w:t>
            </w:r>
          </w:p>
        </w:tc>
        <w:tc>
          <w:tcPr>
            <w:tcW w:w="2535" w:type="dxa"/>
          </w:tcPr>
          <w:p w14:paraId="215C8B33" w14:textId="77777777" w:rsidR="002D604C" w:rsidRPr="00747A10" w:rsidRDefault="002D604C" w:rsidP="008C5B8E">
            <w:pPr>
              <w:pStyle w:val="SC8"/>
              <w:rPr>
                <w:rFonts w:eastAsia="MS Mincho"/>
              </w:rPr>
            </w:pPr>
            <w:r w:rsidRPr="00747A10">
              <w:rPr>
                <w:rFonts w:eastAsia="MS Mincho"/>
              </w:rPr>
              <w:t>Требования к документу</w:t>
            </w:r>
          </w:p>
        </w:tc>
      </w:tr>
      <w:tr w:rsidR="002D604C" w:rsidRPr="00747A10" w14:paraId="01C5B190" w14:textId="77777777" w:rsidTr="002827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3" w:type="dxa"/>
          </w:tcPr>
          <w:p w14:paraId="34E7D810" w14:textId="77777777" w:rsidR="002D604C" w:rsidRPr="00747A10" w:rsidRDefault="002D604C" w:rsidP="00FA4266">
            <w:pPr>
              <w:pStyle w:val="SC8"/>
              <w:rPr>
                <w:rFonts w:eastAsia="MS Mincho"/>
              </w:rPr>
            </w:pPr>
            <w:r w:rsidRPr="00747A10">
              <w:rPr>
                <w:rFonts w:eastAsia="MS Mincho"/>
              </w:rPr>
              <w:t>1</w:t>
            </w:r>
          </w:p>
        </w:tc>
        <w:tc>
          <w:tcPr>
            <w:tcW w:w="6246" w:type="dxa"/>
          </w:tcPr>
          <w:p w14:paraId="3D58B7F4" w14:textId="77777777" w:rsidR="002D604C" w:rsidRPr="00747A10" w:rsidRDefault="002D604C" w:rsidP="008C5B8E">
            <w:pPr>
              <w:pStyle w:val="SC8"/>
              <w:rPr>
                <w:rFonts w:eastAsia="MS Mincho"/>
              </w:rPr>
            </w:pPr>
            <w:r w:rsidRPr="00747A10">
              <w:rPr>
                <w:rFonts w:eastAsia="MS Mincho"/>
              </w:rPr>
              <w:t>2</w:t>
            </w:r>
          </w:p>
        </w:tc>
        <w:tc>
          <w:tcPr>
            <w:tcW w:w="2535" w:type="dxa"/>
          </w:tcPr>
          <w:p w14:paraId="0F95D2D3" w14:textId="77777777" w:rsidR="002D604C" w:rsidRPr="00747A10" w:rsidRDefault="002D604C" w:rsidP="008C5B8E">
            <w:pPr>
              <w:pStyle w:val="SC8"/>
              <w:rPr>
                <w:rFonts w:eastAsia="MS Mincho"/>
              </w:rPr>
            </w:pPr>
            <w:r w:rsidRPr="00747A10">
              <w:rPr>
                <w:rFonts w:eastAsia="MS Mincho"/>
              </w:rPr>
              <w:t>3</w:t>
            </w:r>
          </w:p>
        </w:tc>
      </w:tr>
      <w:tr w:rsidR="002D604C" w:rsidRPr="00747A10" w14:paraId="2C3D208C" w14:textId="77777777" w:rsidTr="0028275E">
        <w:trPr>
          <w:trHeight w:val="424"/>
        </w:trPr>
        <w:tc>
          <w:tcPr>
            <w:tcW w:w="543" w:type="dxa"/>
          </w:tcPr>
          <w:p w14:paraId="18398AAD" w14:textId="77777777" w:rsidR="002D604C" w:rsidRPr="0028275E" w:rsidRDefault="002D604C" w:rsidP="0028275E">
            <w:pPr>
              <w:pStyle w:val="SC"/>
              <w:numPr>
                <w:ilvl w:val="0"/>
                <w:numId w:val="122"/>
              </w:numPr>
            </w:pPr>
            <w:bookmarkStart w:id="1209" w:name="_Hlk464128979"/>
          </w:p>
        </w:tc>
        <w:tc>
          <w:tcPr>
            <w:tcW w:w="6246" w:type="dxa"/>
          </w:tcPr>
          <w:p w14:paraId="7289CC83" w14:textId="77777777" w:rsidR="002D604C" w:rsidRPr="000C5F55" w:rsidRDefault="002D604C" w:rsidP="00353F23">
            <w:pPr>
              <w:pStyle w:val="SC7"/>
            </w:pPr>
            <w:r w:rsidRPr="00747A10">
              <w:t>Техническое задание</w:t>
            </w:r>
            <w:r w:rsidRPr="000C5F55">
              <w:t xml:space="preserve"> (</w:t>
            </w:r>
            <w:r>
              <w:t>настоящий документ</w:t>
            </w:r>
            <w:r w:rsidRPr="000C5F55">
              <w:t>)</w:t>
            </w:r>
          </w:p>
        </w:tc>
        <w:tc>
          <w:tcPr>
            <w:tcW w:w="2535" w:type="dxa"/>
          </w:tcPr>
          <w:p w14:paraId="2B77C13E" w14:textId="77777777" w:rsidR="00B94B5C" w:rsidRPr="000C5F55" w:rsidRDefault="002D604C" w:rsidP="00353F23">
            <w:pPr>
              <w:pStyle w:val="SCf4"/>
            </w:pPr>
            <w:r w:rsidRPr="00747A10">
              <w:t>Язык: русский</w:t>
            </w:r>
          </w:p>
        </w:tc>
      </w:tr>
      <w:bookmarkEnd w:id="1209"/>
      <w:tr w:rsidR="008C4AB5" w:rsidRPr="003240BC" w14:paraId="1E929B02" w14:textId="77777777" w:rsidTr="0028275E">
        <w:trPr>
          <w:trHeight w:val="424"/>
        </w:trPr>
        <w:tc>
          <w:tcPr>
            <w:tcW w:w="543" w:type="dxa"/>
          </w:tcPr>
          <w:p w14:paraId="4016571A" w14:textId="77777777" w:rsidR="008C4AB5" w:rsidRPr="009A534A" w:rsidRDefault="008C4AB5" w:rsidP="00FA4266">
            <w:pPr>
              <w:pStyle w:val="SC"/>
            </w:pPr>
          </w:p>
        </w:tc>
        <w:tc>
          <w:tcPr>
            <w:tcW w:w="6246" w:type="dxa"/>
          </w:tcPr>
          <w:p w14:paraId="34185BC9" w14:textId="77777777" w:rsidR="008C4AB5" w:rsidRPr="00747A10" w:rsidRDefault="00572836" w:rsidP="00353F23">
            <w:pPr>
              <w:pStyle w:val="SC7"/>
            </w:pPr>
            <w:r w:rsidRPr="00980DC7">
              <w:t>Технический проект</w:t>
            </w:r>
          </w:p>
        </w:tc>
        <w:tc>
          <w:tcPr>
            <w:tcW w:w="2535" w:type="dxa"/>
          </w:tcPr>
          <w:p w14:paraId="2585F19B" w14:textId="77777777" w:rsidR="00B94B5C" w:rsidRPr="00747A10" w:rsidRDefault="0025420B" w:rsidP="00353F23">
            <w:pPr>
              <w:pStyle w:val="SCf4"/>
            </w:pPr>
            <w:bookmarkStart w:id="1210" w:name="OLE_LINK107"/>
            <w:bookmarkStart w:id="1211" w:name="OLE_LINK108"/>
            <w:r w:rsidRPr="00747A10">
              <w:t>Язык: русский</w:t>
            </w:r>
            <w:bookmarkEnd w:id="1210"/>
            <w:bookmarkEnd w:id="1211"/>
          </w:p>
        </w:tc>
      </w:tr>
      <w:tr w:rsidR="008C4AB5" w:rsidRPr="003240BC" w14:paraId="3D1E0C56" w14:textId="77777777" w:rsidTr="0028275E">
        <w:trPr>
          <w:trHeight w:val="424"/>
        </w:trPr>
        <w:tc>
          <w:tcPr>
            <w:tcW w:w="543" w:type="dxa"/>
          </w:tcPr>
          <w:p w14:paraId="79514B14" w14:textId="77777777" w:rsidR="008C4AB5" w:rsidRPr="009A534A" w:rsidRDefault="008C4AB5" w:rsidP="00FA4266">
            <w:pPr>
              <w:pStyle w:val="SC"/>
            </w:pPr>
          </w:p>
        </w:tc>
        <w:tc>
          <w:tcPr>
            <w:tcW w:w="6246" w:type="dxa"/>
          </w:tcPr>
          <w:p w14:paraId="3EBA36AD" w14:textId="11FBD8FB" w:rsidR="008C4AB5" w:rsidRPr="00747A10" w:rsidRDefault="005F0746" w:rsidP="00353F23">
            <w:pPr>
              <w:pStyle w:val="SC7"/>
            </w:pPr>
            <w:r w:rsidRPr="00980DC7">
              <w:t xml:space="preserve">Комплект регламентов по обслуживанию </w:t>
            </w:r>
            <w:r w:rsidR="006863E4">
              <w:rPr>
                <w:lang w:eastAsia="ru-RU"/>
              </w:rPr>
              <w:t>Подсистем</w:t>
            </w:r>
            <w:r w:rsidRPr="00980DC7">
              <w:t>ы</w:t>
            </w:r>
          </w:p>
        </w:tc>
        <w:tc>
          <w:tcPr>
            <w:tcW w:w="2535" w:type="dxa"/>
          </w:tcPr>
          <w:p w14:paraId="08D060CB" w14:textId="77777777" w:rsidR="00B94B5C" w:rsidRPr="000C5F55" w:rsidRDefault="005F638A" w:rsidP="00353F23">
            <w:pPr>
              <w:pStyle w:val="SCf4"/>
            </w:pPr>
            <w:r w:rsidRPr="00747A10">
              <w:t>Язык: русский</w:t>
            </w:r>
          </w:p>
        </w:tc>
      </w:tr>
      <w:tr w:rsidR="00E037CE" w:rsidRPr="003240BC" w14:paraId="7B14D4CE" w14:textId="77777777" w:rsidTr="0028275E">
        <w:trPr>
          <w:trHeight w:val="424"/>
        </w:trPr>
        <w:tc>
          <w:tcPr>
            <w:tcW w:w="543" w:type="dxa"/>
          </w:tcPr>
          <w:p w14:paraId="44CC08BF" w14:textId="77777777" w:rsidR="00E037CE" w:rsidRPr="009A534A" w:rsidRDefault="00E037CE" w:rsidP="00FA4266">
            <w:pPr>
              <w:pStyle w:val="SC"/>
            </w:pPr>
          </w:p>
        </w:tc>
        <w:tc>
          <w:tcPr>
            <w:tcW w:w="6246" w:type="dxa"/>
          </w:tcPr>
          <w:p w14:paraId="6278687E" w14:textId="77777777" w:rsidR="00E037CE" w:rsidRPr="00747A10" w:rsidRDefault="00572836" w:rsidP="00353F23">
            <w:pPr>
              <w:pStyle w:val="SC7"/>
            </w:pPr>
            <w:r w:rsidRPr="0042059A">
              <w:t>Программа и методика испытаний</w:t>
            </w:r>
          </w:p>
        </w:tc>
        <w:tc>
          <w:tcPr>
            <w:tcW w:w="2535" w:type="dxa"/>
          </w:tcPr>
          <w:p w14:paraId="404D9333" w14:textId="77777777" w:rsidR="00E037CE" w:rsidRPr="00C313EF" w:rsidRDefault="000028B8" w:rsidP="00353F23">
            <w:pPr>
              <w:pStyle w:val="SCf4"/>
            </w:pPr>
            <w:bookmarkStart w:id="1212" w:name="OLE_LINK109"/>
            <w:bookmarkStart w:id="1213" w:name="OLE_LINK110"/>
            <w:r w:rsidRPr="00747A10">
              <w:t>Язык: русский</w:t>
            </w:r>
            <w:bookmarkEnd w:id="1212"/>
            <w:bookmarkEnd w:id="1213"/>
          </w:p>
        </w:tc>
      </w:tr>
      <w:tr w:rsidR="00E037CE" w:rsidRPr="003240BC" w14:paraId="64D8DFC8" w14:textId="77777777" w:rsidTr="0028275E">
        <w:trPr>
          <w:trHeight w:val="424"/>
        </w:trPr>
        <w:tc>
          <w:tcPr>
            <w:tcW w:w="543" w:type="dxa"/>
          </w:tcPr>
          <w:p w14:paraId="6934D566" w14:textId="77777777" w:rsidR="00E037CE" w:rsidRPr="009A534A" w:rsidRDefault="00E037CE" w:rsidP="00FA4266">
            <w:pPr>
              <w:pStyle w:val="SC"/>
            </w:pPr>
          </w:p>
        </w:tc>
        <w:tc>
          <w:tcPr>
            <w:tcW w:w="6246" w:type="dxa"/>
          </w:tcPr>
          <w:p w14:paraId="2AEB9FEB" w14:textId="77777777" w:rsidR="00E037CE" w:rsidRPr="00747A10" w:rsidRDefault="005F0746" w:rsidP="00353F23">
            <w:pPr>
              <w:pStyle w:val="SC7"/>
            </w:pPr>
            <w:r>
              <w:t>Паспорт</w:t>
            </w:r>
          </w:p>
        </w:tc>
        <w:tc>
          <w:tcPr>
            <w:tcW w:w="2535" w:type="dxa"/>
          </w:tcPr>
          <w:p w14:paraId="2C62C97F" w14:textId="77777777" w:rsidR="00E037CE" w:rsidRPr="00C313EF" w:rsidRDefault="000028B8" w:rsidP="00353F23">
            <w:pPr>
              <w:pStyle w:val="SCf4"/>
            </w:pPr>
            <w:r w:rsidRPr="00747A10">
              <w:t>Язык: русский</w:t>
            </w:r>
          </w:p>
        </w:tc>
      </w:tr>
      <w:tr w:rsidR="00E037CE" w:rsidRPr="003240BC" w14:paraId="0A499341" w14:textId="77777777" w:rsidTr="0028275E">
        <w:trPr>
          <w:trHeight w:val="440"/>
        </w:trPr>
        <w:tc>
          <w:tcPr>
            <w:tcW w:w="543" w:type="dxa"/>
          </w:tcPr>
          <w:p w14:paraId="6F0DE2E8" w14:textId="77777777" w:rsidR="00E037CE" w:rsidRPr="009A534A" w:rsidRDefault="00E037CE" w:rsidP="00FA4266">
            <w:pPr>
              <w:pStyle w:val="SC"/>
            </w:pPr>
          </w:p>
        </w:tc>
        <w:tc>
          <w:tcPr>
            <w:tcW w:w="6246" w:type="dxa"/>
          </w:tcPr>
          <w:p w14:paraId="02C6C3AA" w14:textId="77777777" w:rsidR="00E037CE" w:rsidRPr="00747A10" w:rsidRDefault="005F0746" w:rsidP="00353F23">
            <w:pPr>
              <w:pStyle w:val="SC7"/>
            </w:pPr>
            <w:r w:rsidRPr="00747A10">
              <w:t xml:space="preserve">Руководство </w:t>
            </w:r>
            <w:r>
              <w:t>администратор</w:t>
            </w:r>
            <w:r w:rsidRPr="00747A10">
              <w:t>а</w:t>
            </w:r>
          </w:p>
        </w:tc>
        <w:tc>
          <w:tcPr>
            <w:tcW w:w="2535" w:type="dxa"/>
          </w:tcPr>
          <w:p w14:paraId="1E4CFB18" w14:textId="77777777" w:rsidR="00E037CE" w:rsidRPr="000C5F55" w:rsidRDefault="00E037CE" w:rsidP="00353F23">
            <w:pPr>
              <w:pStyle w:val="SCf4"/>
            </w:pPr>
            <w:r w:rsidRPr="00747A10">
              <w:t>Язык: русский</w:t>
            </w:r>
          </w:p>
        </w:tc>
      </w:tr>
      <w:tr w:rsidR="00E037CE" w:rsidRPr="003240BC" w14:paraId="0A553C38" w14:textId="77777777" w:rsidTr="0028275E">
        <w:trPr>
          <w:trHeight w:val="424"/>
        </w:trPr>
        <w:tc>
          <w:tcPr>
            <w:tcW w:w="543" w:type="dxa"/>
          </w:tcPr>
          <w:p w14:paraId="43A2CC53" w14:textId="77777777" w:rsidR="00E037CE" w:rsidRPr="009A534A" w:rsidRDefault="00E037CE" w:rsidP="0028275E">
            <w:pPr>
              <w:pStyle w:val="SC"/>
            </w:pPr>
          </w:p>
        </w:tc>
        <w:tc>
          <w:tcPr>
            <w:tcW w:w="6246" w:type="dxa"/>
          </w:tcPr>
          <w:p w14:paraId="57857055" w14:textId="05BFC9B6" w:rsidR="00E037CE" w:rsidRPr="00747A10" w:rsidRDefault="00E037CE" w:rsidP="00353F23">
            <w:pPr>
              <w:pStyle w:val="SC7"/>
            </w:pPr>
            <w:r>
              <w:t xml:space="preserve">Акт о переходе </w:t>
            </w:r>
            <w:r w:rsidR="006863E4">
              <w:rPr>
                <w:lang w:eastAsia="ru-RU"/>
              </w:rPr>
              <w:t>Подсистем</w:t>
            </w:r>
            <w:r>
              <w:t>ы в опытн</w:t>
            </w:r>
            <w:r w:rsidR="00993FF5">
              <w:t>ую</w:t>
            </w:r>
            <w:r w:rsidRPr="00E01839">
              <w:t xml:space="preserve"> эксплуатаци</w:t>
            </w:r>
            <w:r>
              <w:t>ю</w:t>
            </w:r>
          </w:p>
        </w:tc>
        <w:tc>
          <w:tcPr>
            <w:tcW w:w="2535" w:type="dxa"/>
          </w:tcPr>
          <w:p w14:paraId="35334119" w14:textId="77777777" w:rsidR="00E037CE" w:rsidRPr="00747A10" w:rsidRDefault="00AF63CF" w:rsidP="00353F23">
            <w:pPr>
              <w:pStyle w:val="SCf4"/>
            </w:pPr>
            <w:r w:rsidRPr="00747A10">
              <w:t>Язык: русский</w:t>
            </w:r>
          </w:p>
        </w:tc>
      </w:tr>
      <w:tr w:rsidR="00E037CE" w:rsidRPr="003240BC" w14:paraId="58DE0A5E" w14:textId="77777777" w:rsidTr="0028275E">
        <w:trPr>
          <w:trHeight w:val="424"/>
        </w:trPr>
        <w:tc>
          <w:tcPr>
            <w:tcW w:w="543" w:type="dxa"/>
          </w:tcPr>
          <w:p w14:paraId="02F3E58C" w14:textId="77777777" w:rsidR="00E037CE" w:rsidRPr="009A534A" w:rsidRDefault="00E037CE" w:rsidP="0028275E">
            <w:pPr>
              <w:pStyle w:val="SC"/>
            </w:pPr>
          </w:p>
        </w:tc>
        <w:tc>
          <w:tcPr>
            <w:tcW w:w="6246" w:type="dxa"/>
          </w:tcPr>
          <w:p w14:paraId="61B9DDFC" w14:textId="29AA0B42" w:rsidR="00E037CE" w:rsidRPr="00747A10" w:rsidRDefault="00E037CE" w:rsidP="00353F23">
            <w:pPr>
              <w:pStyle w:val="SC7"/>
            </w:pPr>
            <w:r w:rsidRPr="00AC5ECF">
              <w:t xml:space="preserve">Акт о готовности </w:t>
            </w:r>
            <w:r w:rsidR="006863E4">
              <w:rPr>
                <w:lang w:eastAsia="ru-RU"/>
              </w:rPr>
              <w:t>Подсистем</w:t>
            </w:r>
            <w:r w:rsidR="00A55765">
              <w:t>ы</w:t>
            </w:r>
            <w:r w:rsidR="00A55765" w:rsidRPr="00AC5ECF" w:rsidDel="00A55765">
              <w:t xml:space="preserve"> </w:t>
            </w:r>
            <w:r w:rsidRPr="00AC5ECF">
              <w:t>к вводу в по</w:t>
            </w:r>
            <w:r w:rsidR="00993FF5">
              <w:t>стоя</w:t>
            </w:r>
            <w:r w:rsidRPr="00AC5ECF">
              <w:t>нную эксплуатацию</w:t>
            </w:r>
          </w:p>
        </w:tc>
        <w:tc>
          <w:tcPr>
            <w:tcW w:w="2535" w:type="dxa"/>
          </w:tcPr>
          <w:p w14:paraId="3285FA3F" w14:textId="77777777" w:rsidR="00E037CE" w:rsidRPr="000C5F55" w:rsidRDefault="00AF63CF" w:rsidP="00353F23">
            <w:pPr>
              <w:pStyle w:val="SCf4"/>
            </w:pPr>
            <w:r w:rsidRPr="00747A10">
              <w:t>Язык: русский</w:t>
            </w:r>
          </w:p>
        </w:tc>
      </w:tr>
    </w:tbl>
    <w:p w14:paraId="59409CED" w14:textId="77777777" w:rsidR="002D604C" w:rsidRPr="00B747CB" w:rsidRDefault="002D604C" w:rsidP="002D604C"/>
    <w:p w14:paraId="1ED115B4" w14:textId="77777777" w:rsidR="00477BBE" w:rsidRPr="00927F37" w:rsidRDefault="00477BBE" w:rsidP="00144AE9">
      <w:pPr>
        <w:pStyle w:val="1"/>
        <w:rPr>
          <w:lang w:eastAsia="ru-RU"/>
        </w:rPr>
      </w:pPr>
      <w:bookmarkStart w:id="1214" w:name="_Toc447141665"/>
      <w:bookmarkStart w:id="1215" w:name="_Toc479788748"/>
      <w:bookmarkStart w:id="1216" w:name="_Toc481488945"/>
      <w:bookmarkStart w:id="1217" w:name="_Toc481489583"/>
      <w:r w:rsidRPr="00927F37">
        <w:rPr>
          <w:lang w:eastAsia="ru-RU"/>
        </w:rPr>
        <w:lastRenderedPageBreak/>
        <w:t>Источники разработки</w:t>
      </w:r>
      <w:bookmarkEnd w:id="1197"/>
      <w:bookmarkEnd w:id="1198"/>
      <w:bookmarkEnd w:id="1199"/>
      <w:bookmarkEnd w:id="1214"/>
      <w:bookmarkEnd w:id="1215"/>
      <w:bookmarkEnd w:id="1216"/>
      <w:bookmarkEnd w:id="1217"/>
    </w:p>
    <w:p w14:paraId="563A598E" w14:textId="7B90A729" w:rsidR="00D10525" w:rsidRPr="00C313EF" w:rsidRDefault="00DE47F2" w:rsidP="00D10525">
      <w:pPr>
        <w:pStyle w:val="SC3"/>
      </w:pPr>
      <w:r>
        <w:t xml:space="preserve">При </w:t>
      </w:r>
      <w:r w:rsidR="00000C7B">
        <w:fldChar w:fldCharType="begin"/>
      </w:r>
      <w:r w:rsidR="004A597B">
        <w:instrText xml:space="preserve"> DOCPROPERTY  "</w:instrText>
      </w:r>
      <w:r w:rsidR="00000C7B">
        <w:instrText xml:space="preserve">Тип проекта_пред"  \* MERGEFORMAT </w:instrText>
      </w:r>
      <w:r w:rsidR="00000C7B">
        <w:fldChar w:fldCharType="separate"/>
      </w:r>
      <w:r w:rsidR="005A0256">
        <w:t>создании</w:t>
      </w:r>
      <w:r w:rsidR="00000C7B">
        <w:fldChar w:fldCharType="end"/>
      </w:r>
      <w:r w:rsidR="00D10525" w:rsidRPr="00C313EF">
        <w:t xml:space="preserve"> </w:t>
      </w:r>
      <w:r w:rsidR="001E5C48">
        <w:t xml:space="preserve">Подсистемы </w:t>
      </w:r>
      <w:r w:rsidR="00D10525" w:rsidRPr="00C313EF">
        <w:t xml:space="preserve">и </w:t>
      </w:r>
      <w:r w:rsidR="00DF1C89">
        <w:t>разработке</w:t>
      </w:r>
      <w:r w:rsidR="00D10525" w:rsidRPr="00C313EF">
        <w:t xml:space="preserve"> проектно-эксплуатационной документации </w:t>
      </w:r>
      <w:r w:rsidR="00906086">
        <w:t>Исполнитель</w:t>
      </w:r>
      <w:r w:rsidR="00D10525" w:rsidRPr="00C313EF">
        <w:t xml:space="preserve"> должен </w:t>
      </w:r>
      <w:r w:rsidR="0035595A">
        <w:t xml:space="preserve">опираться на </w:t>
      </w:r>
      <w:r w:rsidR="0035595A" w:rsidRPr="00C313EF">
        <w:t>следующи</w:t>
      </w:r>
      <w:r w:rsidR="0035595A">
        <w:t>е</w:t>
      </w:r>
      <w:r w:rsidR="0035595A" w:rsidRPr="00C313EF">
        <w:t xml:space="preserve"> нормативны</w:t>
      </w:r>
      <w:r w:rsidR="0035595A">
        <w:t>е</w:t>
      </w:r>
      <w:r w:rsidR="0035595A" w:rsidRPr="00C313EF">
        <w:t xml:space="preserve"> документ</w:t>
      </w:r>
      <w:r w:rsidR="0035595A">
        <w:t>ы</w:t>
      </w:r>
      <w:r w:rsidR="00D10525" w:rsidRPr="00C313EF">
        <w:t>:</w:t>
      </w:r>
    </w:p>
    <w:p w14:paraId="178A7B26" w14:textId="77777777" w:rsidR="000C7765" w:rsidRPr="00C313EF" w:rsidRDefault="000C7765" w:rsidP="000C7765">
      <w:pPr>
        <w:pStyle w:val="a"/>
      </w:pPr>
      <w:bookmarkStart w:id="1218" w:name="OLE_LINK77"/>
      <w:bookmarkStart w:id="1219" w:name="OLE_LINK78"/>
      <w:bookmarkStart w:id="1220" w:name="OLE_LINK79"/>
      <w:bookmarkStart w:id="1221" w:name="OLE_LINK90"/>
      <w:bookmarkStart w:id="1222" w:name="OLE_LINK91"/>
      <w:r w:rsidRPr="000C7765">
        <w:t xml:space="preserve">ГОСТ 34.602-89 </w:t>
      </w:r>
      <w:r w:rsidR="00602031" w:rsidRPr="00976E10">
        <w:t>«</w:t>
      </w:r>
      <w:r w:rsidRPr="000C7765">
        <w:t>Техническое задание на создание автоматизированной системы</w:t>
      </w:r>
      <w:bookmarkEnd w:id="1218"/>
      <w:bookmarkEnd w:id="1219"/>
      <w:bookmarkEnd w:id="1220"/>
      <w:bookmarkEnd w:id="1221"/>
      <w:bookmarkEnd w:id="1222"/>
      <w:r w:rsidR="00602031" w:rsidRPr="00976E10">
        <w:t>»</w:t>
      </w:r>
      <w:r w:rsidR="00201261" w:rsidRPr="00C313EF">
        <w:t>;</w:t>
      </w:r>
    </w:p>
    <w:p w14:paraId="36A31D1F" w14:textId="77777777" w:rsidR="00D10525" w:rsidRPr="00C313EF" w:rsidRDefault="00D10525" w:rsidP="00D10525">
      <w:pPr>
        <w:pStyle w:val="a"/>
      </w:pPr>
      <w:r w:rsidRPr="00C313EF">
        <w:t xml:space="preserve">ГОСТ 34.601-90 </w:t>
      </w:r>
      <w:r w:rsidR="00602031" w:rsidRPr="00976E10">
        <w:t>«</w:t>
      </w:r>
      <w:r w:rsidRPr="00C313EF">
        <w:t>Комплекс стандартов на автоматизированные системы. Автоматизированные системы. Стадии создания</w:t>
      </w:r>
      <w:r w:rsidR="00602031" w:rsidRPr="00976E10">
        <w:t>»</w:t>
      </w:r>
      <w:r w:rsidRPr="00C313EF">
        <w:t>;</w:t>
      </w:r>
    </w:p>
    <w:p w14:paraId="2AA11092" w14:textId="77777777" w:rsidR="00D10525" w:rsidRPr="00C313EF" w:rsidRDefault="00D10525" w:rsidP="00D10525">
      <w:pPr>
        <w:pStyle w:val="a"/>
      </w:pPr>
      <w:bookmarkStart w:id="1223" w:name="OLE_LINK116"/>
      <w:bookmarkStart w:id="1224" w:name="OLE_LINK117"/>
      <w:r w:rsidRPr="00C313EF">
        <w:t>ГОСТ 34.201-89</w:t>
      </w:r>
      <w:bookmarkEnd w:id="1223"/>
      <w:bookmarkEnd w:id="1224"/>
      <w:r w:rsidRPr="00C313EF">
        <w:t xml:space="preserve"> </w:t>
      </w:r>
      <w:r w:rsidR="00602031" w:rsidRPr="00976E10">
        <w:t>«</w:t>
      </w:r>
      <w:r w:rsidRPr="00C313EF">
        <w:t>Информационная технология. Комплекс стандартов на автоматизи</w:t>
      </w:r>
      <w:r w:rsidR="002A0A43">
        <w:t>рованные системы. Виды, комплект</w:t>
      </w:r>
      <w:r w:rsidRPr="00C313EF">
        <w:t>нос</w:t>
      </w:r>
      <w:r>
        <w:t>ть и обозначение документов при </w:t>
      </w:r>
      <w:r w:rsidRPr="00C313EF">
        <w:t>создании автоматизированных систем</w:t>
      </w:r>
      <w:r w:rsidR="00602031" w:rsidRPr="00976E10">
        <w:t>»</w:t>
      </w:r>
      <w:r w:rsidRPr="00C313EF">
        <w:t>;</w:t>
      </w:r>
    </w:p>
    <w:p w14:paraId="00057082" w14:textId="77777777" w:rsidR="00D10525" w:rsidRDefault="00D10525" w:rsidP="00D10525">
      <w:pPr>
        <w:pStyle w:val="a"/>
      </w:pPr>
      <w:bookmarkStart w:id="1225" w:name="OLE_LINK92"/>
      <w:bookmarkStart w:id="1226" w:name="OLE_LINK93"/>
      <w:bookmarkStart w:id="1227" w:name="OLE_LINK94"/>
      <w:bookmarkStart w:id="1228" w:name="OLE_LINK95"/>
      <w:bookmarkStart w:id="1229" w:name="OLE_LINK96"/>
      <w:bookmarkStart w:id="1230" w:name="OLE_LINK97"/>
      <w:bookmarkStart w:id="1231" w:name="OLE_LINK98"/>
      <w:bookmarkStart w:id="1232" w:name="OLE_LINK99"/>
      <w:bookmarkStart w:id="1233" w:name="OLE_LINK100"/>
      <w:bookmarkStart w:id="1234" w:name="OLE_LINK101"/>
      <w:r w:rsidRPr="00C313EF">
        <w:t xml:space="preserve">РД 50-34.698-90 </w:t>
      </w:r>
      <w:r w:rsidR="00602031" w:rsidRPr="00976E10">
        <w:t>«</w:t>
      </w:r>
      <w:r w:rsidRPr="00C313EF">
        <w:t>Методические указания. Информационная технология. Комплекс стандартов на автоматизированные системы. Автоматиз</w:t>
      </w:r>
      <w:r w:rsidR="00DE47F2">
        <w:t>ированные системы. Требования к </w:t>
      </w:r>
      <w:r w:rsidRPr="00C313EF">
        <w:t>содержанию документов</w:t>
      </w:r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r w:rsidR="00602031" w:rsidRPr="00976E10">
        <w:t>»;</w:t>
      </w:r>
    </w:p>
    <w:p w14:paraId="6BB9D8EE" w14:textId="77777777" w:rsidR="002D76E3" w:rsidRPr="00976E10" w:rsidRDefault="002D76E3" w:rsidP="002D76E3">
      <w:pPr>
        <w:pStyle w:val="a"/>
      </w:pPr>
      <w:r w:rsidRPr="00976E10">
        <w:t>ГОСТ 34.003-90 «Автоматизированные системы. Термины и определения»;</w:t>
      </w:r>
    </w:p>
    <w:p w14:paraId="53C41B05" w14:textId="77777777" w:rsidR="002D76E3" w:rsidRPr="00976E10" w:rsidRDefault="002D76E3" w:rsidP="002D76E3">
      <w:pPr>
        <w:pStyle w:val="a"/>
      </w:pPr>
      <w:r w:rsidRPr="00976E10">
        <w:t>РД50-682-89 «Методические указания. Информационная технология. Комплекс стандартов и руководящих документов на автоматизированные системы. Общие положения»;</w:t>
      </w:r>
    </w:p>
    <w:p w14:paraId="254D807C" w14:textId="77777777" w:rsidR="002D76E3" w:rsidRPr="00976E10" w:rsidRDefault="002D76E3" w:rsidP="002D76E3">
      <w:pPr>
        <w:pStyle w:val="a"/>
      </w:pPr>
      <w:r w:rsidRPr="00976E10">
        <w:t>РД50-680-88 «Методические указания. Автоматизированные системы. Основные положения»;</w:t>
      </w:r>
    </w:p>
    <w:p w14:paraId="2946DD94" w14:textId="77777777" w:rsidR="007E6B8F" w:rsidRDefault="0074094E" w:rsidP="00D10525">
      <w:pPr>
        <w:pStyle w:val="a"/>
        <w:sectPr w:rsidR="007E6B8F" w:rsidSect="005B43EC">
          <w:headerReference w:type="default" r:id="rId28"/>
          <w:footerReference w:type="default" r:id="rId29"/>
          <w:footnotePr>
            <w:numRestart w:val="eachPage"/>
          </w:footnotePr>
          <w:pgSz w:w="11906" w:h="16838" w:code="9"/>
          <w:pgMar w:top="1134" w:right="851" w:bottom="1701" w:left="1701" w:header="714" w:footer="703" w:gutter="0"/>
          <w:cols w:space="708"/>
          <w:docGrid w:linePitch="360"/>
        </w:sectPr>
      </w:pPr>
      <w:r w:rsidRPr="00976E10">
        <w:t>ГОСТ 34.603-92 «Информационная технология. Виды испытаний автоматизированных систем».</w:t>
      </w:r>
    </w:p>
    <w:p w14:paraId="1EAF4A03" w14:textId="77777777" w:rsidR="007E6B8F" w:rsidRPr="007E6B8F" w:rsidRDefault="007E6B8F" w:rsidP="007E6B8F">
      <w:pPr>
        <w:pStyle w:val="SC0"/>
      </w:pPr>
      <w:r>
        <w:rPr>
          <w:rFonts w:eastAsia="Times New Roman"/>
          <w:lang w:eastAsia="ru-RU"/>
        </w:rPr>
        <w:lastRenderedPageBreak/>
        <w:t>Макеты экранов мобильного приложения</w:t>
      </w:r>
    </w:p>
    <w:p w14:paraId="45B7275C" w14:textId="77777777" w:rsidR="00904A38" w:rsidRDefault="00904A38" w:rsidP="00904A38">
      <w:pPr>
        <w:pStyle w:val="SCb"/>
      </w:pPr>
      <w:r>
        <w:rPr>
          <w:noProof/>
          <w:lang w:eastAsia="ru-RU"/>
        </w:rPr>
        <w:drawing>
          <wp:inline distT="0" distB="0" distL="0" distR="0" wp14:anchorId="688233F0" wp14:editId="660F77F2">
            <wp:extent cx="8470269" cy="4860000"/>
            <wp:effectExtent l="0" t="0" r="6985" b="0"/>
            <wp:docPr id="29" name="Рисунок 29" descr="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i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269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DF32" w14:textId="06143F5C" w:rsidR="00904A38" w:rsidRDefault="00904A38" w:rsidP="0027693A">
      <w:pPr>
        <w:pStyle w:val="SCc"/>
        <w:rPr>
          <w:lang w:val="en-US"/>
        </w:rPr>
      </w:pPr>
      <w:r>
        <w:t xml:space="preserve">Рисунок </w:t>
      </w:r>
      <w:fldSimple w:instr=" SEQ Рисунок \* ARABIC ">
        <w:bookmarkStart w:id="1235" w:name="_Ref468793895"/>
        <w:r w:rsidR="00000331">
          <w:rPr>
            <w:noProof/>
          </w:rPr>
          <w:t>10</w:t>
        </w:r>
        <w:bookmarkEnd w:id="1235"/>
      </w:fldSimple>
      <w:r w:rsidRPr="00E3007D">
        <w:rPr>
          <w:noProof/>
        </w:rPr>
        <w:t xml:space="preserve"> — </w:t>
      </w:r>
      <w:r w:rsidR="007D316D">
        <w:rPr>
          <w:noProof/>
        </w:rPr>
        <w:t>Основной экран</w:t>
      </w:r>
    </w:p>
    <w:p w14:paraId="781854C8" w14:textId="77777777" w:rsidR="00904A38" w:rsidRDefault="00904A38" w:rsidP="00904A38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7A795F1E" wp14:editId="1D430ACB">
            <wp:extent cx="7569356" cy="4860000"/>
            <wp:effectExtent l="0" t="0" r="0" b="0"/>
            <wp:docPr id="28" name="Рисунок 28" descr="mainfastbt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infastbtn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356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71C5" w14:textId="0F07F10D" w:rsidR="00904A38" w:rsidRPr="007E6B8F" w:rsidRDefault="00904A38" w:rsidP="0027693A">
      <w:pPr>
        <w:pStyle w:val="SCc"/>
      </w:pPr>
      <w:r>
        <w:t xml:space="preserve">Рисунок </w:t>
      </w:r>
      <w:fldSimple w:instr=" SEQ Рисунок \* ARABIC ">
        <w:bookmarkStart w:id="1236" w:name="_Ref468793923"/>
        <w:r w:rsidR="00000331">
          <w:rPr>
            <w:noProof/>
          </w:rPr>
          <w:t>11</w:t>
        </w:r>
        <w:bookmarkEnd w:id="1236"/>
      </w:fldSimple>
      <w:r w:rsidRPr="00AC3626">
        <w:rPr>
          <w:noProof/>
        </w:rPr>
        <w:t xml:space="preserve"> — Вариант с боковым меню</w:t>
      </w:r>
    </w:p>
    <w:p w14:paraId="460E68CF" w14:textId="77777777" w:rsidR="007E6B8F" w:rsidRDefault="007E6B8F" w:rsidP="007E6B8F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3001E231" wp14:editId="534F407A">
            <wp:extent cx="7569355" cy="4860000"/>
            <wp:effectExtent l="0" t="0" r="0" b="0"/>
            <wp:docPr id="33" name="Рисунок 33" descr="rainandcurr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ainandcurrent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355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A9A9" w14:textId="44C64F12" w:rsidR="007E6B8F" w:rsidRDefault="00634907" w:rsidP="0027693A">
      <w:pPr>
        <w:pStyle w:val="SCc"/>
        <w:rPr>
          <w:noProof/>
        </w:rPr>
      </w:pPr>
      <w:r>
        <w:t xml:space="preserve">Рисунок </w:t>
      </w:r>
      <w:fldSimple w:instr=" SEQ Рисунок \* ARABIC ">
        <w:bookmarkStart w:id="1237" w:name="_Ref468795921"/>
        <w:r w:rsidR="00000331">
          <w:rPr>
            <w:noProof/>
          </w:rPr>
          <w:t>12</w:t>
        </w:r>
        <w:bookmarkEnd w:id="1237"/>
      </w:fldSimple>
      <w:r w:rsidR="007E6B8F" w:rsidRPr="002B1C85">
        <w:rPr>
          <w:noProof/>
        </w:rPr>
        <w:t xml:space="preserve"> — </w:t>
      </w:r>
      <w:r w:rsidR="007D316D">
        <w:rPr>
          <w:noProof/>
        </w:rPr>
        <w:t>Метеоданн</w:t>
      </w:r>
      <w:r w:rsidR="007E6B8F" w:rsidRPr="002B1C85">
        <w:rPr>
          <w:noProof/>
        </w:rPr>
        <w:t>ые</w:t>
      </w:r>
    </w:p>
    <w:p w14:paraId="399497C7" w14:textId="77777777" w:rsidR="005C19D3" w:rsidRDefault="005C19D3" w:rsidP="005C19D3">
      <w:pPr>
        <w:pStyle w:val="SCb"/>
      </w:pPr>
      <w:r w:rsidRPr="00907A19">
        <w:rPr>
          <w:noProof/>
          <w:lang w:eastAsia="ru-RU"/>
        </w:rPr>
        <w:lastRenderedPageBreak/>
        <w:drawing>
          <wp:inline distT="0" distB="0" distL="0" distR="0" wp14:anchorId="22695786" wp14:editId="3E4F62EE">
            <wp:extent cx="3072384" cy="2033913"/>
            <wp:effectExtent l="0" t="0" r="0" b="4445"/>
            <wp:docPr id="41" name="Рисунок 41" descr="Картинки по запросу сила ветра на кар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ртинки по запросу сила ветра на карт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040" cy="204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8FE7" w14:textId="27744FEA" w:rsidR="005C19D3" w:rsidRPr="00634907" w:rsidRDefault="00FF0343" w:rsidP="005C19D3">
      <w:pPr>
        <w:pStyle w:val="SCc"/>
      </w:pPr>
      <w:r>
        <w:t xml:space="preserve">Рисунок </w:t>
      </w:r>
      <w:fldSimple w:instr=" SEQ Рисунок \* ARABIC ">
        <w:bookmarkStart w:id="1238" w:name="_Ref468796812"/>
        <w:r w:rsidR="00000331">
          <w:rPr>
            <w:noProof/>
          </w:rPr>
          <w:t>13</w:t>
        </w:r>
        <w:bookmarkEnd w:id="1238"/>
      </w:fldSimple>
      <w:r w:rsidR="005C19D3" w:rsidRPr="00634907">
        <w:t xml:space="preserve">— </w:t>
      </w:r>
      <w:bookmarkStart w:id="1239" w:name="OLE_LINK55"/>
      <w:bookmarkStart w:id="1240" w:name="OLE_LINK56"/>
      <w:bookmarkStart w:id="1241" w:name="OLE_LINK57"/>
      <w:r w:rsidR="005C19D3" w:rsidRPr="00634907">
        <w:t>Расшифровка «перьев», обозначающих направление и скорость ветра на карте</w:t>
      </w:r>
      <w:bookmarkEnd w:id="1239"/>
      <w:bookmarkEnd w:id="1240"/>
      <w:bookmarkEnd w:id="1241"/>
      <w:r w:rsidR="005C19D3" w:rsidRPr="00634907">
        <w:t>.</w:t>
      </w:r>
    </w:p>
    <w:p w14:paraId="629045E4" w14:textId="77777777" w:rsidR="00FF0343" w:rsidRDefault="00FF0343" w:rsidP="00FF0343">
      <w:pPr>
        <w:pStyle w:val="SCb"/>
      </w:pPr>
      <w:r w:rsidRPr="00907A19">
        <w:rPr>
          <w:noProof/>
          <w:lang w:eastAsia="ru-RU"/>
        </w:rPr>
        <w:lastRenderedPageBreak/>
        <w:drawing>
          <wp:inline distT="0" distB="0" distL="0" distR="0" wp14:anchorId="06932798" wp14:editId="5662B19B">
            <wp:extent cx="5795010" cy="3622040"/>
            <wp:effectExtent l="0" t="0" r="0" b="0"/>
            <wp:docPr id="42" name="Рисунок 42" descr="Screenshot_2016-11-25-16-12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_2016-11-25-16-12-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625C7" w14:textId="72E5905D" w:rsidR="00FF0343" w:rsidRDefault="00904A38" w:rsidP="00FF0343">
      <w:pPr>
        <w:pStyle w:val="SCc"/>
        <w:rPr>
          <w:noProof/>
        </w:rPr>
      </w:pPr>
      <w:r>
        <w:t xml:space="preserve">Рисунок </w:t>
      </w:r>
      <w:fldSimple w:instr=" SEQ Рисунок \* ARABIC ">
        <w:bookmarkStart w:id="1242" w:name="_Ref468797224"/>
        <w:r w:rsidR="00000331">
          <w:rPr>
            <w:noProof/>
          </w:rPr>
          <w:t>14</w:t>
        </w:r>
        <w:bookmarkEnd w:id="1242"/>
      </w:fldSimple>
      <w:r w:rsidR="00FF0343" w:rsidRPr="001560DD">
        <w:rPr>
          <w:noProof/>
        </w:rPr>
        <w:t xml:space="preserve"> — </w:t>
      </w:r>
      <w:bookmarkStart w:id="1243" w:name="OLE_LINK61"/>
      <w:bookmarkStart w:id="1244" w:name="OLE_LINK62"/>
      <w:bookmarkStart w:id="1245" w:name="OLE_LINK63"/>
      <w:r w:rsidR="00FF0343" w:rsidRPr="001560DD">
        <w:rPr>
          <w:noProof/>
        </w:rPr>
        <w:t>Пример отображения направления и скорости ветра на карте</w:t>
      </w:r>
      <w:bookmarkEnd w:id="1243"/>
      <w:bookmarkEnd w:id="1244"/>
      <w:bookmarkEnd w:id="1245"/>
      <w:r w:rsidR="00FF0343" w:rsidRPr="001560DD">
        <w:rPr>
          <w:noProof/>
        </w:rPr>
        <w:t>.</w:t>
      </w:r>
    </w:p>
    <w:p w14:paraId="597416FD" w14:textId="77777777" w:rsidR="00EA4747" w:rsidRDefault="00EA4747" w:rsidP="00EA4747">
      <w:pPr>
        <w:pStyle w:val="SCb"/>
      </w:pPr>
      <w:r w:rsidRPr="00907A19">
        <w:rPr>
          <w:noProof/>
          <w:lang w:eastAsia="ru-RU"/>
        </w:rPr>
        <w:lastRenderedPageBreak/>
        <w:drawing>
          <wp:inline distT="0" distB="0" distL="0" distR="0" wp14:anchorId="23447AC6" wp14:editId="1526D440">
            <wp:extent cx="3101645" cy="2083611"/>
            <wp:effectExtent l="0" t="0" r="3810" b="0"/>
            <wp:docPr id="43" name="Рисунок 43" descr="https://openweathermap.org/themes/openweathermap/assets/vendor/owm/img/pressure_800_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openweathermap.org/themes/openweathermap/assets/vendor/owm/img/pressure_800_60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0" cy="211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2BDA1" w14:textId="581B0600" w:rsidR="00EA4747" w:rsidRPr="00EA4747" w:rsidRDefault="00480E0A" w:rsidP="0027693A">
      <w:pPr>
        <w:pStyle w:val="SCc"/>
      </w:pPr>
      <w:r>
        <w:t xml:space="preserve">Рисунок </w:t>
      </w:r>
      <w:fldSimple w:instr=" SEQ Рисунок \* ARABIC ">
        <w:bookmarkStart w:id="1246" w:name="_Ref468801528"/>
        <w:r w:rsidR="00000331">
          <w:rPr>
            <w:noProof/>
          </w:rPr>
          <w:t>15</w:t>
        </w:r>
        <w:bookmarkEnd w:id="1246"/>
      </w:fldSimple>
      <w:r w:rsidR="00EA4747" w:rsidRPr="00302F28">
        <w:t xml:space="preserve"> — Пример отображения </w:t>
      </w:r>
      <w:r>
        <w:t xml:space="preserve">Карты </w:t>
      </w:r>
      <w:r w:rsidR="00EA4747" w:rsidRPr="00302F28">
        <w:t>давления.</w:t>
      </w:r>
    </w:p>
    <w:p w14:paraId="5F519B88" w14:textId="77777777" w:rsidR="00EA4747" w:rsidRDefault="00EA4747" w:rsidP="00EA4747">
      <w:pPr>
        <w:pStyle w:val="SCb"/>
      </w:pPr>
      <w:r w:rsidRPr="00907A19">
        <w:rPr>
          <w:noProof/>
          <w:lang w:eastAsia="ru-RU"/>
        </w:rPr>
        <w:drawing>
          <wp:inline distT="0" distB="0" distL="0" distR="0" wp14:anchorId="0DA95852" wp14:editId="34ADF6B1">
            <wp:extent cx="3098991" cy="2179930"/>
            <wp:effectExtent l="0" t="0" r="6350" b="0"/>
            <wp:docPr id="44" name="Рисунок 44" descr="https://openweathermap.org/themes/openweathermap/assets/vendor/owm/img/temperature_800_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openweathermap.org/themes/openweathermap/assets/vendor/owm/img/temperature_800_60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60" cy="219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ACA3" w14:textId="5602D562" w:rsidR="00EA4747" w:rsidRDefault="00480E0A" w:rsidP="0027693A">
      <w:pPr>
        <w:pStyle w:val="SCc"/>
      </w:pPr>
      <w:r>
        <w:t xml:space="preserve">Рисунок </w:t>
      </w:r>
      <w:fldSimple w:instr=" SEQ Рисунок \* ARABIC ">
        <w:bookmarkStart w:id="1247" w:name="_Ref468801587"/>
        <w:r w:rsidR="00000331">
          <w:rPr>
            <w:noProof/>
          </w:rPr>
          <w:t>16</w:t>
        </w:r>
        <w:bookmarkEnd w:id="1247"/>
      </w:fldSimple>
      <w:r w:rsidR="00EA4747" w:rsidRPr="001B395F">
        <w:t xml:space="preserve"> — Пример отображения </w:t>
      </w:r>
      <w:r>
        <w:t>Термальной карты</w:t>
      </w:r>
      <w:r w:rsidR="00EA4747" w:rsidRPr="001B395F">
        <w:t>.</w:t>
      </w:r>
    </w:p>
    <w:p w14:paraId="2593C933" w14:textId="77777777" w:rsidR="00EA4747" w:rsidRDefault="00EA4747" w:rsidP="00EA4747">
      <w:pPr>
        <w:pStyle w:val="SCb"/>
      </w:pPr>
      <w:r w:rsidRPr="00907A19">
        <w:rPr>
          <w:noProof/>
          <w:lang w:eastAsia="ru-RU"/>
        </w:rPr>
        <w:lastRenderedPageBreak/>
        <w:drawing>
          <wp:inline distT="0" distB="0" distL="0" distR="0" wp14:anchorId="10DDA0EC" wp14:editId="21732F30">
            <wp:extent cx="3366915" cy="2355494"/>
            <wp:effectExtent l="0" t="0" r="5080" b="6985"/>
            <wp:docPr id="45" name="Рисунок 45" descr="https://openweathermap.org/themes/openweathermap/assets/vendor/owm/img/precipitation_800_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openweathermap.org/themes/openweathermap/assets/vendor/owm/img/precipitation_800_60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384" cy="236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A7727" w14:textId="56134D6E" w:rsidR="00EA4747" w:rsidRDefault="00480E0A" w:rsidP="0027693A">
      <w:pPr>
        <w:pStyle w:val="SCc"/>
      </w:pPr>
      <w:r>
        <w:t xml:space="preserve">Рисунок </w:t>
      </w:r>
      <w:fldSimple w:instr=" SEQ Рисунок \* ARABIC ">
        <w:bookmarkStart w:id="1248" w:name="_Ref468801597"/>
        <w:r w:rsidR="00000331">
          <w:rPr>
            <w:noProof/>
          </w:rPr>
          <w:t>17</w:t>
        </w:r>
        <w:bookmarkEnd w:id="1248"/>
      </w:fldSimple>
      <w:r w:rsidR="00EA4747" w:rsidRPr="00B93F46">
        <w:t xml:space="preserve"> — Пример отображения </w:t>
      </w:r>
      <w:r>
        <w:t xml:space="preserve">Карты </w:t>
      </w:r>
      <w:r w:rsidR="00EA4747" w:rsidRPr="00B93F46">
        <w:t>осадков цветом.</w:t>
      </w:r>
    </w:p>
    <w:p w14:paraId="0DD9F3E7" w14:textId="77777777" w:rsidR="00EA4747" w:rsidRDefault="00EA4747" w:rsidP="0027693A">
      <w:pPr>
        <w:pStyle w:val="SCb"/>
      </w:pPr>
      <w:r w:rsidRPr="00907A19">
        <w:rPr>
          <w:noProof/>
          <w:lang w:eastAsia="ru-RU"/>
        </w:rPr>
        <w:drawing>
          <wp:inline distT="0" distB="0" distL="0" distR="0" wp14:anchorId="5AE619C8" wp14:editId="2AAF61DA">
            <wp:extent cx="2281700" cy="2342020"/>
            <wp:effectExtent l="0" t="0" r="4445" b="1270"/>
            <wp:docPr id="46" name="Рисунок 46" descr="http://www.lamma.rete.toscana.it/previ/ita/immagini/tosca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lamma.rete.toscana.it/previ/ita/immagini/toscana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283" cy="236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AB7F" w14:textId="61E9EAC3" w:rsidR="00EA4747" w:rsidRDefault="00480E0A" w:rsidP="0027693A">
      <w:pPr>
        <w:pStyle w:val="SCc"/>
      </w:pPr>
      <w:r>
        <w:t xml:space="preserve">Рисунок </w:t>
      </w:r>
      <w:fldSimple w:instr=" SEQ Рисунок \* ARABIC ">
        <w:bookmarkStart w:id="1249" w:name="_Ref468801605"/>
        <w:r w:rsidR="00000331">
          <w:rPr>
            <w:noProof/>
          </w:rPr>
          <w:t>18</w:t>
        </w:r>
        <w:bookmarkEnd w:id="1249"/>
      </w:fldSimple>
      <w:r w:rsidR="00EA4747" w:rsidRPr="00A05A7A">
        <w:t xml:space="preserve"> — Пример отображения </w:t>
      </w:r>
      <w:r>
        <w:t xml:space="preserve">Карты </w:t>
      </w:r>
      <w:r w:rsidR="00EA4747" w:rsidRPr="00A05A7A">
        <w:t xml:space="preserve">осадков </w:t>
      </w:r>
      <w:r>
        <w:t>символикой</w:t>
      </w:r>
      <w:r w:rsidR="00EA4747" w:rsidRPr="00A05A7A">
        <w:t>.</w:t>
      </w:r>
    </w:p>
    <w:p w14:paraId="19B62B63" w14:textId="77777777" w:rsidR="007E6B8F" w:rsidRDefault="007E6B8F" w:rsidP="007E6B8F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3A54EC2E" wp14:editId="66F57ED2">
            <wp:extent cx="7586717" cy="4860000"/>
            <wp:effectExtent l="0" t="0" r="0" b="0"/>
            <wp:docPr id="32" name="Рисунок 32" descr="wind_r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wind_ros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717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3F5E" w14:textId="38F385A0" w:rsidR="007E6B8F" w:rsidRPr="007E6B8F" w:rsidRDefault="00480E0A" w:rsidP="0027693A">
      <w:pPr>
        <w:pStyle w:val="SCc"/>
      </w:pPr>
      <w:r>
        <w:t xml:space="preserve">Рисунок </w:t>
      </w:r>
      <w:fldSimple w:instr=" SEQ Рисунок \* ARABIC ">
        <w:bookmarkStart w:id="1250" w:name="_Ref468801739"/>
        <w:r w:rsidR="00000331">
          <w:rPr>
            <w:noProof/>
          </w:rPr>
          <w:t>19</w:t>
        </w:r>
        <w:bookmarkEnd w:id="1250"/>
      </w:fldSimple>
      <w:r w:rsidR="007E6B8F" w:rsidRPr="000A085C">
        <w:rPr>
          <w:noProof/>
        </w:rPr>
        <w:t xml:space="preserve"> — </w:t>
      </w:r>
      <w:r>
        <w:rPr>
          <w:noProof/>
        </w:rPr>
        <w:t>Карта течений, р</w:t>
      </w:r>
      <w:r w:rsidR="007E6B8F" w:rsidRPr="000A085C">
        <w:rPr>
          <w:noProof/>
        </w:rPr>
        <w:t>оза ветров и табличное представление</w:t>
      </w:r>
      <w:r>
        <w:rPr>
          <w:noProof/>
        </w:rPr>
        <w:t xml:space="preserve"> </w:t>
      </w:r>
      <w:r w:rsidR="007D316D">
        <w:rPr>
          <w:noProof/>
        </w:rPr>
        <w:t>Метеоданн</w:t>
      </w:r>
      <w:r>
        <w:rPr>
          <w:noProof/>
        </w:rPr>
        <w:t>ых</w:t>
      </w:r>
    </w:p>
    <w:p w14:paraId="50AAE126" w14:textId="77777777" w:rsidR="007E6B8F" w:rsidRDefault="007E6B8F" w:rsidP="007E6B8F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730F1D85" wp14:editId="25EC725A">
            <wp:extent cx="7569364" cy="4860000"/>
            <wp:effectExtent l="0" t="0" r="0" b="0"/>
            <wp:docPr id="31" name="Рисунок 31" descr="wind_rose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wind_rose_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364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4D24" w14:textId="7B34BEB1" w:rsidR="007E6B8F" w:rsidRPr="007E6B8F" w:rsidRDefault="000E7167" w:rsidP="0027693A">
      <w:pPr>
        <w:pStyle w:val="SCc"/>
      </w:pPr>
      <w:r>
        <w:t xml:space="preserve">Рисунок </w:t>
      </w:r>
      <w:fldSimple w:instr=" SEQ Рисунок \* ARABIC ">
        <w:bookmarkStart w:id="1251" w:name="_Ref468802128"/>
        <w:r w:rsidR="00000331">
          <w:rPr>
            <w:noProof/>
          </w:rPr>
          <w:t>20</w:t>
        </w:r>
        <w:bookmarkEnd w:id="1251"/>
      </w:fldSimple>
      <w:r w:rsidR="007E6B8F" w:rsidRPr="005E0016">
        <w:rPr>
          <w:noProof/>
        </w:rPr>
        <w:t xml:space="preserve"> — Роза ветров и табличное представление</w:t>
      </w:r>
    </w:p>
    <w:p w14:paraId="0F782BDB" w14:textId="77777777" w:rsidR="000E7167" w:rsidRDefault="000E7167" w:rsidP="000E7167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7AEBA40F" wp14:editId="3D01CA96">
            <wp:extent cx="7569356" cy="4860000"/>
            <wp:effectExtent l="0" t="0" r="0" b="0"/>
            <wp:docPr id="23" name="Рисунок 23" descr="settings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ettings_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356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38DE" w14:textId="2CE0BD74" w:rsidR="000E7167" w:rsidRPr="00E27505" w:rsidRDefault="000E7167" w:rsidP="0027693A">
      <w:pPr>
        <w:pStyle w:val="SCc"/>
      </w:pPr>
      <w:r>
        <w:t xml:space="preserve">Рисунок </w:t>
      </w:r>
      <w:fldSimple w:instr=" SEQ Рисунок \* ARABIC ">
        <w:bookmarkStart w:id="1252" w:name="_Ref468806452"/>
        <w:r w:rsidR="00000331">
          <w:rPr>
            <w:noProof/>
          </w:rPr>
          <w:t>21</w:t>
        </w:r>
        <w:bookmarkEnd w:id="1252"/>
      </w:fldSimple>
      <w:r w:rsidRPr="00EA53AD">
        <w:rPr>
          <w:noProof/>
        </w:rPr>
        <w:t xml:space="preserve"> — Настройка загружаемых POI</w:t>
      </w:r>
    </w:p>
    <w:p w14:paraId="318D5AFD" w14:textId="77777777" w:rsidR="007E6B8F" w:rsidRDefault="007E6B8F" w:rsidP="007E6B8F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08C5AF24" wp14:editId="22DCB8F8">
            <wp:extent cx="7569357" cy="4860000"/>
            <wp:effectExtent l="0" t="0" r="0" b="0"/>
            <wp:docPr id="30" name="Рисунок 30" descr="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ha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357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7A8C" w14:textId="7E4282F7" w:rsidR="007E6B8F" w:rsidRDefault="000E7167" w:rsidP="0027693A">
      <w:pPr>
        <w:pStyle w:val="SCc"/>
        <w:rPr>
          <w:lang w:val="en-US"/>
        </w:rPr>
      </w:pPr>
      <w:r>
        <w:t xml:space="preserve">Рисунок </w:t>
      </w:r>
      <w:fldSimple w:instr=" SEQ Рисунок \* ARABIC ">
        <w:bookmarkStart w:id="1253" w:name="_Ref468806226"/>
        <w:r w:rsidR="00000331">
          <w:rPr>
            <w:noProof/>
          </w:rPr>
          <w:t>22</w:t>
        </w:r>
        <w:bookmarkEnd w:id="1253"/>
      </w:fldSimple>
      <w:r w:rsidR="007E6B8F" w:rsidRPr="00107304">
        <w:rPr>
          <w:noProof/>
        </w:rPr>
        <w:t xml:space="preserve"> —</w:t>
      </w:r>
      <w:r w:rsidR="00B86AE3">
        <w:rPr>
          <w:noProof/>
        </w:rPr>
        <w:t xml:space="preserve"> Чат</w:t>
      </w:r>
      <w:r w:rsidR="007E6B8F" w:rsidRPr="00107304">
        <w:rPr>
          <w:noProof/>
        </w:rPr>
        <w:t>ы</w:t>
      </w:r>
      <w:r w:rsidR="00F7716E">
        <w:rPr>
          <w:noProof/>
        </w:rPr>
        <w:t>.</w:t>
      </w:r>
    </w:p>
    <w:p w14:paraId="6FB21024" w14:textId="77777777" w:rsidR="007E6B8F" w:rsidRDefault="007E6B8F" w:rsidP="007E6B8F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08B0C11D" wp14:editId="7FED1FCB">
            <wp:extent cx="7569356" cy="4860000"/>
            <wp:effectExtent l="0" t="0" r="0" b="0"/>
            <wp:docPr id="27" name="Рисунок 27" descr="layers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layerslis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356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39A1" w14:textId="3B57E151" w:rsidR="007E6B8F" w:rsidRDefault="001E247A" w:rsidP="0027693A">
      <w:pPr>
        <w:pStyle w:val="SCc"/>
        <w:rPr>
          <w:lang w:val="en-US"/>
        </w:rPr>
      </w:pPr>
      <w:r>
        <w:t xml:space="preserve">Рисунок </w:t>
      </w:r>
      <w:fldSimple w:instr=" SEQ Рисунок \* ARABIC ">
        <w:bookmarkStart w:id="1254" w:name="_Ref468808460"/>
        <w:r w:rsidR="00000331">
          <w:rPr>
            <w:noProof/>
          </w:rPr>
          <w:t>23</w:t>
        </w:r>
        <w:bookmarkEnd w:id="1254"/>
      </w:fldSimple>
      <w:r w:rsidR="007E6B8F" w:rsidRPr="00333202">
        <w:rPr>
          <w:noProof/>
        </w:rPr>
        <w:t xml:space="preserve"> — Настройка отображаемых слоев</w:t>
      </w:r>
      <w:r w:rsidR="00F7716E">
        <w:rPr>
          <w:noProof/>
        </w:rPr>
        <w:t>.</w:t>
      </w:r>
    </w:p>
    <w:p w14:paraId="45099567" w14:textId="77777777" w:rsidR="007E6B8F" w:rsidRDefault="007E6B8F" w:rsidP="007E6B8F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46E999AB" wp14:editId="0AB916C2">
            <wp:extent cx="7569356" cy="4860000"/>
            <wp:effectExtent l="0" t="0" r="0" b="0"/>
            <wp:docPr id="26" name="Рисунок 26" descr="offline_ma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offline_map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356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67F0" w14:textId="0C3EBE57" w:rsidR="007E6B8F" w:rsidRDefault="0068337F" w:rsidP="0027693A">
      <w:pPr>
        <w:pStyle w:val="SCc"/>
        <w:rPr>
          <w:lang w:val="en-US"/>
        </w:rPr>
      </w:pPr>
      <w:r>
        <w:t xml:space="preserve">Рисунок </w:t>
      </w:r>
      <w:fldSimple w:instr=" SEQ Рисунок \* ARABIC ">
        <w:bookmarkStart w:id="1255" w:name="_Ref468809181"/>
        <w:r w:rsidR="00000331">
          <w:rPr>
            <w:noProof/>
          </w:rPr>
          <w:t>24</w:t>
        </w:r>
        <w:bookmarkEnd w:id="1255"/>
      </w:fldSimple>
      <w:r w:rsidR="007E6B8F" w:rsidRPr="00017DF3">
        <w:rPr>
          <w:noProof/>
        </w:rPr>
        <w:t xml:space="preserve"> — Управление загруженными фрагментами</w:t>
      </w:r>
      <w:r w:rsidR="00F7716E">
        <w:rPr>
          <w:noProof/>
        </w:rPr>
        <w:t>.</w:t>
      </w:r>
    </w:p>
    <w:p w14:paraId="19611BA9" w14:textId="77777777" w:rsidR="00125B59" w:rsidRDefault="00125B59" w:rsidP="00125B59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79AAB796" wp14:editId="2551EEA7">
            <wp:extent cx="7569356" cy="4860000"/>
            <wp:effectExtent l="0" t="0" r="0" b="0"/>
            <wp:docPr id="24" name="Рисунок 24" descr="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tting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356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E216" w14:textId="61078D69" w:rsidR="00125B59" w:rsidRDefault="00125B59" w:rsidP="0027693A">
      <w:pPr>
        <w:pStyle w:val="SCc"/>
        <w:rPr>
          <w:lang w:val="en-US"/>
        </w:rPr>
      </w:pPr>
      <w:r>
        <w:t xml:space="preserve">Рисунок </w:t>
      </w:r>
      <w:fldSimple w:instr=" SEQ Рисунок \* ARABIC ">
        <w:bookmarkStart w:id="1256" w:name="_Ref468812256"/>
        <w:r w:rsidR="00000331">
          <w:rPr>
            <w:noProof/>
          </w:rPr>
          <w:t>25</w:t>
        </w:r>
        <w:bookmarkEnd w:id="1256"/>
      </w:fldSimple>
      <w:r w:rsidRPr="008F0B5E">
        <w:rPr>
          <w:noProof/>
        </w:rPr>
        <w:t xml:space="preserve"> — Настройка автозагрузки</w:t>
      </w:r>
    </w:p>
    <w:p w14:paraId="61E4289A" w14:textId="77777777" w:rsidR="007E6B8F" w:rsidRDefault="007E6B8F" w:rsidP="007E6B8F">
      <w:pPr>
        <w:pStyle w:val="SCb"/>
      </w:pPr>
      <w:r>
        <w:rPr>
          <w:noProof/>
          <w:lang w:eastAsia="ru-RU"/>
        </w:rPr>
        <w:lastRenderedPageBreak/>
        <w:drawing>
          <wp:inline distT="0" distB="0" distL="0" distR="0" wp14:anchorId="533D4B91" wp14:editId="7188DDC7">
            <wp:extent cx="7569356" cy="4860000"/>
            <wp:effectExtent l="0" t="0" r="0" b="0"/>
            <wp:docPr id="25" name="Рисунок 25" descr="n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nigh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356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1B201" w14:textId="730A1069" w:rsidR="007E6B8F" w:rsidRPr="00E27505" w:rsidRDefault="0082543F" w:rsidP="0027693A">
      <w:pPr>
        <w:pStyle w:val="SCc"/>
      </w:pPr>
      <w:r>
        <w:t xml:space="preserve">Рисунок </w:t>
      </w:r>
      <w:fldSimple w:instr=" SEQ Рисунок \* ARABIC ">
        <w:bookmarkStart w:id="1257" w:name="_Ref468813445"/>
        <w:r w:rsidR="00000331">
          <w:rPr>
            <w:noProof/>
          </w:rPr>
          <w:t>26</w:t>
        </w:r>
        <w:bookmarkEnd w:id="1257"/>
      </w:fldSimple>
      <w:r w:rsidR="007E6B8F" w:rsidRPr="00CA2D49">
        <w:rPr>
          <w:noProof/>
        </w:rPr>
        <w:t xml:space="preserve"> — Ночной </w:t>
      </w:r>
      <w:r w:rsidR="007E6B8F">
        <w:rPr>
          <w:noProof/>
        </w:rPr>
        <w:t>режим работы</w:t>
      </w:r>
    </w:p>
    <w:sectPr w:rsidR="007E6B8F" w:rsidRPr="00E27505" w:rsidSect="007E6B8F">
      <w:headerReference w:type="default" r:id="rId47"/>
      <w:footerReference w:type="default" r:id="rId48"/>
      <w:footnotePr>
        <w:numRestart w:val="eachPage"/>
      </w:footnotePr>
      <w:pgSz w:w="16838" w:h="11906" w:orient="landscape" w:code="9"/>
      <w:pgMar w:top="1701" w:right="1134" w:bottom="851" w:left="1701" w:header="714" w:footer="70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8C503" w14:textId="77777777" w:rsidR="0003575B" w:rsidRDefault="0003575B" w:rsidP="00F21C35">
      <w:pPr>
        <w:spacing w:before="0"/>
      </w:pPr>
      <w:r>
        <w:separator/>
      </w:r>
    </w:p>
  </w:endnote>
  <w:endnote w:type="continuationSeparator" w:id="0">
    <w:p w14:paraId="09F6F29A" w14:textId="77777777" w:rsidR="0003575B" w:rsidRDefault="0003575B" w:rsidP="00F21C35">
      <w:pPr>
        <w:spacing w:before="0"/>
      </w:pPr>
      <w:r>
        <w:continuationSeparator/>
      </w:r>
    </w:p>
  </w:endnote>
  <w:endnote w:type="continuationNotice" w:id="1">
    <w:p w14:paraId="7A1FD7CA" w14:textId="77777777" w:rsidR="0003575B" w:rsidRDefault="0003575B">
      <w:pPr>
        <w:spacing w:before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99594" w14:textId="77777777" w:rsidR="00A96C52" w:rsidRDefault="00A96C52" w:rsidP="00F4391E"/>
  <w:tbl>
    <w:tblPr>
      <w:tblW w:w="5017" w:type="pct"/>
      <w:tblLook w:val="01E0" w:firstRow="1" w:lastRow="1" w:firstColumn="1" w:lastColumn="1" w:noHBand="0" w:noVBand="0"/>
    </w:tblPr>
    <w:tblGrid>
      <w:gridCol w:w="7620"/>
      <w:gridCol w:w="2269"/>
    </w:tblGrid>
    <w:tr w:rsidR="00A96C52" w:rsidRPr="00F01468" w14:paraId="5E32D6FC" w14:textId="77777777" w:rsidTr="00434104">
      <w:trPr>
        <w:trHeight w:val="226"/>
      </w:trPr>
      <w:tc>
        <w:tcPr>
          <w:tcW w:w="3853" w:type="pct"/>
          <w:tcBorders>
            <w:top w:val="single" w:sz="12" w:space="0" w:color="FFD200"/>
          </w:tcBorders>
          <w:vAlign w:val="center"/>
        </w:tcPr>
        <w:p w14:paraId="26AC3ABD" w14:textId="77777777" w:rsidR="00A96C52" w:rsidRPr="00F01468" w:rsidRDefault="00A96C52" w:rsidP="00F4391E">
          <w:pPr>
            <w:rPr>
              <w:rFonts w:cs="Arial"/>
              <w:b/>
            </w:rPr>
          </w:pPr>
          <w:r>
            <w:fldChar w:fldCharType="begin"/>
          </w:r>
          <w:r>
            <w:instrText xml:space="preserve"> DOCPROPERTY  RN_Документ  \* MERGEFORMAT </w:instrText>
          </w:r>
          <w:r>
            <w:fldChar w:fldCharType="separate"/>
          </w:r>
          <w:r>
            <w:rPr>
              <w:b/>
              <w:bCs/>
            </w:rPr>
            <w:t>Ошибка! Неизвестное имя свойства документа.</w:t>
          </w:r>
          <w:r>
            <w:fldChar w:fldCharType="end"/>
          </w:r>
          <w:r>
            <w:t>.</w:t>
          </w:r>
          <w:r w:rsidRPr="00BF01D2">
            <w:t xml:space="preserve"> </w:t>
          </w:r>
          <w:r>
            <w:fldChar w:fldCharType="begin"/>
          </w:r>
          <w:r>
            <w:instrText xml:space="preserve"> DOCPROPERTY  RN_Система  \* MERGEFORMAT </w:instrText>
          </w:r>
          <w:r>
            <w:fldChar w:fldCharType="separate"/>
          </w:r>
          <w:r>
            <w:rPr>
              <w:b/>
              <w:bCs/>
            </w:rPr>
            <w:t>Ошибка! Неизвестное имя свойства документа.</w:t>
          </w:r>
          <w:r>
            <w:fldChar w:fldCharType="end"/>
          </w:r>
        </w:p>
      </w:tc>
      <w:tc>
        <w:tcPr>
          <w:tcW w:w="1147" w:type="pct"/>
          <w:tcBorders>
            <w:top w:val="single" w:sz="12" w:space="0" w:color="FFD200"/>
          </w:tcBorders>
        </w:tcPr>
        <w:p w14:paraId="385634C2" w14:textId="77777777" w:rsidR="00A96C52" w:rsidRPr="00F01468" w:rsidRDefault="00A96C52" w:rsidP="00F4391E">
          <w:pPr>
            <w:pStyle w:val="ab"/>
            <w:rPr>
              <w:b w:val="0"/>
            </w:rPr>
          </w:pPr>
        </w:p>
      </w:tc>
    </w:tr>
  </w:tbl>
  <w:p w14:paraId="5F6E5996" w14:textId="452791BD" w:rsidR="00A96C52" w:rsidRPr="0070229F" w:rsidRDefault="00A96C52" w:rsidP="00F4391E">
    <w:pPr>
      <w:jc w:val="center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30B544E1" wp14:editId="35203372">
              <wp:simplePos x="0" y="0"/>
              <wp:positionH relativeFrom="column">
                <wp:posOffset>5055870</wp:posOffset>
              </wp:positionH>
              <wp:positionV relativeFrom="paragraph">
                <wp:posOffset>198120</wp:posOffset>
              </wp:positionV>
              <wp:extent cx="1009650" cy="333375"/>
              <wp:effectExtent l="0" t="0" r="0" b="9525"/>
              <wp:wrapNone/>
              <wp:docPr id="5" name="Надпись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965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651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D95FFE" w14:textId="77777777" w:rsidR="00A96C52" w:rsidRPr="004511AD" w:rsidRDefault="00A96C52" w:rsidP="00F4391E">
                          <w:pPr>
                            <w:pStyle w:val="a9"/>
                            <w:ind w:hanging="180"/>
                            <w:rPr>
                              <w:b w:val="0"/>
                              <w:sz w:val="12"/>
                              <w:szCs w:val="12"/>
                            </w:rPr>
                          </w:pP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t xml:space="preserve">СТРАНИЦА  </w: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begin"/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instrText xml:space="preserve"> PAGE </w:instrTex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separate"/>
                          </w:r>
                          <w:r>
                            <w:rPr>
                              <w:b w:val="0"/>
                              <w:noProof/>
                              <w:sz w:val="12"/>
                              <w:szCs w:val="12"/>
                            </w:rPr>
                            <w:t>2</w: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end"/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t xml:space="preserve">  ИЗ  </w: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begin"/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instrText xml:space="preserve"> NUMPAGES </w:instrTex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separate"/>
                          </w:r>
                          <w:r>
                            <w:rPr>
                              <w:b w:val="0"/>
                              <w:noProof/>
                              <w:sz w:val="12"/>
                              <w:szCs w:val="12"/>
                            </w:rPr>
                            <w:t>50</w: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B544E1" id="_x0000_t202" coordsize="21600,21600" o:spt="202" path="m,l,21600r21600,l21600,xe">
              <v:stroke joinstyle="miter"/>
              <v:path gradientshapeok="t" o:connecttype="rect"/>
            </v:shapetype>
            <v:shape id="Надпись 5" o:spid="_x0000_s1026" type="#_x0000_t202" style="position:absolute;left:0;text-align:left;margin-left:398.1pt;margin-top:15.6pt;width:79.5pt;height:26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" filled="f" stroked="f" strokeweight="1.3pt">
              <v:textbox>
                <w:txbxContent>
                  <w:p w14:paraId="2AD95FFE" w14:textId="77777777" w:rsidR="00A96C52" w:rsidRPr="004511AD" w:rsidRDefault="00A96C52" w:rsidP="00F4391E">
                    <w:pPr>
                      <w:pStyle w:val="a9"/>
                      <w:ind w:hanging="180"/>
                      <w:rPr>
                        <w:b w:val="0"/>
                        <w:sz w:val="12"/>
                        <w:szCs w:val="12"/>
                      </w:rPr>
                    </w:pPr>
                    <w:r>
                      <w:rPr>
                        <w:b w:val="0"/>
                        <w:sz w:val="12"/>
                        <w:szCs w:val="12"/>
                      </w:rPr>
                      <w:t xml:space="preserve">СТРАНИЦА  </w: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begin"/>
                    </w:r>
                    <w:r>
                      <w:rPr>
                        <w:b w:val="0"/>
                        <w:sz w:val="12"/>
                        <w:szCs w:val="12"/>
                      </w:rPr>
                      <w:instrText xml:space="preserve"> PAGE </w:instrTex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separate"/>
                    </w:r>
                    <w:r>
                      <w:rPr>
                        <w:b w:val="0"/>
                        <w:noProof/>
                        <w:sz w:val="12"/>
                        <w:szCs w:val="12"/>
                      </w:rPr>
                      <w:t>2</w: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end"/>
                    </w:r>
                    <w:r>
                      <w:rPr>
                        <w:b w:val="0"/>
                        <w:sz w:val="12"/>
                        <w:szCs w:val="12"/>
                      </w:rPr>
                      <w:t xml:space="preserve">  ИЗ  </w: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begin"/>
                    </w:r>
                    <w:r>
                      <w:rPr>
                        <w:b w:val="0"/>
                        <w:sz w:val="12"/>
                        <w:szCs w:val="12"/>
                      </w:rPr>
                      <w:instrText xml:space="preserve"> NUMPAGES </w:instrTex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separate"/>
                    </w:r>
                    <w:r>
                      <w:rPr>
                        <w:b w:val="0"/>
                        <w:noProof/>
                        <w:sz w:val="12"/>
                        <w:szCs w:val="12"/>
                      </w:rPr>
                      <w:t>50</w: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0B544E1" wp14:editId="35203372">
              <wp:simplePos x="0" y="0"/>
              <wp:positionH relativeFrom="column">
                <wp:posOffset>5055870</wp:posOffset>
              </wp:positionH>
              <wp:positionV relativeFrom="paragraph">
                <wp:posOffset>198120</wp:posOffset>
              </wp:positionV>
              <wp:extent cx="1009650" cy="333375"/>
              <wp:effectExtent l="0" t="0" r="0" b="9525"/>
              <wp:wrapNone/>
              <wp:docPr id="8" name="Надпись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965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651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7C1337" w14:textId="77777777" w:rsidR="00A96C52" w:rsidRPr="004511AD" w:rsidRDefault="00A96C52" w:rsidP="00F4391E">
                          <w:pPr>
                            <w:pStyle w:val="a9"/>
                            <w:ind w:hanging="180"/>
                            <w:rPr>
                              <w:b w:val="0"/>
                              <w:sz w:val="12"/>
                              <w:szCs w:val="12"/>
                            </w:rPr>
                          </w:pP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t xml:space="preserve">СТРАНИЦА  </w: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begin"/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instrText xml:space="preserve"> PAGE </w:instrTex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separate"/>
                          </w:r>
                          <w:r>
                            <w:rPr>
                              <w:b w:val="0"/>
                              <w:noProof/>
                              <w:sz w:val="12"/>
                              <w:szCs w:val="12"/>
                            </w:rPr>
                            <w:t>2</w: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end"/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t xml:space="preserve">  ИЗ  </w: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begin"/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instrText xml:space="preserve"> NUMPAGES </w:instrTex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separate"/>
                          </w:r>
                          <w:r>
                            <w:rPr>
                              <w:b w:val="0"/>
                              <w:noProof/>
                              <w:sz w:val="12"/>
                              <w:szCs w:val="12"/>
                            </w:rPr>
                            <w:t>50</w:t>
                          </w:r>
                          <w:r>
                            <w:rPr>
                              <w:b w:val="0"/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B544E1" id="Надпись 8" o:spid="_x0000_s1027" type="#_x0000_t202" style="position:absolute;left:0;text-align:left;margin-left:398.1pt;margin-top:15.6pt;width:79.5pt;height:26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" filled="f" stroked="f" strokeweight="1.3pt">
              <v:textbox>
                <w:txbxContent>
                  <w:p w14:paraId="297C1337" w14:textId="77777777" w:rsidR="00A96C52" w:rsidRPr="004511AD" w:rsidRDefault="00A96C52" w:rsidP="00F4391E">
                    <w:pPr>
                      <w:pStyle w:val="a9"/>
                      <w:ind w:hanging="180"/>
                      <w:rPr>
                        <w:b w:val="0"/>
                        <w:sz w:val="12"/>
                        <w:szCs w:val="12"/>
                      </w:rPr>
                    </w:pPr>
                    <w:r>
                      <w:rPr>
                        <w:b w:val="0"/>
                        <w:sz w:val="12"/>
                        <w:szCs w:val="12"/>
                      </w:rPr>
                      <w:t xml:space="preserve">СТРАНИЦА  </w: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begin"/>
                    </w:r>
                    <w:r>
                      <w:rPr>
                        <w:b w:val="0"/>
                        <w:sz w:val="12"/>
                        <w:szCs w:val="12"/>
                      </w:rPr>
                      <w:instrText xml:space="preserve"> PAGE </w:instrTex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separate"/>
                    </w:r>
                    <w:r>
                      <w:rPr>
                        <w:b w:val="0"/>
                        <w:noProof/>
                        <w:sz w:val="12"/>
                        <w:szCs w:val="12"/>
                      </w:rPr>
                      <w:t>2</w: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end"/>
                    </w:r>
                    <w:r>
                      <w:rPr>
                        <w:b w:val="0"/>
                        <w:sz w:val="12"/>
                        <w:szCs w:val="12"/>
                      </w:rPr>
                      <w:t xml:space="preserve">  ИЗ  </w: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begin"/>
                    </w:r>
                    <w:r>
                      <w:rPr>
                        <w:b w:val="0"/>
                        <w:sz w:val="12"/>
                        <w:szCs w:val="12"/>
                      </w:rPr>
                      <w:instrText xml:space="preserve"> NUMPAGES </w:instrTex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separate"/>
                    </w:r>
                    <w:r>
                      <w:rPr>
                        <w:b w:val="0"/>
                        <w:noProof/>
                        <w:sz w:val="12"/>
                        <w:szCs w:val="12"/>
                      </w:rPr>
                      <w:t>50</w:t>
                    </w:r>
                    <w:r>
                      <w:rPr>
                        <w:b w:val="0"/>
                        <w:sz w:val="12"/>
                        <w:szCs w:val="1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276FB9BE" w14:textId="77777777" w:rsidR="00A96C52" w:rsidRPr="001F47FD" w:rsidRDefault="00A96C52" w:rsidP="00F4391E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BD7AC" w14:textId="77777777" w:rsidR="00A96C52" w:rsidRDefault="00A96C52" w:rsidP="005C4A34">
    <w:pPr>
      <w:pStyle w:val="SCf2"/>
    </w:pPr>
    <w:r>
      <w:t>МОСКВА</w:t>
    </w:r>
  </w:p>
  <w:p w14:paraId="36FD8EAB" w14:textId="77777777" w:rsidR="00A96C52" w:rsidRDefault="005F31B2" w:rsidP="005C4A34">
    <w:pPr>
      <w:pStyle w:val="SCf2"/>
    </w:pPr>
    <w:fldSimple w:instr=" DOCPROPERTY  Год  \* MERGEFORMAT ">
      <w:r w:rsidR="00A96C52">
        <w:t>2017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single" w:sz="12" w:space="0" w:color="006CB7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388"/>
      <w:gridCol w:w="2182"/>
    </w:tblGrid>
    <w:tr w:rsidR="00A96C52" w14:paraId="118E016D" w14:textId="77777777" w:rsidTr="00AC7661">
      <w:trPr>
        <w:trHeight w:val="629"/>
      </w:trPr>
      <w:tc>
        <w:tcPr>
          <w:tcW w:w="7621" w:type="dxa"/>
          <w:tcMar>
            <w:top w:w="57" w:type="dxa"/>
          </w:tcMar>
        </w:tcPr>
        <w:p w14:paraId="0E427BFE" w14:textId="0608FDB3" w:rsidR="00A96C52" w:rsidRPr="007961FF" w:rsidRDefault="005F31B2" w:rsidP="000F6CEA">
          <w:pPr>
            <w:pStyle w:val="ab"/>
          </w:pPr>
          <w:fldSimple w:instr=" DOCPROPERTY  Документ  \* MERGEFORMAT ">
            <w:r w:rsidR="00A96C52" w:rsidRPr="00517A6A">
              <w:rPr>
                <w:b w:val="0"/>
                <w:bCs/>
              </w:rPr>
              <w:t>Техническое задание</w:t>
            </w:r>
          </w:fldSimple>
          <w:r w:rsidR="00A96C52">
            <w:t>.</w:t>
          </w:r>
          <w:r w:rsidR="00A96C52" w:rsidRPr="00BF01D2">
            <w:t xml:space="preserve"> </w:t>
          </w:r>
          <w:fldSimple w:instr=" DOCPROPERTY  Подсистема  \* MERGEFORMAT ">
            <w:r w:rsidR="00A96C52">
              <w:t>Мобильное приложение Портала спутниковых геоинформационных данных и сервисов морской отрасли</w:t>
            </w:r>
          </w:fldSimple>
        </w:p>
      </w:tc>
      <w:tc>
        <w:tcPr>
          <w:tcW w:w="2233" w:type="dxa"/>
          <w:tcMar>
            <w:top w:w="57" w:type="dxa"/>
          </w:tcMar>
          <w:vAlign w:val="bottom"/>
        </w:tcPr>
        <w:p w14:paraId="279B72C0" w14:textId="11C1FE7D" w:rsidR="00A96C52" w:rsidRPr="00BB73D7" w:rsidRDefault="00A96C52" w:rsidP="00790B89">
          <w:pPr>
            <w:pStyle w:val="ab"/>
            <w:jc w:val="right"/>
            <w:rPr>
              <w:rStyle w:val="ae"/>
            </w:rPr>
          </w:pPr>
          <w:r w:rsidRPr="00BB73D7">
            <w:rPr>
              <w:rStyle w:val="ae"/>
            </w:rPr>
            <w:t xml:space="preserve">Страница </w:t>
          </w:r>
          <w:r w:rsidRPr="00BB73D7">
            <w:rPr>
              <w:rStyle w:val="ae"/>
            </w:rPr>
            <w:fldChar w:fldCharType="begin"/>
          </w:r>
          <w:r w:rsidRPr="00BB73D7">
            <w:rPr>
              <w:rStyle w:val="ae"/>
            </w:rPr>
            <w:instrText xml:space="preserve"> PAGE  \* Arabic  \* MERGEFORMAT </w:instrText>
          </w:r>
          <w:r w:rsidRPr="00BB73D7">
            <w:rPr>
              <w:rStyle w:val="ae"/>
            </w:rPr>
            <w:fldChar w:fldCharType="separate"/>
          </w:r>
          <w:r w:rsidR="008F60E1">
            <w:rPr>
              <w:rStyle w:val="ae"/>
              <w:noProof/>
            </w:rPr>
            <w:t>6</w:t>
          </w:r>
          <w:r w:rsidRPr="00BB73D7">
            <w:rPr>
              <w:rStyle w:val="ae"/>
            </w:rPr>
            <w:fldChar w:fldCharType="end"/>
          </w:r>
          <w:r w:rsidRPr="00BB73D7">
            <w:rPr>
              <w:rStyle w:val="ae"/>
            </w:rPr>
            <w:t xml:space="preserve"> из </w:t>
          </w:r>
          <w:r>
            <w:rPr>
              <w:rStyle w:val="ae"/>
            </w:rPr>
            <w:fldChar w:fldCharType="begin"/>
          </w:r>
          <w:r>
            <w:rPr>
              <w:rStyle w:val="ae"/>
            </w:rPr>
            <w:instrText xml:space="preserve"> </w:instrText>
          </w:r>
          <w:r w:rsidRPr="00F20008">
            <w:rPr>
              <w:rStyle w:val="ae"/>
            </w:rPr>
            <w:instrText xml:space="preserve">= </w:instrText>
          </w:r>
          <w:fldSimple w:instr=" NUMPAGES  \* MERGEFORMAT ">
            <w:r w:rsidR="002216C4" w:rsidRPr="002216C4">
              <w:rPr>
                <w:rStyle w:val="ae"/>
                <w:b w:val="0"/>
                <w:bCs/>
                <w:noProof/>
              </w:rPr>
              <w:instrText>73</w:instrText>
            </w:r>
          </w:fldSimple>
          <w:r w:rsidRPr="00F20008">
            <w:rPr>
              <w:rStyle w:val="ae"/>
            </w:rPr>
            <w:instrText xml:space="preserve"> - </w:instrText>
          </w:r>
          <w:r>
            <w:rPr>
              <w:rStyle w:val="ae"/>
            </w:rPr>
            <w:instrText xml:space="preserve">1 </w:instrText>
          </w:r>
          <w:r>
            <w:rPr>
              <w:rStyle w:val="ae"/>
            </w:rPr>
            <w:fldChar w:fldCharType="separate"/>
          </w:r>
          <w:r w:rsidR="002216C4">
            <w:rPr>
              <w:rStyle w:val="ae"/>
              <w:noProof/>
            </w:rPr>
            <w:t>72</w:t>
          </w:r>
          <w:r>
            <w:rPr>
              <w:rStyle w:val="ae"/>
            </w:rPr>
            <w:fldChar w:fldCharType="end"/>
          </w:r>
        </w:p>
      </w:tc>
    </w:tr>
  </w:tbl>
  <w:p w14:paraId="0FD965A1" w14:textId="77777777" w:rsidR="00A96C52" w:rsidRDefault="00A96C52" w:rsidP="00BF01D2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single" w:sz="12" w:space="0" w:color="006CB7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842"/>
      <w:gridCol w:w="2728"/>
    </w:tblGrid>
    <w:tr w:rsidR="00A96C52" w14:paraId="0FC72357" w14:textId="77777777" w:rsidTr="00927F37">
      <w:trPr>
        <w:trHeight w:val="629"/>
      </w:trPr>
      <w:tc>
        <w:tcPr>
          <w:tcW w:w="7054" w:type="dxa"/>
          <w:tcMar>
            <w:top w:w="57" w:type="dxa"/>
          </w:tcMar>
        </w:tcPr>
        <w:p w14:paraId="2E2EC236" w14:textId="38375564" w:rsidR="00A96C52" w:rsidRPr="00927F37" w:rsidRDefault="005F31B2" w:rsidP="007961FF">
          <w:pPr>
            <w:pStyle w:val="ab"/>
          </w:pPr>
          <w:fldSimple w:instr=" DOCPROPERTY  Документ  \* MERGEFORMAT ">
            <w:r w:rsidR="00A96C52" w:rsidRPr="00517A6A">
              <w:rPr>
                <w:b w:val="0"/>
                <w:bCs/>
              </w:rPr>
              <w:t>Техническое задание</w:t>
            </w:r>
          </w:fldSimple>
          <w:r w:rsidR="00A96C52">
            <w:t>.</w:t>
          </w:r>
          <w:r w:rsidR="00A96C52" w:rsidRPr="00BF01D2">
            <w:t xml:space="preserve"> </w:t>
          </w:r>
          <w:fldSimple w:instr=" DOCPROPERTY  ПОДСистема  \* MERGEFORMAT ">
            <w:r w:rsidR="00A96C52">
              <w:t>Мобильное приложение Портала спутниковых геоинформационных данных и сервисов морской отрасли</w:t>
            </w:r>
          </w:fldSimple>
        </w:p>
      </w:tc>
      <w:tc>
        <w:tcPr>
          <w:tcW w:w="2800" w:type="dxa"/>
          <w:tcMar>
            <w:top w:w="57" w:type="dxa"/>
          </w:tcMar>
          <w:vAlign w:val="bottom"/>
        </w:tcPr>
        <w:p w14:paraId="52DD5307" w14:textId="168D0AD5" w:rsidR="00A96C52" w:rsidRPr="00BB73D7" w:rsidRDefault="00A96C52" w:rsidP="00790B89">
          <w:pPr>
            <w:pStyle w:val="ab"/>
            <w:jc w:val="right"/>
            <w:rPr>
              <w:rStyle w:val="ae"/>
            </w:rPr>
          </w:pPr>
          <w:r w:rsidRPr="00BB73D7">
            <w:rPr>
              <w:rStyle w:val="ae"/>
            </w:rPr>
            <w:t xml:space="preserve">Страница </w:t>
          </w:r>
          <w:r w:rsidRPr="00BB73D7">
            <w:rPr>
              <w:rStyle w:val="ae"/>
            </w:rPr>
            <w:fldChar w:fldCharType="begin"/>
          </w:r>
          <w:r w:rsidRPr="00BB73D7">
            <w:rPr>
              <w:rStyle w:val="ae"/>
            </w:rPr>
            <w:instrText xml:space="preserve"> PAGE  \* Arabic  \* MERGEFORMAT </w:instrText>
          </w:r>
          <w:r w:rsidRPr="00BB73D7">
            <w:rPr>
              <w:rStyle w:val="ae"/>
            </w:rPr>
            <w:fldChar w:fldCharType="separate"/>
          </w:r>
          <w:r w:rsidR="008F60E1">
            <w:rPr>
              <w:rStyle w:val="ae"/>
              <w:noProof/>
            </w:rPr>
            <w:t>17</w:t>
          </w:r>
          <w:r w:rsidRPr="00BB73D7">
            <w:rPr>
              <w:rStyle w:val="ae"/>
            </w:rPr>
            <w:fldChar w:fldCharType="end"/>
          </w:r>
          <w:r w:rsidRPr="00BB73D7">
            <w:rPr>
              <w:rStyle w:val="ae"/>
            </w:rPr>
            <w:t xml:space="preserve"> из </w:t>
          </w:r>
          <w:r>
            <w:rPr>
              <w:rStyle w:val="ae"/>
            </w:rPr>
            <w:fldChar w:fldCharType="begin"/>
          </w:r>
          <w:r>
            <w:rPr>
              <w:rStyle w:val="ae"/>
            </w:rPr>
            <w:instrText xml:space="preserve"> </w:instrText>
          </w:r>
          <w:r w:rsidRPr="00F20008">
            <w:rPr>
              <w:rStyle w:val="ae"/>
            </w:rPr>
            <w:instrText xml:space="preserve">= </w:instrText>
          </w:r>
          <w:fldSimple w:instr=" NUMPAGES  \* MERGEFORMAT ">
            <w:r w:rsidR="002216C4" w:rsidRPr="002216C4">
              <w:rPr>
                <w:rStyle w:val="ae"/>
                <w:b w:val="0"/>
                <w:bCs/>
                <w:noProof/>
              </w:rPr>
              <w:instrText>73</w:instrText>
            </w:r>
          </w:fldSimple>
          <w:r w:rsidRPr="00F20008">
            <w:rPr>
              <w:rStyle w:val="ae"/>
            </w:rPr>
            <w:instrText xml:space="preserve"> - </w:instrText>
          </w:r>
          <w:r>
            <w:rPr>
              <w:rStyle w:val="ae"/>
            </w:rPr>
            <w:instrText xml:space="preserve">1 </w:instrText>
          </w:r>
          <w:r>
            <w:rPr>
              <w:rStyle w:val="ae"/>
            </w:rPr>
            <w:fldChar w:fldCharType="separate"/>
          </w:r>
          <w:r w:rsidR="002216C4">
            <w:rPr>
              <w:rStyle w:val="ae"/>
              <w:noProof/>
            </w:rPr>
            <w:t>72</w:t>
          </w:r>
          <w:r>
            <w:rPr>
              <w:rStyle w:val="ae"/>
            </w:rPr>
            <w:fldChar w:fldCharType="end"/>
          </w:r>
        </w:p>
      </w:tc>
    </w:tr>
  </w:tbl>
  <w:p w14:paraId="65A37461" w14:textId="77777777" w:rsidR="00A96C52" w:rsidRDefault="00A96C52" w:rsidP="00BF01D2">
    <w:pPr>
      <w:pStyle w:val="ab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single" w:sz="12" w:space="0" w:color="006CB7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179"/>
      <w:gridCol w:w="4040"/>
    </w:tblGrid>
    <w:tr w:rsidR="00A96C52" w14:paraId="5FA14121" w14:textId="77777777" w:rsidTr="00927F37">
      <w:trPr>
        <w:trHeight w:val="629"/>
      </w:trPr>
      <w:tc>
        <w:tcPr>
          <w:tcW w:w="7054" w:type="dxa"/>
          <w:tcMar>
            <w:top w:w="57" w:type="dxa"/>
          </w:tcMar>
        </w:tcPr>
        <w:p w14:paraId="2F5BC46A" w14:textId="3727E87B" w:rsidR="00A96C52" w:rsidRPr="00927F37" w:rsidRDefault="005F31B2" w:rsidP="007961FF">
          <w:pPr>
            <w:pStyle w:val="ab"/>
          </w:pPr>
          <w:fldSimple w:instr=" DOCPROPERTY  Документ  \* MERGEFORMAT ">
            <w:r w:rsidR="00A96C52" w:rsidRPr="00517A6A">
              <w:rPr>
                <w:b w:val="0"/>
                <w:bCs/>
              </w:rPr>
              <w:t>Техническое задание</w:t>
            </w:r>
          </w:fldSimple>
          <w:r w:rsidR="00A96C52">
            <w:t>.</w:t>
          </w:r>
          <w:r w:rsidR="00A96C52" w:rsidRPr="00BF01D2">
            <w:t xml:space="preserve"> </w:t>
          </w:r>
          <w:fldSimple w:instr=" DOCPROPERTY  ПОДСистема  \* MERGEFORMAT ">
            <w:r w:rsidR="00A96C52">
              <w:t>Мобильное приложение Портала спутниковых геоинформационных данных и сервисов морской отрасли</w:t>
            </w:r>
          </w:fldSimple>
        </w:p>
      </w:tc>
      <w:tc>
        <w:tcPr>
          <w:tcW w:w="2800" w:type="dxa"/>
          <w:tcMar>
            <w:top w:w="57" w:type="dxa"/>
          </w:tcMar>
          <w:vAlign w:val="bottom"/>
        </w:tcPr>
        <w:p w14:paraId="6E8AD884" w14:textId="2DD2CEE3" w:rsidR="00A96C52" w:rsidRPr="00BB73D7" w:rsidRDefault="00A96C52" w:rsidP="00790B89">
          <w:pPr>
            <w:pStyle w:val="ab"/>
            <w:jc w:val="right"/>
            <w:rPr>
              <w:rStyle w:val="ae"/>
            </w:rPr>
          </w:pPr>
          <w:r w:rsidRPr="00BB73D7">
            <w:rPr>
              <w:rStyle w:val="ae"/>
            </w:rPr>
            <w:t xml:space="preserve">Страница </w:t>
          </w:r>
          <w:r w:rsidRPr="00BB73D7">
            <w:rPr>
              <w:rStyle w:val="ae"/>
            </w:rPr>
            <w:fldChar w:fldCharType="begin"/>
          </w:r>
          <w:r w:rsidRPr="00BB73D7">
            <w:rPr>
              <w:rStyle w:val="ae"/>
            </w:rPr>
            <w:instrText xml:space="preserve"> PAGE  \* Arabic  \* MERGEFORMAT </w:instrText>
          </w:r>
          <w:r w:rsidRPr="00BB73D7">
            <w:rPr>
              <w:rStyle w:val="ae"/>
            </w:rPr>
            <w:fldChar w:fldCharType="separate"/>
          </w:r>
          <w:r w:rsidR="008F60E1">
            <w:rPr>
              <w:rStyle w:val="ae"/>
              <w:noProof/>
            </w:rPr>
            <w:t>19</w:t>
          </w:r>
          <w:r w:rsidRPr="00BB73D7">
            <w:rPr>
              <w:rStyle w:val="ae"/>
            </w:rPr>
            <w:fldChar w:fldCharType="end"/>
          </w:r>
          <w:r w:rsidRPr="00BB73D7">
            <w:rPr>
              <w:rStyle w:val="ae"/>
            </w:rPr>
            <w:t xml:space="preserve"> из </w:t>
          </w:r>
          <w:r>
            <w:rPr>
              <w:rStyle w:val="ae"/>
            </w:rPr>
            <w:fldChar w:fldCharType="begin"/>
          </w:r>
          <w:r>
            <w:rPr>
              <w:rStyle w:val="ae"/>
            </w:rPr>
            <w:instrText xml:space="preserve"> </w:instrText>
          </w:r>
          <w:r w:rsidRPr="00F20008">
            <w:rPr>
              <w:rStyle w:val="ae"/>
            </w:rPr>
            <w:instrText xml:space="preserve">= </w:instrText>
          </w:r>
          <w:fldSimple w:instr=" NUMPAGES  \* MERGEFORMAT ">
            <w:r w:rsidR="002216C4" w:rsidRPr="002216C4">
              <w:rPr>
                <w:rStyle w:val="ae"/>
                <w:b w:val="0"/>
                <w:bCs/>
                <w:noProof/>
              </w:rPr>
              <w:instrText>73</w:instrText>
            </w:r>
          </w:fldSimple>
          <w:r w:rsidRPr="00F20008">
            <w:rPr>
              <w:rStyle w:val="ae"/>
            </w:rPr>
            <w:instrText xml:space="preserve"> - </w:instrText>
          </w:r>
          <w:r>
            <w:rPr>
              <w:rStyle w:val="ae"/>
            </w:rPr>
            <w:instrText xml:space="preserve">1 </w:instrText>
          </w:r>
          <w:r>
            <w:rPr>
              <w:rStyle w:val="ae"/>
            </w:rPr>
            <w:fldChar w:fldCharType="separate"/>
          </w:r>
          <w:r w:rsidR="002216C4">
            <w:rPr>
              <w:rStyle w:val="ae"/>
              <w:noProof/>
            </w:rPr>
            <w:t>72</w:t>
          </w:r>
          <w:r>
            <w:rPr>
              <w:rStyle w:val="ae"/>
            </w:rPr>
            <w:fldChar w:fldCharType="end"/>
          </w:r>
        </w:p>
      </w:tc>
    </w:tr>
  </w:tbl>
  <w:p w14:paraId="484C6E86" w14:textId="77777777" w:rsidR="00A96C52" w:rsidRDefault="00A96C52" w:rsidP="00BF01D2">
    <w:pPr>
      <w:pStyle w:val="ab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single" w:sz="12" w:space="0" w:color="006CB7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842"/>
      <w:gridCol w:w="2728"/>
    </w:tblGrid>
    <w:tr w:rsidR="00A96C52" w14:paraId="037F6647" w14:textId="77777777" w:rsidTr="0028275E">
      <w:trPr>
        <w:trHeight w:val="629"/>
      </w:trPr>
      <w:tc>
        <w:tcPr>
          <w:tcW w:w="7054" w:type="dxa"/>
          <w:tcMar>
            <w:top w:w="57" w:type="dxa"/>
          </w:tcMar>
        </w:tcPr>
        <w:p w14:paraId="2C5BC105" w14:textId="1A3A0783" w:rsidR="00A96C52" w:rsidRPr="00927F37" w:rsidRDefault="005F31B2" w:rsidP="007961FF">
          <w:pPr>
            <w:pStyle w:val="ab"/>
          </w:pPr>
          <w:fldSimple w:instr=" DOCPROPERTY  Документ  \* MERGEFORMAT ">
            <w:r w:rsidR="00A96C52" w:rsidRPr="00517A6A">
              <w:rPr>
                <w:b w:val="0"/>
                <w:bCs/>
              </w:rPr>
              <w:t>Техническое задание</w:t>
            </w:r>
          </w:fldSimple>
          <w:r w:rsidR="00A96C52">
            <w:t>.</w:t>
          </w:r>
          <w:r w:rsidR="00A96C52" w:rsidRPr="00BF01D2">
            <w:t xml:space="preserve"> </w:t>
          </w:r>
          <w:fldSimple w:instr=" DOCPROPERTY  ПОДСистема  \* MERGEFORMAT ">
            <w:r w:rsidR="00A96C52">
              <w:t>Мобильное приложение Портала спутниковых геоинформационных данных и сервисов морской отрасли</w:t>
            </w:r>
          </w:fldSimple>
        </w:p>
      </w:tc>
      <w:tc>
        <w:tcPr>
          <w:tcW w:w="2800" w:type="dxa"/>
          <w:tcMar>
            <w:top w:w="57" w:type="dxa"/>
          </w:tcMar>
          <w:vAlign w:val="bottom"/>
        </w:tcPr>
        <w:p w14:paraId="5708B11C" w14:textId="010640B4" w:rsidR="00A96C52" w:rsidRPr="00BB73D7" w:rsidRDefault="00A96C52" w:rsidP="00790B89">
          <w:pPr>
            <w:pStyle w:val="ab"/>
            <w:jc w:val="right"/>
            <w:rPr>
              <w:rStyle w:val="ae"/>
            </w:rPr>
          </w:pPr>
          <w:r w:rsidRPr="00BB73D7">
            <w:rPr>
              <w:rStyle w:val="ae"/>
            </w:rPr>
            <w:t xml:space="preserve">Страница </w:t>
          </w:r>
          <w:r w:rsidRPr="00BB73D7">
            <w:rPr>
              <w:rStyle w:val="ae"/>
            </w:rPr>
            <w:fldChar w:fldCharType="begin"/>
          </w:r>
          <w:r w:rsidRPr="00BB73D7">
            <w:rPr>
              <w:rStyle w:val="ae"/>
            </w:rPr>
            <w:instrText xml:space="preserve"> PAGE  \* Arabic  \* MERGEFORMAT </w:instrText>
          </w:r>
          <w:r w:rsidRPr="00BB73D7">
            <w:rPr>
              <w:rStyle w:val="ae"/>
            </w:rPr>
            <w:fldChar w:fldCharType="separate"/>
          </w:r>
          <w:r w:rsidR="005F31B2">
            <w:rPr>
              <w:rStyle w:val="ae"/>
              <w:noProof/>
            </w:rPr>
            <w:t>57</w:t>
          </w:r>
          <w:r w:rsidRPr="00BB73D7">
            <w:rPr>
              <w:rStyle w:val="ae"/>
            </w:rPr>
            <w:fldChar w:fldCharType="end"/>
          </w:r>
          <w:r w:rsidRPr="00BB73D7">
            <w:rPr>
              <w:rStyle w:val="ae"/>
            </w:rPr>
            <w:t xml:space="preserve"> из </w:t>
          </w:r>
          <w:r>
            <w:rPr>
              <w:rStyle w:val="ae"/>
            </w:rPr>
            <w:fldChar w:fldCharType="begin"/>
          </w:r>
          <w:r>
            <w:rPr>
              <w:rStyle w:val="ae"/>
            </w:rPr>
            <w:instrText xml:space="preserve"> </w:instrText>
          </w:r>
          <w:r w:rsidRPr="00F20008">
            <w:rPr>
              <w:rStyle w:val="ae"/>
            </w:rPr>
            <w:instrText xml:space="preserve">= </w:instrText>
          </w:r>
          <w:fldSimple w:instr=" NUMPAGES  \* MERGEFORMAT ">
            <w:r w:rsidR="002216C4" w:rsidRPr="002216C4">
              <w:rPr>
                <w:rStyle w:val="ae"/>
                <w:b w:val="0"/>
                <w:bCs/>
                <w:noProof/>
              </w:rPr>
              <w:instrText>73</w:instrText>
            </w:r>
          </w:fldSimple>
          <w:r w:rsidRPr="00F20008">
            <w:rPr>
              <w:rStyle w:val="ae"/>
            </w:rPr>
            <w:instrText xml:space="preserve"> - </w:instrText>
          </w:r>
          <w:r>
            <w:rPr>
              <w:rStyle w:val="ae"/>
            </w:rPr>
            <w:instrText xml:space="preserve">1 </w:instrText>
          </w:r>
          <w:r>
            <w:rPr>
              <w:rStyle w:val="ae"/>
            </w:rPr>
            <w:fldChar w:fldCharType="separate"/>
          </w:r>
          <w:r w:rsidR="002216C4">
            <w:rPr>
              <w:rStyle w:val="ae"/>
              <w:noProof/>
            </w:rPr>
            <w:t>72</w:t>
          </w:r>
          <w:r>
            <w:rPr>
              <w:rStyle w:val="ae"/>
            </w:rPr>
            <w:fldChar w:fldCharType="end"/>
          </w:r>
        </w:p>
      </w:tc>
    </w:tr>
  </w:tbl>
  <w:p w14:paraId="498362DF" w14:textId="77777777" w:rsidR="00A96C52" w:rsidRDefault="00A96C52" w:rsidP="00BF01D2">
    <w:pPr>
      <w:pStyle w:val="ab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single" w:sz="12" w:space="0" w:color="006CB7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179"/>
      <w:gridCol w:w="4040"/>
    </w:tblGrid>
    <w:tr w:rsidR="00A96C52" w14:paraId="04D88C48" w14:textId="77777777" w:rsidTr="0028275E">
      <w:trPr>
        <w:trHeight w:val="629"/>
      </w:trPr>
      <w:tc>
        <w:tcPr>
          <w:tcW w:w="7054" w:type="dxa"/>
          <w:tcMar>
            <w:top w:w="57" w:type="dxa"/>
          </w:tcMar>
        </w:tcPr>
        <w:p w14:paraId="786975DD" w14:textId="62CAF2B3" w:rsidR="00A96C52" w:rsidRPr="00927F37" w:rsidRDefault="005F31B2" w:rsidP="007961FF">
          <w:pPr>
            <w:pStyle w:val="ab"/>
          </w:pPr>
          <w:fldSimple w:instr=" DOCPROPERTY  Документ  \* MERGEFORMAT ">
            <w:r w:rsidR="00A96C52" w:rsidRPr="00517A6A">
              <w:rPr>
                <w:b w:val="0"/>
                <w:bCs/>
              </w:rPr>
              <w:t>Техническое задание</w:t>
            </w:r>
          </w:fldSimple>
          <w:r w:rsidR="00A96C52">
            <w:t>.</w:t>
          </w:r>
          <w:r w:rsidR="00A96C52" w:rsidRPr="00BF01D2">
            <w:t xml:space="preserve"> </w:t>
          </w:r>
          <w:fldSimple w:instr=" DOCPROPERTY  ПОДСистема  \* MERGEFORMAT ">
            <w:r w:rsidR="00A96C52">
              <w:t>Мобильное приложение Портала спутниковых геоинформационных данных и сервисов морской отрасли</w:t>
            </w:r>
          </w:fldSimple>
        </w:p>
      </w:tc>
      <w:tc>
        <w:tcPr>
          <w:tcW w:w="2800" w:type="dxa"/>
          <w:tcMar>
            <w:top w:w="57" w:type="dxa"/>
          </w:tcMar>
          <w:vAlign w:val="bottom"/>
        </w:tcPr>
        <w:p w14:paraId="00DBA1BD" w14:textId="643A55C9" w:rsidR="00A96C52" w:rsidRPr="00BB73D7" w:rsidRDefault="00A96C52" w:rsidP="00790B89">
          <w:pPr>
            <w:pStyle w:val="ab"/>
            <w:jc w:val="right"/>
            <w:rPr>
              <w:rStyle w:val="ae"/>
            </w:rPr>
          </w:pPr>
          <w:r w:rsidRPr="00BB73D7">
            <w:rPr>
              <w:rStyle w:val="ae"/>
            </w:rPr>
            <w:t xml:space="preserve">Страница </w:t>
          </w:r>
          <w:r w:rsidRPr="00BB73D7">
            <w:rPr>
              <w:rStyle w:val="ae"/>
            </w:rPr>
            <w:fldChar w:fldCharType="begin"/>
          </w:r>
          <w:r w:rsidRPr="00BB73D7">
            <w:rPr>
              <w:rStyle w:val="ae"/>
            </w:rPr>
            <w:instrText xml:space="preserve"> PAGE  \* Arabic  \* MERGEFORMAT </w:instrText>
          </w:r>
          <w:r w:rsidRPr="00BB73D7">
            <w:rPr>
              <w:rStyle w:val="ae"/>
            </w:rPr>
            <w:fldChar w:fldCharType="separate"/>
          </w:r>
          <w:r w:rsidR="005F31B2">
            <w:rPr>
              <w:rStyle w:val="ae"/>
              <w:noProof/>
            </w:rPr>
            <w:t>72</w:t>
          </w:r>
          <w:r w:rsidRPr="00BB73D7">
            <w:rPr>
              <w:rStyle w:val="ae"/>
            </w:rPr>
            <w:fldChar w:fldCharType="end"/>
          </w:r>
          <w:r w:rsidRPr="00BB73D7">
            <w:rPr>
              <w:rStyle w:val="ae"/>
            </w:rPr>
            <w:t xml:space="preserve"> из </w:t>
          </w:r>
          <w:r>
            <w:rPr>
              <w:rStyle w:val="ae"/>
            </w:rPr>
            <w:fldChar w:fldCharType="begin"/>
          </w:r>
          <w:r>
            <w:rPr>
              <w:rStyle w:val="ae"/>
            </w:rPr>
            <w:instrText xml:space="preserve"> </w:instrText>
          </w:r>
          <w:r w:rsidRPr="00F20008">
            <w:rPr>
              <w:rStyle w:val="ae"/>
            </w:rPr>
            <w:instrText xml:space="preserve">= </w:instrText>
          </w:r>
          <w:fldSimple w:instr=" NUMPAGES  \* MERGEFORMAT ">
            <w:r w:rsidR="002216C4" w:rsidRPr="002216C4">
              <w:rPr>
                <w:rStyle w:val="ae"/>
                <w:b w:val="0"/>
                <w:bCs/>
                <w:noProof/>
              </w:rPr>
              <w:instrText>73</w:instrText>
            </w:r>
          </w:fldSimple>
          <w:r w:rsidRPr="00F20008">
            <w:rPr>
              <w:rStyle w:val="ae"/>
            </w:rPr>
            <w:instrText xml:space="preserve"> - </w:instrText>
          </w:r>
          <w:r>
            <w:rPr>
              <w:rStyle w:val="ae"/>
            </w:rPr>
            <w:instrText xml:space="preserve">1 </w:instrText>
          </w:r>
          <w:r>
            <w:rPr>
              <w:rStyle w:val="ae"/>
            </w:rPr>
            <w:fldChar w:fldCharType="separate"/>
          </w:r>
          <w:r w:rsidR="002216C4">
            <w:rPr>
              <w:rStyle w:val="ae"/>
              <w:noProof/>
            </w:rPr>
            <w:t>72</w:t>
          </w:r>
          <w:r>
            <w:rPr>
              <w:rStyle w:val="ae"/>
            </w:rPr>
            <w:fldChar w:fldCharType="end"/>
          </w:r>
        </w:p>
      </w:tc>
    </w:tr>
  </w:tbl>
  <w:p w14:paraId="028A579D" w14:textId="77777777" w:rsidR="00A96C52" w:rsidRDefault="00A96C52" w:rsidP="00BF01D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CC9EA" w14:textId="77777777" w:rsidR="0003575B" w:rsidRDefault="0003575B" w:rsidP="00F21C35">
      <w:pPr>
        <w:spacing w:before="0"/>
      </w:pPr>
      <w:r>
        <w:separator/>
      </w:r>
    </w:p>
  </w:footnote>
  <w:footnote w:type="continuationSeparator" w:id="0">
    <w:p w14:paraId="1DA846AA" w14:textId="77777777" w:rsidR="0003575B" w:rsidRDefault="0003575B" w:rsidP="00F21C35">
      <w:pPr>
        <w:spacing w:before="0"/>
      </w:pPr>
      <w:r>
        <w:continuationSeparator/>
      </w:r>
    </w:p>
  </w:footnote>
  <w:footnote w:type="continuationNotice" w:id="1">
    <w:p w14:paraId="62637379" w14:textId="77777777" w:rsidR="0003575B" w:rsidRDefault="0003575B">
      <w:pPr>
        <w:spacing w:befor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8" w:space="0" w:color="FFD200"/>
      </w:tblBorders>
      <w:tblLook w:val="01E0" w:firstRow="1" w:lastRow="1" w:firstColumn="1" w:lastColumn="1" w:noHBand="0" w:noVBand="0"/>
    </w:tblPr>
    <w:tblGrid>
      <w:gridCol w:w="9855"/>
    </w:tblGrid>
    <w:tr w:rsidR="00A96C52" w:rsidRPr="00AA422C" w14:paraId="39BCB17A" w14:textId="77777777" w:rsidTr="00434104">
      <w:trPr>
        <w:trHeight w:val="253"/>
      </w:trPr>
      <w:tc>
        <w:tcPr>
          <w:tcW w:w="5000" w:type="pct"/>
          <w:tcBorders>
            <w:bottom w:val="single" w:sz="12" w:space="0" w:color="FFD200"/>
          </w:tcBorders>
          <w:vAlign w:val="center"/>
        </w:tcPr>
        <w:p w14:paraId="5ACB0647" w14:textId="77777777" w:rsidR="00A96C52" w:rsidRPr="00AA422C" w:rsidRDefault="00A96C52" w:rsidP="00F4391E">
          <w:pPr>
            <w:pStyle w:val="a9"/>
            <w:rPr>
              <w:b w:val="0"/>
            </w:rPr>
          </w:pPr>
        </w:p>
      </w:tc>
    </w:tr>
  </w:tbl>
  <w:p w14:paraId="16F16D70" w14:textId="77777777" w:rsidR="00A96C52" w:rsidRPr="002F08B2" w:rsidRDefault="00A96C52" w:rsidP="00F4391E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855"/>
    </w:tblGrid>
    <w:tr w:rsidR="00A96C52" w14:paraId="3F39035F" w14:textId="77777777" w:rsidTr="00AC7661">
      <w:trPr>
        <w:trHeight w:val="84"/>
      </w:trPr>
      <w:tc>
        <w:tcPr>
          <w:tcW w:w="9889" w:type="dxa"/>
          <w:tcMar>
            <w:top w:w="57" w:type="dxa"/>
            <w:bottom w:w="57" w:type="dxa"/>
          </w:tcMar>
        </w:tcPr>
        <w:p w14:paraId="7C576134" w14:textId="0B8C3DAE" w:rsidR="00A96C52" w:rsidRPr="00B32360" w:rsidRDefault="00A96C52" w:rsidP="00A3472B">
          <w:pPr>
            <w:pStyle w:val="a9"/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85888" behindDoc="1" locked="0" layoutInCell="1" allowOverlap="1" wp14:anchorId="2F626FBC" wp14:editId="6E655889">
                <wp:simplePos x="0" y="0"/>
                <wp:positionH relativeFrom="column">
                  <wp:posOffset>0</wp:posOffset>
                </wp:positionH>
                <wp:positionV relativeFrom="paragraph">
                  <wp:posOffset>-396240</wp:posOffset>
                </wp:positionV>
                <wp:extent cx="1674000" cy="460800"/>
                <wp:effectExtent l="0" t="0" r="2540" b="0"/>
                <wp:wrapNone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логотип1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4000" cy="46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eastAsia="ru-RU"/>
            </w:rPr>
            <w:drawing>
              <wp:anchor distT="0" distB="0" distL="114300" distR="114300" simplePos="0" relativeHeight="251684864" behindDoc="1" locked="0" layoutInCell="1" allowOverlap="1" wp14:anchorId="2F626FBC" wp14:editId="6E655889">
                <wp:simplePos x="0" y="0"/>
                <wp:positionH relativeFrom="column">
                  <wp:posOffset>0</wp:posOffset>
                </wp:positionH>
                <wp:positionV relativeFrom="paragraph">
                  <wp:posOffset>-396240</wp:posOffset>
                </wp:positionV>
                <wp:extent cx="1674000" cy="460800"/>
                <wp:effectExtent l="0" t="0" r="2540" b="0"/>
                <wp:wrapNone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логотип1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4000" cy="46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fldChar w:fldCharType="begin"/>
          </w:r>
          <w:r>
            <w:instrText xml:space="preserve"> STYLEREF  "_</w:instrText>
          </w:r>
          <w:r>
            <w:rPr>
              <w:lang w:val="en-US"/>
            </w:rPr>
            <w:instrText>SC</w:instrText>
          </w:r>
          <w:r>
            <w:instrText xml:space="preserve">_Заголовок простой"  \* MERGEFORMAT </w:instrText>
          </w:r>
          <w:r>
            <w:fldChar w:fldCharType="separate"/>
          </w:r>
          <w:r w:rsidR="002216C4" w:rsidRPr="002216C4">
            <w:rPr>
              <w:b w:val="0"/>
              <w:bCs/>
              <w:noProof/>
            </w:rPr>
            <w:t>Документ согласован</w:t>
          </w:r>
          <w:r>
            <w:rPr>
              <w:noProof/>
            </w:rPr>
            <w:fldChar w:fldCharType="end"/>
          </w:r>
        </w:p>
      </w:tc>
    </w:tr>
  </w:tbl>
  <w:p w14:paraId="09433A8B" w14:textId="77777777" w:rsidR="00A96C52" w:rsidRPr="00B32360" w:rsidRDefault="00A96C52" w:rsidP="00990D6E">
    <w:pPr>
      <w:pStyle w:val="a9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570"/>
    </w:tblGrid>
    <w:tr w:rsidR="00A96C52" w14:paraId="6F0A30C1" w14:textId="77777777" w:rsidTr="00AC7661">
      <w:trPr>
        <w:trHeight w:val="84"/>
      </w:trPr>
      <w:tc>
        <w:tcPr>
          <w:tcW w:w="9889" w:type="dxa"/>
          <w:tcMar>
            <w:top w:w="57" w:type="dxa"/>
            <w:bottom w:w="57" w:type="dxa"/>
          </w:tcMar>
        </w:tcPr>
        <w:p w14:paraId="39683D73" w14:textId="4B412D4E" w:rsidR="00A96C52" w:rsidRPr="00B32360" w:rsidRDefault="00A96C52" w:rsidP="00A3472B">
          <w:pPr>
            <w:pStyle w:val="a9"/>
            <w:tabs>
              <w:tab w:val="clear" w:pos="4677"/>
              <w:tab w:val="clear" w:pos="9355"/>
            </w:tabs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88960" behindDoc="1" locked="0" layoutInCell="1" allowOverlap="1" wp14:anchorId="4102666C" wp14:editId="14201162">
                <wp:simplePos x="0" y="0"/>
                <wp:positionH relativeFrom="column">
                  <wp:posOffset>0</wp:posOffset>
                </wp:positionH>
                <wp:positionV relativeFrom="paragraph">
                  <wp:posOffset>-396240</wp:posOffset>
                </wp:positionV>
                <wp:extent cx="1674000" cy="460800"/>
                <wp:effectExtent l="0" t="0" r="2540" b="0"/>
                <wp:wrapNone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логотип1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4000" cy="46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eastAsia="ru-RU"/>
            </w:rPr>
            <w:drawing>
              <wp:anchor distT="0" distB="0" distL="114300" distR="114300" simplePos="0" relativeHeight="251687936" behindDoc="1" locked="0" layoutInCell="1" allowOverlap="1" wp14:anchorId="4102666C" wp14:editId="14201162">
                <wp:simplePos x="0" y="0"/>
                <wp:positionH relativeFrom="column">
                  <wp:posOffset>0</wp:posOffset>
                </wp:positionH>
                <wp:positionV relativeFrom="paragraph">
                  <wp:posOffset>-396240</wp:posOffset>
                </wp:positionV>
                <wp:extent cx="1674000" cy="460800"/>
                <wp:effectExtent l="0" t="0" r="2540" b="0"/>
                <wp:wrapNone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логотип1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4000" cy="46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fldChar w:fldCharType="begin"/>
          </w:r>
          <w:r>
            <w:instrText xml:space="preserve"> STYLEREF  "</w:instrText>
          </w:r>
          <w:r>
            <w:rPr>
              <w:lang w:val="en-US"/>
            </w:rPr>
            <w:instrText>_SC</w:instrText>
          </w:r>
          <w:r>
            <w:instrText xml:space="preserve">_Заголовок Б/Н"  \* MERGEFORMAT </w:instrText>
          </w:r>
          <w:r>
            <w:fldChar w:fldCharType="separate"/>
          </w:r>
          <w:r w:rsidR="002216C4" w:rsidRPr="002216C4">
            <w:rPr>
              <w:b w:val="0"/>
              <w:bCs/>
              <w:noProof/>
            </w:rPr>
            <w:t>Список</w:t>
          </w:r>
          <w:r w:rsidR="002216C4">
            <w:rPr>
              <w:noProof/>
            </w:rPr>
            <w:t xml:space="preserve"> таблиц</w:t>
          </w:r>
          <w:r>
            <w:rPr>
              <w:noProof/>
            </w:rPr>
            <w:fldChar w:fldCharType="end"/>
          </w:r>
        </w:p>
      </w:tc>
    </w:tr>
  </w:tbl>
  <w:p w14:paraId="74FD3CFE" w14:textId="77777777" w:rsidR="00A96C52" w:rsidRPr="00B32360" w:rsidRDefault="00A96C52" w:rsidP="00B32360">
    <w:pPr>
      <w:pStyle w:val="a9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855"/>
    </w:tblGrid>
    <w:tr w:rsidR="00A96C52" w14:paraId="54760734" w14:textId="77777777" w:rsidTr="00927F37">
      <w:trPr>
        <w:trHeight w:val="84"/>
      </w:trPr>
      <w:tc>
        <w:tcPr>
          <w:tcW w:w="9747" w:type="dxa"/>
          <w:tcMar>
            <w:top w:w="57" w:type="dxa"/>
            <w:bottom w:w="57" w:type="dxa"/>
          </w:tcMar>
        </w:tcPr>
        <w:p w14:paraId="1DAEC2DB" w14:textId="509E3930" w:rsidR="00A96C52" w:rsidRPr="0090452D" w:rsidRDefault="00A96C52" w:rsidP="00A3472B">
          <w:pPr>
            <w:pStyle w:val="a9"/>
            <w:tabs>
              <w:tab w:val="clear" w:pos="4677"/>
              <w:tab w:val="clear" w:pos="9355"/>
            </w:tabs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91008" behindDoc="1" locked="0" layoutInCell="1" allowOverlap="1" wp14:anchorId="2D478F68" wp14:editId="2D55421A">
                <wp:simplePos x="0" y="0"/>
                <wp:positionH relativeFrom="column">
                  <wp:posOffset>0</wp:posOffset>
                </wp:positionH>
                <wp:positionV relativeFrom="paragraph">
                  <wp:posOffset>-396240</wp:posOffset>
                </wp:positionV>
                <wp:extent cx="1674000" cy="460800"/>
                <wp:effectExtent l="0" t="0" r="2540" b="0"/>
                <wp:wrapNone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логотип1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4000" cy="46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fldChar w:fldCharType="begin"/>
          </w:r>
          <w:r>
            <w:instrText xml:space="preserve"> STYLEREF  "</w:instrText>
          </w:r>
          <w:r>
            <w:rPr>
              <w:lang w:val="en-US"/>
            </w:rPr>
            <w:instrText>_SC</w:instrText>
          </w:r>
          <w:r>
            <w:instrText xml:space="preserve">_Заголовок 1"  \* MERGEFORMAT </w:instrText>
          </w:r>
          <w:r>
            <w:fldChar w:fldCharType="separate"/>
          </w:r>
          <w:r w:rsidR="002216C4">
            <w:rPr>
              <w:noProof/>
            </w:rPr>
            <w:t>Общие сведения об ИС</w:t>
          </w:r>
          <w:r>
            <w:rPr>
              <w:noProof/>
            </w:rPr>
            <w:fldChar w:fldCharType="end"/>
          </w:r>
        </w:p>
      </w:tc>
    </w:tr>
  </w:tbl>
  <w:p w14:paraId="4EFF2B59" w14:textId="77777777" w:rsidR="00A96C52" w:rsidRPr="007027C0" w:rsidRDefault="00A96C52" w:rsidP="00927F37">
    <w:pPr>
      <w:pStyle w:val="a9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855"/>
    </w:tblGrid>
    <w:tr w:rsidR="00A96C52" w14:paraId="764020F6" w14:textId="77777777" w:rsidTr="00927F37">
      <w:trPr>
        <w:trHeight w:val="84"/>
      </w:trPr>
      <w:tc>
        <w:tcPr>
          <w:tcW w:w="9747" w:type="dxa"/>
          <w:tcMar>
            <w:top w:w="57" w:type="dxa"/>
            <w:bottom w:w="57" w:type="dxa"/>
          </w:tcMar>
        </w:tcPr>
        <w:p w14:paraId="78191B7A" w14:textId="608A65AD" w:rsidR="00A96C52" w:rsidRPr="0090452D" w:rsidRDefault="00A96C52" w:rsidP="00A3472B">
          <w:pPr>
            <w:pStyle w:val="a9"/>
            <w:tabs>
              <w:tab w:val="clear" w:pos="4677"/>
              <w:tab w:val="clear" w:pos="9355"/>
            </w:tabs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93056" behindDoc="1" locked="0" layoutInCell="1" allowOverlap="1" wp14:anchorId="7129F140" wp14:editId="71192486">
                <wp:simplePos x="0" y="0"/>
                <wp:positionH relativeFrom="column">
                  <wp:posOffset>0</wp:posOffset>
                </wp:positionH>
                <wp:positionV relativeFrom="paragraph">
                  <wp:posOffset>-396240</wp:posOffset>
                </wp:positionV>
                <wp:extent cx="1674000" cy="460800"/>
                <wp:effectExtent l="0" t="0" r="2540" b="0"/>
                <wp:wrapNone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логотип1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4000" cy="46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fldChar w:fldCharType="begin"/>
          </w:r>
          <w:r>
            <w:instrText xml:space="preserve"> STYLEREF  "</w:instrText>
          </w:r>
          <w:r>
            <w:rPr>
              <w:lang w:val="en-US"/>
            </w:rPr>
            <w:instrText>_SC</w:instrText>
          </w:r>
          <w:r>
            <w:instrText xml:space="preserve">_Заголовок 1"  \* MERGEFORMAT </w:instrText>
          </w:r>
          <w:r>
            <w:fldChar w:fldCharType="separate"/>
          </w:r>
          <w:r w:rsidR="002216C4">
            <w:rPr>
              <w:noProof/>
            </w:rPr>
            <w:t>Характеристика объекта автоматизации</w:t>
          </w:r>
          <w:r>
            <w:rPr>
              <w:noProof/>
            </w:rPr>
            <w:fldChar w:fldCharType="end"/>
          </w:r>
        </w:p>
      </w:tc>
    </w:tr>
  </w:tbl>
  <w:p w14:paraId="153D7122" w14:textId="77777777" w:rsidR="00A96C52" w:rsidRPr="007027C0" w:rsidRDefault="00A96C52" w:rsidP="00927F37">
    <w:pPr>
      <w:pStyle w:val="a9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855"/>
    </w:tblGrid>
    <w:tr w:rsidR="00A96C52" w14:paraId="24B736C8" w14:textId="77777777" w:rsidTr="0028275E">
      <w:trPr>
        <w:trHeight w:val="84"/>
      </w:trPr>
      <w:tc>
        <w:tcPr>
          <w:tcW w:w="9747" w:type="dxa"/>
          <w:tcMar>
            <w:top w:w="57" w:type="dxa"/>
            <w:bottom w:w="57" w:type="dxa"/>
          </w:tcMar>
        </w:tcPr>
        <w:p w14:paraId="021CC4D1" w14:textId="3DC6F05B" w:rsidR="00A96C52" w:rsidRPr="0090452D" w:rsidRDefault="00A96C52" w:rsidP="00A3472B">
          <w:pPr>
            <w:pStyle w:val="a9"/>
            <w:tabs>
              <w:tab w:val="clear" w:pos="4677"/>
              <w:tab w:val="clear" w:pos="9355"/>
            </w:tabs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95104" behindDoc="1" locked="0" layoutInCell="1" allowOverlap="1" wp14:anchorId="324A4693" wp14:editId="668253CF">
                <wp:simplePos x="0" y="0"/>
                <wp:positionH relativeFrom="column">
                  <wp:posOffset>0</wp:posOffset>
                </wp:positionH>
                <wp:positionV relativeFrom="paragraph">
                  <wp:posOffset>-396240</wp:posOffset>
                </wp:positionV>
                <wp:extent cx="1674000" cy="460800"/>
                <wp:effectExtent l="0" t="0" r="2540" b="0"/>
                <wp:wrapNone/>
                <wp:docPr id="47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логотип1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4000" cy="46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fldChar w:fldCharType="begin"/>
          </w:r>
          <w:r>
            <w:instrText xml:space="preserve"> STYLEREF  "</w:instrText>
          </w:r>
          <w:r w:rsidRPr="000620CB">
            <w:instrText>_</w:instrText>
          </w:r>
          <w:r>
            <w:rPr>
              <w:lang w:val="en-US"/>
            </w:rPr>
            <w:instrText>SC</w:instrText>
          </w:r>
          <w:r>
            <w:instrText xml:space="preserve">_Заголовок 1"  \* MERGEFORMAT </w:instrText>
          </w:r>
          <w:r>
            <w:fldChar w:fldCharType="separate"/>
          </w:r>
          <w:r w:rsidR="002216C4">
            <w:rPr>
              <w:noProof/>
            </w:rPr>
            <w:t>Требования к Подсистеме</w:t>
          </w:r>
          <w:r>
            <w:rPr>
              <w:noProof/>
            </w:rPr>
            <w:fldChar w:fldCharType="end"/>
          </w:r>
        </w:p>
      </w:tc>
    </w:tr>
  </w:tbl>
  <w:p w14:paraId="23BD5A9F" w14:textId="77777777" w:rsidR="00A96C52" w:rsidRPr="007027C0" w:rsidRDefault="00A96C52" w:rsidP="00927F37">
    <w:pPr>
      <w:pStyle w:val="a9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219"/>
    </w:tblGrid>
    <w:tr w:rsidR="00A96C52" w14:paraId="7C6328DB" w14:textId="77777777" w:rsidTr="0028275E">
      <w:trPr>
        <w:trHeight w:val="84"/>
      </w:trPr>
      <w:tc>
        <w:tcPr>
          <w:tcW w:w="9747" w:type="dxa"/>
          <w:tcMar>
            <w:top w:w="57" w:type="dxa"/>
            <w:bottom w:w="57" w:type="dxa"/>
          </w:tcMar>
        </w:tcPr>
        <w:p w14:paraId="4342FFFB" w14:textId="564D6F5F" w:rsidR="00A96C52" w:rsidRPr="0090452D" w:rsidRDefault="00A96C52" w:rsidP="00904A38">
          <w:pPr>
            <w:pStyle w:val="a9"/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58243" behindDoc="1" locked="0" layoutInCell="1" allowOverlap="1" wp14:anchorId="3AD5B790" wp14:editId="33EFDA2B">
                <wp:simplePos x="0" y="0"/>
                <wp:positionH relativeFrom="column">
                  <wp:posOffset>0</wp:posOffset>
                </wp:positionH>
                <wp:positionV relativeFrom="paragraph">
                  <wp:posOffset>-396240</wp:posOffset>
                </wp:positionV>
                <wp:extent cx="1674000" cy="460800"/>
                <wp:effectExtent l="0" t="0" r="2540" b="0"/>
                <wp:wrapNone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логотип1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4000" cy="46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fldChar w:fldCharType="begin"/>
          </w:r>
          <w:r>
            <w:instrText xml:space="preserve"> STYLEREF  "</w:instrText>
          </w:r>
          <w:r>
            <w:rPr>
              <w:lang w:val="en-US"/>
            </w:rPr>
            <w:instrText>_SC</w:instrText>
          </w:r>
          <w:r>
            <w:instrText xml:space="preserve">_Приложение_Заголовок"  \* MERGEFORMAT </w:instrText>
          </w:r>
          <w:r>
            <w:fldChar w:fldCharType="separate"/>
          </w:r>
          <w:r w:rsidR="002216C4">
            <w:rPr>
              <w:noProof/>
            </w:rPr>
            <w:t>Макеты экранов мобильного приложения</w:t>
          </w:r>
          <w:r>
            <w:rPr>
              <w:noProof/>
            </w:rPr>
            <w:fldChar w:fldCharType="end"/>
          </w:r>
        </w:p>
      </w:tc>
    </w:tr>
  </w:tbl>
  <w:p w14:paraId="03235040" w14:textId="77777777" w:rsidR="00A96C52" w:rsidRPr="007027C0" w:rsidRDefault="00A96C52" w:rsidP="00927F37">
    <w:pPr>
      <w:pStyle w:val="a9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47C1C76"/>
    <w:lvl w:ilvl="0">
      <w:start w:val="1"/>
      <w:numFmt w:val="bullet"/>
      <w:pStyle w:val="a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</w:abstractNum>
  <w:abstractNum w:abstractNumId="1" w15:restartNumberingAfterBreak="0">
    <w:nsid w:val="00001D3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9E66E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FE4E9A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01030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307B34"/>
    <w:multiLevelType w:val="hybridMultilevel"/>
    <w:tmpl w:val="3B76A6CA"/>
    <w:lvl w:ilvl="0" w:tplc="E620DE6A">
      <w:start w:val="1"/>
      <w:numFmt w:val="decimal"/>
      <w:pStyle w:val="SC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8DF0E69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2D347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51770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BD37AF"/>
    <w:multiLevelType w:val="hybridMultilevel"/>
    <w:tmpl w:val="C98236FC"/>
    <w:lvl w:ilvl="0" w:tplc="E8F6A5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9521E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4868A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4746A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092B2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2626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1DA41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D7C4C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E2636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0BE04A0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E9163E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AC475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0A6911"/>
    <w:multiLevelType w:val="hybridMultilevel"/>
    <w:tmpl w:val="DF7AE3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123304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4E51C3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4B518E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54A672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8854A47"/>
    <w:multiLevelType w:val="multilevel"/>
    <w:tmpl w:val="CCD0DBBA"/>
    <w:lvl w:ilvl="0">
      <w:start w:val="1"/>
      <w:numFmt w:val="decimal"/>
      <w:pStyle w:val="1"/>
      <w:lvlText w:val="%1"/>
      <w:lvlJc w:val="left"/>
      <w:pPr>
        <w:tabs>
          <w:tab w:val="num" w:pos="431"/>
        </w:tabs>
        <w:ind w:left="431" w:hanging="431"/>
      </w:pPr>
      <w:rPr>
        <w:rFonts w:ascii="Arial" w:hAnsi="Arial" w:hint="default"/>
        <w:b/>
        <w:i w:val="0"/>
        <w:caps/>
        <w:color w:val="006CB7"/>
        <w:sz w:val="32"/>
      </w:rPr>
    </w:lvl>
    <w:lvl w:ilvl="1">
      <w:start w:val="1"/>
      <w:numFmt w:val="decimal"/>
      <w:pStyle w:val="2"/>
      <w:lvlText w:val="%1.%2"/>
      <w:lvlJc w:val="left"/>
      <w:pPr>
        <w:tabs>
          <w:tab w:val="num" w:pos="578"/>
        </w:tabs>
        <w:ind w:left="578" w:hanging="578"/>
      </w:pPr>
      <w:rPr>
        <w:rFonts w:ascii="Arial" w:hAnsi="Arial" w:hint="default"/>
        <w:b/>
        <w:i w:val="0"/>
        <w:caps/>
        <w:color w:val="000000" w:themeColor="text1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hint="default"/>
        <w:b/>
        <w:i/>
        <w:caps/>
        <w:color w:val="000000" w:themeColor="text1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2"/>
        </w:tabs>
        <w:ind w:left="862" w:hanging="862"/>
      </w:pPr>
      <w:rPr>
        <w:rFonts w:ascii="Arial" w:hAnsi="Arial" w:hint="default"/>
        <w:b w:val="0"/>
        <w:i/>
        <w:caps w:val="0"/>
        <w:sz w:val="20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123"/>
        </w:tabs>
        <w:ind w:left="4123" w:hanging="862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1CFB759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0AA46C5"/>
    <w:multiLevelType w:val="hybridMultilevel"/>
    <w:tmpl w:val="5602E40C"/>
    <w:lvl w:ilvl="0" w:tplc="7D269FA6">
      <w:start w:val="1"/>
      <w:numFmt w:val="bullet"/>
      <w:pStyle w:val="SC2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24725BC"/>
    <w:multiLevelType w:val="hybridMultilevel"/>
    <w:tmpl w:val="2B7A40A6"/>
    <w:lvl w:ilvl="0" w:tplc="84288DF4">
      <w:start w:val="1"/>
      <w:numFmt w:val="bullet"/>
      <w:pStyle w:val="20"/>
      <w:lvlText w:val=""/>
      <w:lvlJc w:val="left"/>
      <w:pPr>
        <w:ind w:left="-37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34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0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5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2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9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6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383" w:hanging="360"/>
      </w:pPr>
      <w:rPr>
        <w:rFonts w:ascii="Wingdings" w:hAnsi="Wingdings" w:hint="default"/>
      </w:rPr>
    </w:lvl>
  </w:abstractNum>
  <w:abstractNum w:abstractNumId="22" w15:restartNumberingAfterBreak="0">
    <w:nsid w:val="25561AA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55B4B8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477B9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0A540B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8C0138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918400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BF4C6E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A2E5E18"/>
    <w:multiLevelType w:val="hybridMultilevel"/>
    <w:tmpl w:val="D0481506"/>
    <w:lvl w:ilvl="0" w:tplc="A67EB0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C0B650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FD630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F7F68A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1856D1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188651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4EB54A8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58D2E5E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7115276"/>
    <w:multiLevelType w:val="multilevel"/>
    <w:tmpl w:val="7CD69AF6"/>
    <w:lvl w:ilvl="0">
      <w:start w:val="1"/>
      <w:numFmt w:val="decimal"/>
      <w:lvlText w:val="%1."/>
      <w:lvlJc w:val="center"/>
      <w:pPr>
        <w:ind w:left="114" w:firstLine="17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574"/>
        </w:tabs>
        <w:ind w:left="574" w:hanging="578"/>
      </w:pPr>
      <w:rPr>
        <w:rFonts w:ascii="Times New Roman" w:hAnsi="Times New Roman" w:hint="default"/>
        <w:b/>
        <w:i w:val="0"/>
        <w:caps/>
        <w:color w:val="000000" w:themeColor="text1"/>
        <w:sz w:val="24"/>
      </w:rPr>
    </w:lvl>
    <w:lvl w:ilvl="2">
      <w:start w:val="1"/>
      <w:numFmt w:val="decimal"/>
      <w:lvlText w:val="%1.%2.%3"/>
      <w:lvlJc w:val="left"/>
      <w:pPr>
        <w:tabs>
          <w:tab w:val="num" w:pos="716"/>
        </w:tabs>
        <w:ind w:left="1076" w:hanging="1080"/>
      </w:pPr>
      <w:rPr>
        <w:rFonts w:ascii="Arial" w:hAnsi="Arial" w:hint="default"/>
        <w:b/>
        <w:i/>
        <w:caps/>
        <w:color w:val="000000" w:themeColor="text1"/>
        <w:sz w:val="20"/>
      </w:rPr>
    </w:lvl>
    <w:lvl w:ilvl="3">
      <w:start w:val="1"/>
      <w:numFmt w:val="decimal"/>
      <w:lvlText w:val="%1.%2.%3.%4"/>
      <w:lvlJc w:val="left"/>
      <w:pPr>
        <w:tabs>
          <w:tab w:val="num" w:pos="858"/>
        </w:tabs>
        <w:ind w:left="858" w:hanging="862"/>
      </w:pPr>
      <w:rPr>
        <w:rFonts w:ascii="Arial" w:hAnsi="Arial" w:hint="default"/>
        <w:b w:val="0"/>
        <w:i/>
        <w:caps w:val="0"/>
        <w:sz w:val="20"/>
      </w:rPr>
    </w:lvl>
    <w:lvl w:ilvl="4">
      <w:start w:val="1"/>
      <w:numFmt w:val="lowerLetter"/>
      <w:lvlText w:val="(%5)"/>
      <w:lvlJc w:val="left"/>
      <w:pPr>
        <w:ind w:left="179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5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7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36" w:hanging="360"/>
      </w:pPr>
      <w:rPr>
        <w:rFonts w:hint="default"/>
      </w:rPr>
    </w:lvl>
  </w:abstractNum>
  <w:abstractNum w:abstractNumId="38" w15:restartNumberingAfterBreak="0">
    <w:nsid w:val="39373887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B932EE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D650DF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E601B78"/>
    <w:multiLevelType w:val="multilevel"/>
    <w:tmpl w:val="04190023"/>
    <w:styleLink w:val="a0"/>
    <w:lvl w:ilvl="0">
      <w:start w:val="1"/>
      <w:numFmt w:val="upperRoman"/>
      <w:lvlText w:val="Статья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42" w15:restartNumberingAfterBreak="0">
    <w:nsid w:val="40D73FE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11F0662"/>
    <w:multiLevelType w:val="hybridMultilevel"/>
    <w:tmpl w:val="FBDE351C"/>
    <w:lvl w:ilvl="0" w:tplc="01A2E8F6">
      <w:start w:val="1"/>
      <w:numFmt w:val="bullet"/>
      <w:pStyle w:val="30"/>
      <w:lvlText w:val="▪"/>
      <w:lvlJc w:val="left"/>
      <w:pPr>
        <w:ind w:left="2061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44" w15:restartNumberingAfterBreak="0">
    <w:nsid w:val="422C4230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2BA15DC"/>
    <w:multiLevelType w:val="hybridMultilevel"/>
    <w:tmpl w:val="C09EE0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4D307A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9C72AA3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A973621"/>
    <w:multiLevelType w:val="hybridMultilevel"/>
    <w:tmpl w:val="6324DB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24C682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3327F3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5BC683B"/>
    <w:multiLevelType w:val="multilevel"/>
    <w:tmpl w:val="0BD8CEB6"/>
    <w:lvl w:ilvl="0">
      <w:start w:val="1"/>
      <w:numFmt w:val="decimal"/>
      <w:pStyle w:val="SC0"/>
      <w:lvlText w:val="Приложение %1"/>
      <w:lvlJc w:val="left"/>
      <w:pPr>
        <w:tabs>
          <w:tab w:val="num" w:pos="2892"/>
        </w:tabs>
        <w:ind w:left="2892" w:hanging="2892"/>
      </w:pPr>
      <w:rPr>
        <w:rFonts w:hint="default"/>
      </w:rPr>
    </w:lvl>
    <w:lvl w:ilvl="1">
      <w:start w:val="1"/>
      <w:numFmt w:val="decimal"/>
      <w:lvlText w:val="Рисунок П%1.%2"/>
      <w:lvlJc w:val="left"/>
      <w:pPr>
        <w:tabs>
          <w:tab w:val="num" w:pos="1418"/>
        </w:tabs>
        <w:ind w:left="1418" w:hanging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2" w15:restartNumberingAfterBreak="0">
    <w:nsid w:val="563E554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9E07A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90F5A18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C83499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CB25FA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D0B318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2192C9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2CC70B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88F771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8CE7DB3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8FE331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D674807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E42356D"/>
    <w:multiLevelType w:val="hybridMultilevel"/>
    <w:tmpl w:val="FC04F0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F6679ED"/>
    <w:multiLevelType w:val="hybridMultilevel"/>
    <w:tmpl w:val="95E637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FB65FF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40C357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204BFA"/>
    <w:multiLevelType w:val="hybridMultilevel"/>
    <w:tmpl w:val="04EE92CC"/>
    <w:lvl w:ilvl="0" w:tplc="13CA7E04">
      <w:start w:val="1"/>
      <w:numFmt w:val="decimal"/>
      <w:pStyle w:val="SC1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50B665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5367740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5396BE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58D6D4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77C2F1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7E37F4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ABE1B68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BAF4D9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C2270E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C52177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DB54B2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F0A6C10"/>
    <w:multiLevelType w:val="hybridMultilevel"/>
    <w:tmpl w:val="D3727702"/>
    <w:lvl w:ilvl="0" w:tplc="201A0876">
      <w:start w:val="1"/>
      <w:numFmt w:val="bullet"/>
      <w:lvlText w:val=""/>
      <w:lvlJc w:val="left"/>
      <w:pPr>
        <w:ind w:left="107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 w16cid:durableId="2017800763">
    <w:abstractNumId w:val="0"/>
  </w:num>
  <w:num w:numId="2" w16cid:durableId="1702978211">
    <w:abstractNumId w:val="21"/>
  </w:num>
  <w:num w:numId="3" w16cid:durableId="196088317">
    <w:abstractNumId w:val="37"/>
  </w:num>
  <w:num w:numId="4" w16cid:durableId="724061840">
    <w:abstractNumId w:val="41"/>
  </w:num>
  <w:num w:numId="5" w16cid:durableId="1122186356">
    <w:abstractNumId w:val="68"/>
  </w:num>
  <w:num w:numId="6" w16cid:durableId="547575213">
    <w:abstractNumId w:val="18"/>
  </w:num>
  <w:num w:numId="7" w16cid:durableId="239407484">
    <w:abstractNumId w:val="43"/>
  </w:num>
  <w:num w:numId="8" w16cid:durableId="840237613">
    <w:abstractNumId w:val="51"/>
  </w:num>
  <w:num w:numId="9" w16cid:durableId="163528408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45202071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2459044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04306488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2276914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50210328">
    <w:abstractNumId w:val="37"/>
  </w:num>
  <w:num w:numId="15" w16cid:durableId="77944663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875972469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5418164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6663228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8305351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48573354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950093238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71507945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9854157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756055360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424962572">
    <w:abstractNumId w:val="20"/>
  </w:num>
  <w:num w:numId="26" w16cid:durableId="250552171">
    <w:abstractNumId w:val="78"/>
  </w:num>
  <w:num w:numId="27" w16cid:durableId="1030644880">
    <w:abstractNumId w:val="7"/>
  </w:num>
  <w:num w:numId="28" w16cid:durableId="1677419212">
    <w:abstractNumId w:val="31"/>
  </w:num>
  <w:num w:numId="29" w16cid:durableId="1683357735">
    <w:abstractNumId w:val="65"/>
  </w:num>
  <w:num w:numId="30" w16cid:durableId="2137989132">
    <w:abstractNumId w:val="76"/>
  </w:num>
  <w:num w:numId="31" w16cid:durableId="177233982">
    <w:abstractNumId w:val="30"/>
  </w:num>
  <w:num w:numId="32" w16cid:durableId="1252813161">
    <w:abstractNumId w:val="57"/>
  </w:num>
  <w:num w:numId="33" w16cid:durableId="1156341298">
    <w:abstractNumId w:val="6"/>
  </w:num>
  <w:num w:numId="34" w16cid:durableId="902178765">
    <w:abstractNumId w:val="42"/>
  </w:num>
  <w:num w:numId="35" w16cid:durableId="952059741">
    <w:abstractNumId w:val="74"/>
  </w:num>
  <w:num w:numId="36" w16cid:durableId="1177768136">
    <w:abstractNumId w:val="79"/>
  </w:num>
  <w:num w:numId="37" w16cid:durableId="1840270587">
    <w:abstractNumId w:val="72"/>
  </w:num>
  <w:num w:numId="38" w16cid:durableId="1660228135">
    <w:abstractNumId w:val="45"/>
  </w:num>
  <w:num w:numId="39" w16cid:durableId="481385287">
    <w:abstractNumId w:val="23"/>
  </w:num>
  <w:num w:numId="40" w16cid:durableId="665130843">
    <w:abstractNumId w:val="46"/>
  </w:num>
  <w:num w:numId="41" w16cid:durableId="1488472050">
    <w:abstractNumId w:val="77"/>
  </w:num>
  <w:num w:numId="42" w16cid:durableId="334840088">
    <w:abstractNumId w:val="36"/>
  </w:num>
  <w:num w:numId="43" w16cid:durableId="168569608">
    <w:abstractNumId w:val="4"/>
  </w:num>
  <w:num w:numId="44" w16cid:durableId="684091794">
    <w:abstractNumId w:val="10"/>
  </w:num>
  <w:num w:numId="45" w16cid:durableId="902835382">
    <w:abstractNumId w:val="8"/>
  </w:num>
  <w:num w:numId="46" w16cid:durableId="161625854">
    <w:abstractNumId w:val="19"/>
  </w:num>
  <w:num w:numId="47" w16cid:durableId="1085692145">
    <w:abstractNumId w:val="35"/>
  </w:num>
  <w:num w:numId="48" w16cid:durableId="1836144988">
    <w:abstractNumId w:val="52"/>
  </w:num>
  <w:num w:numId="49" w16cid:durableId="1365210808">
    <w:abstractNumId w:val="63"/>
  </w:num>
  <w:num w:numId="50" w16cid:durableId="1546479392">
    <w:abstractNumId w:val="44"/>
  </w:num>
  <w:num w:numId="51" w16cid:durableId="350230537">
    <w:abstractNumId w:val="50"/>
  </w:num>
  <w:num w:numId="52" w16cid:durableId="1725833000">
    <w:abstractNumId w:val="15"/>
  </w:num>
  <w:num w:numId="53" w16cid:durableId="1934364150">
    <w:abstractNumId w:val="26"/>
  </w:num>
  <w:num w:numId="54" w16cid:durableId="536703397">
    <w:abstractNumId w:val="54"/>
  </w:num>
  <w:num w:numId="55" w16cid:durableId="1801724584">
    <w:abstractNumId w:val="17"/>
  </w:num>
  <w:num w:numId="56" w16cid:durableId="1561862777">
    <w:abstractNumId w:val="55"/>
  </w:num>
  <w:num w:numId="57" w16cid:durableId="679619435">
    <w:abstractNumId w:val="13"/>
  </w:num>
  <w:num w:numId="58" w16cid:durableId="626470222">
    <w:abstractNumId w:val="64"/>
  </w:num>
  <w:num w:numId="59" w16cid:durableId="1543596769">
    <w:abstractNumId w:val="3"/>
  </w:num>
  <w:num w:numId="60" w16cid:durableId="1402630174">
    <w:abstractNumId w:val="67"/>
  </w:num>
  <w:num w:numId="61" w16cid:durableId="1649281642">
    <w:abstractNumId w:val="22"/>
  </w:num>
  <w:num w:numId="62" w16cid:durableId="894852464">
    <w:abstractNumId w:val="1"/>
  </w:num>
  <w:num w:numId="63" w16cid:durableId="590890378">
    <w:abstractNumId w:val="16"/>
  </w:num>
  <w:num w:numId="64" w16cid:durableId="1196843330">
    <w:abstractNumId w:val="38"/>
  </w:num>
  <w:num w:numId="65" w16cid:durableId="385765575">
    <w:abstractNumId w:val="53"/>
  </w:num>
  <w:num w:numId="66" w16cid:durableId="1175531723">
    <w:abstractNumId w:val="11"/>
  </w:num>
  <w:num w:numId="67" w16cid:durableId="1213888566">
    <w:abstractNumId w:val="56"/>
  </w:num>
  <w:num w:numId="68" w16cid:durableId="1314212104">
    <w:abstractNumId w:val="28"/>
  </w:num>
  <w:num w:numId="69" w16cid:durableId="1073091211">
    <w:abstractNumId w:val="27"/>
  </w:num>
  <w:num w:numId="70" w16cid:durableId="101070930">
    <w:abstractNumId w:val="12"/>
  </w:num>
  <w:num w:numId="71" w16cid:durableId="797332603">
    <w:abstractNumId w:val="75"/>
  </w:num>
  <w:num w:numId="72" w16cid:durableId="1420641756">
    <w:abstractNumId w:val="40"/>
  </w:num>
  <w:num w:numId="73" w16cid:durableId="50427693">
    <w:abstractNumId w:val="33"/>
  </w:num>
  <w:num w:numId="74" w16cid:durableId="1624114217">
    <w:abstractNumId w:val="58"/>
  </w:num>
  <w:num w:numId="75" w16cid:durableId="596718468">
    <w:abstractNumId w:val="71"/>
  </w:num>
  <w:num w:numId="76" w16cid:durableId="2086560820">
    <w:abstractNumId w:val="66"/>
  </w:num>
  <w:num w:numId="77" w16cid:durableId="849370769">
    <w:abstractNumId w:val="32"/>
  </w:num>
  <w:num w:numId="78" w16cid:durableId="1228343482">
    <w:abstractNumId w:val="73"/>
  </w:num>
  <w:num w:numId="79" w16cid:durableId="806169489">
    <w:abstractNumId w:val="2"/>
  </w:num>
  <w:num w:numId="80" w16cid:durableId="817921223">
    <w:abstractNumId w:val="61"/>
  </w:num>
  <w:num w:numId="81" w16cid:durableId="1903833919">
    <w:abstractNumId w:val="59"/>
  </w:num>
  <w:num w:numId="82" w16cid:durableId="1949501210">
    <w:abstractNumId w:val="39"/>
  </w:num>
  <w:num w:numId="83" w16cid:durableId="816845262">
    <w:abstractNumId w:val="14"/>
  </w:num>
  <w:num w:numId="84" w16cid:durableId="129246108">
    <w:abstractNumId w:val="70"/>
  </w:num>
  <w:num w:numId="85" w16cid:durableId="565459041">
    <w:abstractNumId w:val="49"/>
  </w:num>
  <w:num w:numId="86" w16cid:durableId="228418680">
    <w:abstractNumId w:val="60"/>
  </w:num>
  <w:num w:numId="87" w16cid:durableId="529532421">
    <w:abstractNumId w:val="47"/>
  </w:num>
  <w:num w:numId="88" w16cid:durableId="1730688198">
    <w:abstractNumId w:val="62"/>
  </w:num>
  <w:num w:numId="89" w16cid:durableId="1019812162">
    <w:abstractNumId w:val="25"/>
  </w:num>
  <w:num w:numId="90" w16cid:durableId="1043288020">
    <w:abstractNumId w:val="24"/>
  </w:num>
  <w:num w:numId="91" w16cid:durableId="1979720438">
    <w:abstractNumId w:val="34"/>
  </w:num>
  <w:num w:numId="92" w16cid:durableId="70083902">
    <w:abstractNumId w:val="69"/>
  </w:num>
  <w:num w:numId="93" w16cid:durableId="1931351466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 w16cid:durableId="201603313">
    <w:abstractNumId w:val="9"/>
  </w:num>
  <w:num w:numId="95" w16cid:durableId="300696359">
    <w:abstractNumId w:val="48"/>
  </w:num>
  <w:num w:numId="96" w16cid:durableId="1776943533">
    <w:abstractNumId w:val="80"/>
  </w:num>
  <w:num w:numId="97" w16cid:durableId="178830606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 w16cid:durableId="193366170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9" w16cid:durableId="128649827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 w16cid:durableId="78115001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" w16cid:durableId="243343148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 w16cid:durableId="986012283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" w16cid:durableId="1884563542">
    <w:abstractNumId w:val="29"/>
  </w:num>
  <w:num w:numId="104" w16cid:durableId="1928923427">
    <w:abstractNumId w:val="5"/>
  </w:num>
  <w:num w:numId="105" w16cid:durableId="353383752">
    <w:abstractNumId w:val="5"/>
    <w:lvlOverride w:ilvl="0">
      <w:startOverride w:val="1"/>
    </w:lvlOverride>
  </w:num>
  <w:num w:numId="106" w16cid:durableId="1700662252">
    <w:abstractNumId w:val="5"/>
    <w:lvlOverride w:ilvl="0">
      <w:startOverride w:val="1"/>
    </w:lvlOverride>
  </w:num>
  <w:num w:numId="107" w16cid:durableId="171843850">
    <w:abstractNumId w:val="5"/>
    <w:lvlOverride w:ilvl="0">
      <w:startOverride w:val="1"/>
    </w:lvlOverride>
  </w:num>
  <w:num w:numId="108" w16cid:durableId="36052160">
    <w:abstractNumId w:val="5"/>
    <w:lvlOverride w:ilvl="0">
      <w:startOverride w:val="1"/>
    </w:lvlOverride>
  </w:num>
  <w:num w:numId="109" w16cid:durableId="1293942935">
    <w:abstractNumId w:val="5"/>
    <w:lvlOverride w:ilvl="0">
      <w:startOverride w:val="1"/>
    </w:lvlOverride>
  </w:num>
  <w:num w:numId="110" w16cid:durableId="1304576153">
    <w:abstractNumId w:val="5"/>
    <w:lvlOverride w:ilvl="0">
      <w:startOverride w:val="1"/>
    </w:lvlOverride>
  </w:num>
  <w:num w:numId="111" w16cid:durableId="624576863">
    <w:abstractNumId w:val="5"/>
    <w:lvlOverride w:ilvl="0">
      <w:startOverride w:val="1"/>
    </w:lvlOverride>
  </w:num>
  <w:num w:numId="112" w16cid:durableId="1753506459">
    <w:abstractNumId w:val="5"/>
    <w:lvlOverride w:ilvl="0">
      <w:startOverride w:val="1"/>
    </w:lvlOverride>
  </w:num>
  <w:num w:numId="113" w16cid:durableId="551036763">
    <w:abstractNumId w:val="5"/>
    <w:lvlOverride w:ilvl="0">
      <w:startOverride w:val="1"/>
    </w:lvlOverride>
  </w:num>
  <w:num w:numId="114" w16cid:durableId="62144830">
    <w:abstractNumId w:val="5"/>
    <w:lvlOverride w:ilvl="0">
      <w:startOverride w:val="1"/>
    </w:lvlOverride>
  </w:num>
  <w:num w:numId="115" w16cid:durableId="159391827">
    <w:abstractNumId w:val="5"/>
    <w:lvlOverride w:ilvl="0">
      <w:startOverride w:val="1"/>
    </w:lvlOverride>
  </w:num>
  <w:num w:numId="116" w16cid:durableId="811143314">
    <w:abstractNumId w:val="5"/>
    <w:lvlOverride w:ilvl="0">
      <w:startOverride w:val="1"/>
    </w:lvlOverride>
  </w:num>
  <w:num w:numId="117" w16cid:durableId="136729095">
    <w:abstractNumId w:val="5"/>
    <w:lvlOverride w:ilvl="0">
      <w:startOverride w:val="1"/>
    </w:lvlOverride>
  </w:num>
  <w:num w:numId="118" w16cid:durableId="1256473211">
    <w:abstractNumId w:val="5"/>
    <w:lvlOverride w:ilvl="0">
      <w:startOverride w:val="1"/>
    </w:lvlOverride>
  </w:num>
  <w:num w:numId="119" w16cid:durableId="1635527073">
    <w:abstractNumId w:val="5"/>
    <w:lvlOverride w:ilvl="0">
      <w:startOverride w:val="1"/>
    </w:lvlOverride>
  </w:num>
  <w:num w:numId="120" w16cid:durableId="980309408">
    <w:abstractNumId w:val="5"/>
    <w:lvlOverride w:ilvl="0">
      <w:startOverride w:val="1"/>
    </w:lvlOverride>
  </w:num>
  <w:num w:numId="121" w16cid:durableId="1724281881">
    <w:abstractNumId w:val="5"/>
    <w:lvlOverride w:ilvl="0">
      <w:startOverride w:val="1"/>
    </w:lvlOverride>
  </w:num>
  <w:num w:numId="122" w16cid:durableId="722141968">
    <w:abstractNumId w:val="5"/>
    <w:lvlOverride w:ilvl="0">
      <w:startOverride w:val="1"/>
    </w:lvlOverride>
  </w:num>
  <w:numIdMacAtCleanup w:val="12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onstantine Smirnov">
    <w15:presenceInfo w15:providerId="Windows Live" w15:userId="6048e200e476ea4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8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0" w:top3HeadingStyles="0" w:visibleStyles="0" w:alternateStyleNames="1"/>
  <w:stylePaneSortMethod w:val="0000"/>
  <w:trackRevisions/>
  <w:doNotTrackFormatting/>
  <w:defaultTabStop w:val="567"/>
  <w:autoHyphenation/>
  <w:doNotHyphenateCap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5D2D"/>
    <w:rsid w:val="00000331"/>
    <w:rsid w:val="00000952"/>
    <w:rsid w:val="00000C7B"/>
    <w:rsid w:val="00001225"/>
    <w:rsid w:val="00001ED4"/>
    <w:rsid w:val="000028B8"/>
    <w:rsid w:val="0000299A"/>
    <w:rsid w:val="000029A7"/>
    <w:rsid w:val="00002D0D"/>
    <w:rsid w:val="0001030A"/>
    <w:rsid w:val="0001089F"/>
    <w:rsid w:val="0001100F"/>
    <w:rsid w:val="000116A3"/>
    <w:rsid w:val="00011B88"/>
    <w:rsid w:val="00012516"/>
    <w:rsid w:val="00012A2E"/>
    <w:rsid w:val="00012AE1"/>
    <w:rsid w:val="00012DDA"/>
    <w:rsid w:val="00013710"/>
    <w:rsid w:val="00013E80"/>
    <w:rsid w:val="0001439E"/>
    <w:rsid w:val="00015E98"/>
    <w:rsid w:val="00015F4A"/>
    <w:rsid w:val="000165D6"/>
    <w:rsid w:val="00016F82"/>
    <w:rsid w:val="00017FC9"/>
    <w:rsid w:val="0002036A"/>
    <w:rsid w:val="000210C8"/>
    <w:rsid w:val="00021ED7"/>
    <w:rsid w:val="00024A08"/>
    <w:rsid w:val="00024B8B"/>
    <w:rsid w:val="000269DB"/>
    <w:rsid w:val="00026A3F"/>
    <w:rsid w:val="000272A5"/>
    <w:rsid w:val="0003036F"/>
    <w:rsid w:val="00030481"/>
    <w:rsid w:val="00031264"/>
    <w:rsid w:val="000323B3"/>
    <w:rsid w:val="00032AAC"/>
    <w:rsid w:val="00032DD6"/>
    <w:rsid w:val="000337C3"/>
    <w:rsid w:val="0003402A"/>
    <w:rsid w:val="000345E6"/>
    <w:rsid w:val="00034A00"/>
    <w:rsid w:val="00034A9F"/>
    <w:rsid w:val="00034E26"/>
    <w:rsid w:val="00035299"/>
    <w:rsid w:val="0003575B"/>
    <w:rsid w:val="000375A0"/>
    <w:rsid w:val="0003788F"/>
    <w:rsid w:val="00037A6C"/>
    <w:rsid w:val="00040610"/>
    <w:rsid w:val="00041243"/>
    <w:rsid w:val="000418B7"/>
    <w:rsid w:val="00041F92"/>
    <w:rsid w:val="00042D5E"/>
    <w:rsid w:val="0004351F"/>
    <w:rsid w:val="00045483"/>
    <w:rsid w:val="000458D2"/>
    <w:rsid w:val="00050312"/>
    <w:rsid w:val="000507E9"/>
    <w:rsid w:val="00050B24"/>
    <w:rsid w:val="000516F1"/>
    <w:rsid w:val="00051E48"/>
    <w:rsid w:val="00051E9C"/>
    <w:rsid w:val="000526B6"/>
    <w:rsid w:val="00052F08"/>
    <w:rsid w:val="00053089"/>
    <w:rsid w:val="00053504"/>
    <w:rsid w:val="000539DD"/>
    <w:rsid w:val="00053C28"/>
    <w:rsid w:val="000548AE"/>
    <w:rsid w:val="00054A5C"/>
    <w:rsid w:val="00055645"/>
    <w:rsid w:val="00056DE8"/>
    <w:rsid w:val="0005707E"/>
    <w:rsid w:val="000601EA"/>
    <w:rsid w:val="000609DB"/>
    <w:rsid w:val="00060D62"/>
    <w:rsid w:val="0006166F"/>
    <w:rsid w:val="000618AA"/>
    <w:rsid w:val="00062079"/>
    <w:rsid w:val="000620CB"/>
    <w:rsid w:val="00064CF3"/>
    <w:rsid w:val="0006521D"/>
    <w:rsid w:val="00065347"/>
    <w:rsid w:val="0006587B"/>
    <w:rsid w:val="0006587F"/>
    <w:rsid w:val="00066069"/>
    <w:rsid w:val="000664CF"/>
    <w:rsid w:val="0006752D"/>
    <w:rsid w:val="00067565"/>
    <w:rsid w:val="000702AE"/>
    <w:rsid w:val="00070886"/>
    <w:rsid w:val="000720B6"/>
    <w:rsid w:val="000731F3"/>
    <w:rsid w:val="00073383"/>
    <w:rsid w:val="00074368"/>
    <w:rsid w:val="00074B62"/>
    <w:rsid w:val="00074BAE"/>
    <w:rsid w:val="00080012"/>
    <w:rsid w:val="000812E0"/>
    <w:rsid w:val="00081432"/>
    <w:rsid w:val="00081E6D"/>
    <w:rsid w:val="00081EBE"/>
    <w:rsid w:val="00082799"/>
    <w:rsid w:val="0008329E"/>
    <w:rsid w:val="000833E8"/>
    <w:rsid w:val="00083EB9"/>
    <w:rsid w:val="00083F3D"/>
    <w:rsid w:val="000841F2"/>
    <w:rsid w:val="000849DE"/>
    <w:rsid w:val="00084BEA"/>
    <w:rsid w:val="0008502F"/>
    <w:rsid w:val="0008509F"/>
    <w:rsid w:val="00085222"/>
    <w:rsid w:val="00086158"/>
    <w:rsid w:val="0008622F"/>
    <w:rsid w:val="00086B62"/>
    <w:rsid w:val="00086D2B"/>
    <w:rsid w:val="00087339"/>
    <w:rsid w:val="000876DA"/>
    <w:rsid w:val="00090305"/>
    <w:rsid w:val="00091784"/>
    <w:rsid w:val="00091C4E"/>
    <w:rsid w:val="000925B3"/>
    <w:rsid w:val="0009274F"/>
    <w:rsid w:val="00093615"/>
    <w:rsid w:val="00093DA8"/>
    <w:rsid w:val="00093E2A"/>
    <w:rsid w:val="0009424B"/>
    <w:rsid w:val="00095C50"/>
    <w:rsid w:val="0009641F"/>
    <w:rsid w:val="000966EA"/>
    <w:rsid w:val="00097D57"/>
    <w:rsid w:val="00097FC0"/>
    <w:rsid w:val="000A0505"/>
    <w:rsid w:val="000A15C0"/>
    <w:rsid w:val="000A2E28"/>
    <w:rsid w:val="000A3971"/>
    <w:rsid w:val="000A3E5B"/>
    <w:rsid w:val="000A458D"/>
    <w:rsid w:val="000A5616"/>
    <w:rsid w:val="000A7C9B"/>
    <w:rsid w:val="000B0B23"/>
    <w:rsid w:val="000B119A"/>
    <w:rsid w:val="000B2562"/>
    <w:rsid w:val="000B4387"/>
    <w:rsid w:val="000B55EA"/>
    <w:rsid w:val="000B629E"/>
    <w:rsid w:val="000B6620"/>
    <w:rsid w:val="000B68F2"/>
    <w:rsid w:val="000B6E27"/>
    <w:rsid w:val="000B7BBD"/>
    <w:rsid w:val="000B7E2A"/>
    <w:rsid w:val="000C0757"/>
    <w:rsid w:val="000C0854"/>
    <w:rsid w:val="000C0CFB"/>
    <w:rsid w:val="000C2579"/>
    <w:rsid w:val="000C2848"/>
    <w:rsid w:val="000C295D"/>
    <w:rsid w:val="000C3757"/>
    <w:rsid w:val="000C3768"/>
    <w:rsid w:val="000C3BB8"/>
    <w:rsid w:val="000C524D"/>
    <w:rsid w:val="000C5310"/>
    <w:rsid w:val="000C578D"/>
    <w:rsid w:val="000C5D9F"/>
    <w:rsid w:val="000C6035"/>
    <w:rsid w:val="000C7230"/>
    <w:rsid w:val="000C7765"/>
    <w:rsid w:val="000D0553"/>
    <w:rsid w:val="000D0BC2"/>
    <w:rsid w:val="000D142A"/>
    <w:rsid w:val="000D219D"/>
    <w:rsid w:val="000D2B65"/>
    <w:rsid w:val="000D6482"/>
    <w:rsid w:val="000D72D4"/>
    <w:rsid w:val="000E0E42"/>
    <w:rsid w:val="000E2208"/>
    <w:rsid w:val="000E29D6"/>
    <w:rsid w:val="000E2FFB"/>
    <w:rsid w:val="000E3237"/>
    <w:rsid w:val="000E45B4"/>
    <w:rsid w:val="000E6B86"/>
    <w:rsid w:val="000E7083"/>
    <w:rsid w:val="000E7167"/>
    <w:rsid w:val="000E7A08"/>
    <w:rsid w:val="000E7F7B"/>
    <w:rsid w:val="000F07D4"/>
    <w:rsid w:val="000F1616"/>
    <w:rsid w:val="000F1FF2"/>
    <w:rsid w:val="000F21A8"/>
    <w:rsid w:val="000F2309"/>
    <w:rsid w:val="000F2CB4"/>
    <w:rsid w:val="000F319E"/>
    <w:rsid w:val="000F3E87"/>
    <w:rsid w:val="000F4A67"/>
    <w:rsid w:val="000F4FB3"/>
    <w:rsid w:val="000F5C1B"/>
    <w:rsid w:val="000F5F04"/>
    <w:rsid w:val="000F67EA"/>
    <w:rsid w:val="000F6CEA"/>
    <w:rsid w:val="000F7FC7"/>
    <w:rsid w:val="001006A8"/>
    <w:rsid w:val="00100AF9"/>
    <w:rsid w:val="00101E11"/>
    <w:rsid w:val="00102338"/>
    <w:rsid w:val="0010260F"/>
    <w:rsid w:val="00102669"/>
    <w:rsid w:val="001026C3"/>
    <w:rsid w:val="00102E91"/>
    <w:rsid w:val="0010371A"/>
    <w:rsid w:val="00104CF5"/>
    <w:rsid w:val="0010510B"/>
    <w:rsid w:val="00105CE1"/>
    <w:rsid w:val="001069E4"/>
    <w:rsid w:val="00106CDB"/>
    <w:rsid w:val="001100CA"/>
    <w:rsid w:val="001121FA"/>
    <w:rsid w:val="00112255"/>
    <w:rsid w:val="00112E8F"/>
    <w:rsid w:val="00113885"/>
    <w:rsid w:val="001141A3"/>
    <w:rsid w:val="00114622"/>
    <w:rsid w:val="0011589F"/>
    <w:rsid w:val="001174D6"/>
    <w:rsid w:val="0011766B"/>
    <w:rsid w:val="00117F26"/>
    <w:rsid w:val="00117FC5"/>
    <w:rsid w:val="0012164B"/>
    <w:rsid w:val="001217C4"/>
    <w:rsid w:val="00121BC3"/>
    <w:rsid w:val="00121E29"/>
    <w:rsid w:val="0012325D"/>
    <w:rsid w:val="00123683"/>
    <w:rsid w:val="00123B02"/>
    <w:rsid w:val="0012429A"/>
    <w:rsid w:val="00124685"/>
    <w:rsid w:val="00124F46"/>
    <w:rsid w:val="00125B59"/>
    <w:rsid w:val="001271D8"/>
    <w:rsid w:val="00127555"/>
    <w:rsid w:val="00127A4B"/>
    <w:rsid w:val="00130B12"/>
    <w:rsid w:val="00130B2C"/>
    <w:rsid w:val="0013124E"/>
    <w:rsid w:val="00133002"/>
    <w:rsid w:val="00134378"/>
    <w:rsid w:val="00134478"/>
    <w:rsid w:val="001358B9"/>
    <w:rsid w:val="0013678F"/>
    <w:rsid w:val="00137963"/>
    <w:rsid w:val="001410D6"/>
    <w:rsid w:val="001416A9"/>
    <w:rsid w:val="001420FF"/>
    <w:rsid w:val="00142FF7"/>
    <w:rsid w:val="00144AE9"/>
    <w:rsid w:val="00144DA8"/>
    <w:rsid w:val="00144F46"/>
    <w:rsid w:val="00145BB6"/>
    <w:rsid w:val="00145FF9"/>
    <w:rsid w:val="001463A7"/>
    <w:rsid w:val="00146486"/>
    <w:rsid w:val="00150C63"/>
    <w:rsid w:val="00150FA1"/>
    <w:rsid w:val="00150FA4"/>
    <w:rsid w:val="00151123"/>
    <w:rsid w:val="00151A01"/>
    <w:rsid w:val="00151A13"/>
    <w:rsid w:val="001523DF"/>
    <w:rsid w:val="001530C8"/>
    <w:rsid w:val="00153A71"/>
    <w:rsid w:val="001548A0"/>
    <w:rsid w:val="00154B80"/>
    <w:rsid w:val="00155460"/>
    <w:rsid w:val="00155B6B"/>
    <w:rsid w:val="00156830"/>
    <w:rsid w:val="00156A56"/>
    <w:rsid w:val="001574F5"/>
    <w:rsid w:val="001575F1"/>
    <w:rsid w:val="00157B8F"/>
    <w:rsid w:val="00157DFA"/>
    <w:rsid w:val="00160D02"/>
    <w:rsid w:val="00161DCA"/>
    <w:rsid w:val="00161E8A"/>
    <w:rsid w:val="001631CD"/>
    <w:rsid w:val="0016334B"/>
    <w:rsid w:val="001640B9"/>
    <w:rsid w:val="001643BA"/>
    <w:rsid w:val="00165C44"/>
    <w:rsid w:val="00165E33"/>
    <w:rsid w:val="00171309"/>
    <w:rsid w:val="00171C43"/>
    <w:rsid w:val="00172996"/>
    <w:rsid w:val="001731B7"/>
    <w:rsid w:val="0017389B"/>
    <w:rsid w:val="001739F9"/>
    <w:rsid w:val="00173A49"/>
    <w:rsid w:val="00173CCA"/>
    <w:rsid w:val="00173EE6"/>
    <w:rsid w:val="00174566"/>
    <w:rsid w:val="00174AF8"/>
    <w:rsid w:val="00174C1C"/>
    <w:rsid w:val="001759F7"/>
    <w:rsid w:val="00176391"/>
    <w:rsid w:val="00177DE5"/>
    <w:rsid w:val="00180367"/>
    <w:rsid w:val="00180AC3"/>
    <w:rsid w:val="00180FF2"/>
    <w:rsid w:val="00181A1C"/>
    <w:rsid w:val="0018343D"/>
    <w:rsid w:val="00183488"/>
    <w:rsid w:val="001837C5"/>
    <w:rsid w:val="001848FD"/>
    <w:rsid w:val="0018521B"/>
    <w:rsid w:val="001856C7"/>
    <w:rsid w:val="001865C5"/>
    <w:rsid w:val="00186C92"/>
    <w:rsid w:val="0018712B"/>
    <w:rsid w:val="00187281"/>
    <w:rsid w:val="00187C98"/>
    <w:rsid w:val="0019033C"/>
    <w:rsid w:val="00191275"/>
    <w:rsid w:val="0019156F"/>
    <w:rsid w:val="00191A89"/>
    <w:rsid w:val="00191F8A"/>
    <w:rsid w:val="001924B1"/>
    <w:rsid w:val="00192B1B"/>
    <w:rsid w:val="00192DC7"/>
    <w:rsid w:val="001943AC"/>
    <w:rsid w:val="00194921"/>
    <w:rsid w:val="001965E7"/>
    <w:rsid w:val="001975E5"/>
    <w:rsid w:val="00197857"/>
    <w:rsid w:val="001A00CE"/>
    <w:rsid w:val="001A09ED"/>
    <w:rsid w:val="001A17B9"/>
    <w:rsid w:val="001A2637"/>
    <w:rsid w:val="001A33CB"/>
    <w:rsid w:val="001A38E3"/>
    <w:rsid w:val="001A39CC"/>
    <w:rsid w:val="001A49A3"/>
    <w:rsid w:val="001A4BB9"/>
    <w:rsid w:val="001A649D"/>
    <w:rsid w:val="001B145D"/>
    <w:rsid w:val="001B30E8"/>
    <w:rsid w:val="001B3B33"/>
    <w:rsid w:val="001C0999"/>
    <w:rsid w:val="001C0A8C"/>
    <w:rsid w:val="001C0D7B"/>
    <w:rsid w:val="001C1502"/>
    <w:rsid w:val="001C30F8"/>
    <w:rsid w:val="001C3A82"/>
    <w:rsid w:val="001C3ED4"/>
    <w:rsid w:val="001C4257"/>
    <w:rsid w:val="001C46D9"/>
    <w:rsid w:val="001C4A08"/>
    <w:rsid w:val="001C5006"/>
    <w:rsid w:val="001C5175"/>
    <w:rsid w:val="001C5469"/>
    <w:rsid w:val="001D069E"/>
    <w:rsid w:val="001D0A28"/>
    <w:rsid w:val="001D2A8C"/>
    <w:rsid w:val="001D52C9"/>
    <w:rsid w:val="001D5546"/>
    <w:rsid w:val="001D5632"/>
    <w:rsid w:val="001D5A40"/>
    <w:rsid w:val="001D620E"/>
    <w:rsid w:val="001D650D"/>
    <w:rsid w:val="001D67AF"/>
    <w:rsid w:val="001D6A51"/>
    <w:rsid w:val="001D7C9E"/>
    <w:rsid w:val="001E0244"/>
    <w:rsid w:val="001E051A"/>
    <w:rsid w:val="001E0E5F"/>
    <w:rsid w:val="001E0FFF"/>
    <w:rsid w:val="001E14FE"/>
    <w:rsid w:val="001E16CB"/>
    <w:rsid w:val="001E247A"/>
    <w:rsid w:val="001E25A0"/>
    <w:rsid w:val="001E3739"/>
    <w:rsid w:val="001E43C0"/>
    <w:rsid w:val="001E4931"/>
    <w:rsid w:val="001E4C5D"/>
    <w:rsid w:val="001E4DAB"/>
    <w:rsid w:val="001E59A1"/>
    <w:rsid w:val="001E5C48"/>
    <w:rsid w:val="001E613F"/>
    <w:rsid w:val="001E6803"/>
    <w:rsid w:val="001E6845"/>
    <w:rsid w:val="001E6A97"/>
    <w:rsid w:val="001F0236"/>
    <w:rsid w:val="001F05E5"/>
    <w:rsid w:val="001F20A6"/>
    <w:rsid w:val="001F2A14"/>
    <w:rsid w:val="001F43C0"/>
    <w:rsid w:val="001F4530"/>
    <w:rsid w:val="001F52F7"/>
    <w:rsid w:val="001F563D"/>
    <w:rsid w:val="001F5841"/>
    <w:rsid w:val="001F5EB6"/>
    <w:rsid w:val="001F787B"/>
    <w:rsid w:val="001F79DA"/>
    <w:rsid w:val="001F7B53"/>
    <w:rsid w:val="00200270"/>
    <w:rsid w:val="0020110E"/>
    <w:rsid w:val="00201261"/>
    <w:rsid w:val="00203650"/>
    <w:rsid w:val="00204D0C"/>
    <w:rsid w:val="00205825"/>
    <w:rsid w:val="00206483"/>
    <w:rsid w:val="00206780"/>
    <w:rsid w:val="00207498"/>
    <w:rsid w:val="00207835"/>
    <w:rsid w:val="00207A8D"/>
    <w:rsid w:val="002109F4"/>
    <w:rsid w:val="0021105B"/>
    <w:rsid w:val="002115CF"/>
    <w:rsid w:val="002116FF"/>
    <w:rsid w:val="00213E38"/>
    <w:rsid w:val="00214160"/>
    <w:rsid w:val="00214D94"/>
    <w:rsid w:val="002169B9"/>
    <w:rsid w:val="00216D0F"/>
    <w:rsid w:val="0021713E"/>
    <w:rsid w:val="00217172"/>
    <w:rsid w:val="00217781"/>
    <w:rsid w:val="00217B76"/>
    <w:rsid w:val="00217F0A"/>
    <w:rsid w:val="002209C3"/>
    <w:rsid w:val="00220DD2"/>
    <w:rsid w:val="00221668"/>
    <w:rsid w:val="002216C4"/>
    <w:rsid w:val="00222179"/>
    <w:rsid w:val="00222935"/>
    <w:rsid w:val="002229A3"/>
    <w:rsid w:val="00223E50"/>
    <w:rsid w:val="0022481B"/>
    <w:rsid w:val="00224822"/>
    <w:rsid w:val="00224F7B"/>
    <w:rsid w:val="002258E8"/>
    <w:rsid w:val="00225F17"/>
    <w:rsid w:val="0022629D"/>
    <w:rsid w:val="00226E72"/>
    <w:rsid w:val="002270AF"/>
    <w:rsid w:val="0022718A"/>
    <w:rsid w:val="00227571"/>
    <w:rsid w:val="002275F4"/>
    <w:rsid w:val="00230216"/>
    <w:rsid w:val="002307DE"/>
    <w:rsid w:val="0023128A"/>
    <w:rsid w:val="00232826"/>
    <w:rsid w:val="00232996"/>
    <w:rsid w:val="00233D0D"/>
    <w:rsid w:val="00234D10"/>
    <w:rsid w:val="00234E92"/>
    <w:rsid w:val="00235C03"/>
    <w:rsid w:val="00236709"/>
    <w:rsid w:val="00236BFF"/>
    <w:rsid w:val="0024086B"/>
    <w:rsid w:val="002409A2"/>
    <w:rsid w:val="002409E9"/>
    <w:rsid w:val="00241B50"/>
    <w:rsid w:val="0024205C"/>
    <w:rsid w:val="00242870"/>
    <w:rsid w:val="00242911"/>
    <w:rsid w:val="00242EC0"/>
    <w:rsid w:val="00243D7B"/>
    <w:rsid w:val="00244EDB"/>
    <w:rsid w:val="002451D9"/>
    <w:rsid w:val="002453D7"/>
    <w:rsid w:val="00245408"/>
    <w:rsid w:val="0024606E"/>
    <w:rsid w:val="00246545"/>
    <w:rsid w:val="00247173"/>
    <w:rsid w:val="00247BA1"/>
    <w:rsid w:val="00247C78"/>
    <w:rsid w:val="00251873"/>
    <w:rsid w:val="00251B97"/>
    <w:rsid w:val="00252651"/>
    <w:rsid w:val="00253283"/>
    <w:rsid w:val="00253607"/>
    <w:rsid w:val="0025378B"/>
    <w:rsid w:val="0025420B"/>
    <w:rsid w:val="00254B74"/>
    <w:rsid w:val="002554EF"/>
    <w:rsid w:val="002560A0"/>
    <w:rsid w:val="002561BC"/>
    <w:rsid w:val="002574E5"/>
    <w:rsid w:val="00260167"/>
    <w:rsid w:val="00260248"/>
    <w:rsid w:val="00261D24"/>
    <w:rsid w:val="00262696"/>
    <w:rsid w:val="002628A5"/>
    <w:rsid w:val="0026419A"/>
    <w:rsid w:val="00264B0A"/>
    <w:rsid w:val="00264EA6"/>
    <w:rsid w:val="002650B8"/>
    <w:rsid w:val="00265249"/>
    <w:rsid w:val="00267EC4"/>
    <w:rsid w:val="00267FF0"/>
    <w:rsid w:val="00270258"/>
    <w:rsid w:val="00270C8D"/>
    <w:rsid w:val="00271B31"/>
    <w:rsid w:val="0027235B"/>
    <w:rsid w:val="0027326B"/>
    <w:rsid w:val="00273D80"/>
    <w:rsid w:val="00274B2A"/>
    <w:rsid w:val="00276690"/>
    <w:rsid w:val="0027693A"/>
    <w:rsid w:val="00277463"/>
    <w:rsid w:val="002778AB"/>
    <w:rsid w:val="002802BC"/>
    <w:rsid w:val="0028053F"/>
    <w:rsid w:val="002817E1"/>
    <w:rsid w:val="002823BB"/>
    <w:rsid w:val="002823F0"/>
    <w:rsid w:val="0028253D"/>
    <w:rsid w:val="00282548"/>
    <w:rsid w:val="0028275E"/>
    <w:rsid w:val="002828A8"/>
    <w:rsid w:val="002841BD"/>
    <w:rsid w:val="00284D4D"/>
    <w:rsid w:val="00285906"/>
    <w:rsid w:val="00286BF0"/>
    <w:rsid w:val="00290647"/>
    <w:rsid w:val="00290C9F"/>
    <w:rsid w:val="002911E2"/>
    <w:rsid w:val="002912BE"/>
    <w:rsid w:val="00292791"/>
    <w:rsid w:val="00292DEE"/>
    <w:rsid w:val="00293557"/>
    <w:rsid w:val="0029396B"/>
    <w:rsid w:val="00294629"/>
    <w:rsid w:val="002951FD"/>
    <w:rsid w:val="00295316"/>
    <w:rsid w:val="00296C9F"/>
    <w:rsid w:val="00297393"/>
    <w:rsid w:val="002A0074"/>
    <w:rsid w:val="002A087F"/>
    <w:rsid w:val="002A0A43"/>
    <w:rsid w:val="002A0D68"/>
    <w:rsid w:val="002A3340"/>
    <w:rsid w:val="002A49B2"/>
    <w:rsid w:val="002A5C67"/>
    <w:rsid w:val="002A6A50"/>
    <w:rsid w:val="002A6DAB"/>
    <w:rsid w:val="002A75D5"/>
    <w:rsid w:val="002A7AD8"/>
    <w:rsid w:val="002B0DF6"/>
    <w:rsid w:val="002B13CE"/>
    <w:rsid w:val="002B1D9A"/>
    <w:rsid w:val="002B2412"/>
    <w:rsid w:val="002B2787"/>
    <w:rsid w:val="002B337A"/>
    <w:rsid w:val="002B3A02"/>
    <w:rsid w:val="002B4502"/>
    <w:rsid w:val="002B614E"/>
    <w:rsid w:val="002B62DC"/>
    <w:rsid w:val="002B63DA"/>
    <w:rsid w:val="002B7326"/>
    <w:rsid w:val="002C437D"/>
    <w:rsid w:val="002C69E4"/>
    <w:rsid w:val="002D01F8"/>
    <w:rsid w:val="002D1356"/>
    <w:rsid w:val="002D1694"/>
    <w:rsid w:val="002D245C"/>
    <w:rsid w:val="002D3677"/>
    <w:rsid w:val="002D4A44"/>
    <w:rsid w:val="002D50A5"/>
    <w:rsid w:val="002D5BF7"/>
    <w:rsid w:val="002D604C"/>
    <w:rsid w:val="002D6F0E"/>
    <w:rsid w:val="002D76E3"/>
    <w:rsid w:val="002E1440"/>
    <w:rsid w:val="002E16A4"/>
    <w:rsid w:val="002E1DDB"/>
    <w:rsid w:val="002E1EAC"/>
    <w:rsid w:val="002E2559"/>
    <w:rsid w:val="002E31A1"/>
    <w:rsid w:val="002E3CA5"/>
    <w:rsid w:val="002E43E3"/>
    <w:rsid w:val="002E66AF"/>
    <w:rsid w:val="002E7517"/>
    <w:rsid w:val="002F080F"/>
    <w:rsid w:val="002F28B2"/>
    <w:rsid w:val="002F28D2"/>
    <w:rsid w:val="002F37DA"/>
    <w:rsid w:val="002F3B99"/>
    <w:rsid w:val="002F429A"/>
    <w:rsid w:val="002F4D0E"/>
    <w:rsid w:val="002F4D8F"/>
    <w:rsid w:val="002F5664"/>
    <w:rsid w:val="002F66B9"/>
    <w:rsid w:val="002F67D6"/>
    <w:rsid w:val="002F6DCD"/>
    <w:rsid w:val="00300EF2"/>
    <w:rsid w:val="00301CD3"/>
    <w:rsid w:val="00301DE3"/>
    <w:rsid w:val="00303C6E"/>
    <w:rsid w:val="00303DF6"/>
    <w:rsid w:val="00305A64"/>
    <w:rsid w:val="00305DF2"/>
    <w:rsid w:val="00306EE2"/>
    <w:rsid w:val="0031145D"/>
    <w:rsid w:val="00311517"/>
    <w:rsid w:val="00311F66"/>
    <w:rsid w:val="003124C4"/>
    <w:rsid w:val="003125D5"/>
    <w:rsid w:val="003127EA"/>
    <w:rsid w:val="00312ADC"/>
    <w:rsid w:val="003131DB"/>
    <w:rsid w:val="003146A6"/>
    <w:rsid w:val="0031497F"/>
    <w:rsid w:val="00314E0E"/>
    <w:rsid w:val="003157F1"/>
    <w:rsid w:val="003162D3"/>
    <w:rsid w:val="0031666F"/>
    <w:rsid w:val="00316C7B"/>
    <w:rsid w:val="003178F8"/>
    <w:rsid w:val="003217FC"/>
    <w:rsid w:val="00321846"/>
    <w:rsid w:val="00321ADA"/>
    <w:rsid w:val="003222EA"/>
    <w:rsid w:val="00322906"/>
    <w:rsid w:val="00323902"/>
    <w:rsid w:val="00324093"/>
    <w:rsid w:val="003241BA"/>
    <w:rsid w:val="003251AF"/>
    <w:rsid w:val="00325619"/>
    <w:rsid w:val="003259DA"/>
    <w:rsid w:val="003264C8"/>
    <w:rsid w:val="00326549"/>
    <w:rsid w:val="00326C03"/>
    <w:rsid w:val="003270F9"/>
    <w:rsid w:val="003273FA"/>
    <w:rsid w:val="003312E4"/>
    <w:rsid w:val="0033151A"/>
    <w:rsid w:val="00331FE5"/>
    <w:rsid w:val="00332119"/>
    <w:rsid w:val="003323B8"/>
    <w:rsid w:val="00332785"/>
    <w:rsid w:val="003342DB"/>
    <w:rsid w:val="003366BC"/>
    <w:rsid w:val="0034224D"/>
    <w:rsid w:val="00342ED0"/>
    <w:rsid w:val="0034307A"/>
    <w:rsid w:val="003430E1"/>
    <w:rsid w:val="0034363E"/>
    <w:rsid w:val="00343FDC"/>
    <w:rsid w:val="0034481F"/>
    <w:rsid w:val="00344C87"/>
    <w:rsid w:val="00346B04"/>
    <w:rsid w:val="00350894"/>
    <w:rsid w:val="0035089E"/>
    <w:rsid w:val="00352281"/>
    <w:rsid w:val="00352FBB"/>
    <w:rsid w:val="00353996"/>
    <w:rsid w:val="00353CAF"/>
    <w:rsid w:val="00353CE9"/>
    <w:rsid w:val="00353D3C"/>
    <w:rsid w:val="00353DE6"/>
    <w:rsid w:val="00353F23"/>
    <w:rsid w:val="00353FB0"/>
    <w:rsid w:val="0035506E"/>
    <w:rsid w:val="0035540E"/>
    <w:rsid w:val="0035595A"/>
    <w:rsid w:val="00355D9B"/>
    <w:rsid w:val="00355EA1"/>
    <w:rsid w:val="003561DF"/>
    <w:rsid w:val="00356E83"/>
    <w:rsid w:val="00357164"/>
    <w:rsid w:val="003575B8"/>
    <w:rsid w:val="00357611"/>
    <w:rsid w:val="00360C0F"/>
    <w:rsid w:val="00362204"/>
    <w:rsid w:val="00363C0C"/>
    <w:rsid w:val="00363CEC"/>
    <w:rsid w:val="00363D4B"/>
    <w:rsid w:val="00364465"/>
    <w:rsid w:val="00365297"/>
    <w:rsid w:val="003659DD"/>
    <w:rsid w:val="00365DAF"/>
    <w:rsid w:val="00366687"/>
    <w:rsid w:val="00366842"/>
    <w:rsid w:val="003669D4"/>
    <w:rsid w:val="00366F75"/>
    <w:rsid w:val="00367EC9"/>
    <w:rsid w:val="00371109"/>
    <w:rsid w:val="0037180A"/>
    <w:rsid w:val="0037182C"/>
    <w:rsid w:val="003719E9"/>
    <w:rsid w:val="003725FD"/>
    <w:rsid w:val="00372C90"/>
    <w:rsid w:val="00372D43"/>
    <w:rsid w:val="0037369A"/>
    <w:rsid w:val="00374E38"/>
    <w:rsid w:val="00376BC5"/>
    <w:rsid w:val="00377102"/>
    <w:rsid w:val="0037716C"/>
    <w:rsid w:val="00377BDD"/>
    <w:rsid w:val="00380DC6"/>
    <w:rsid w:val="00381093"/>
    <w:rsid w:val="003815CC"/>
    <w:rsid w:val="0038187C"/>
    <w:rsid w:val="0038190F"/>
    <w:rsid w:val="00381D02"/>
    <w:rsid w:val="00382BC7"/>
    <w:rsid w:val="0038367E"/>
    <w:rsid w:val="00384011"/>
    <w:rsid w:val="00384795"/>
    <w:rsid w:val="003849E3"/>
    <w:rsid w:val="00384CD1"/>
    <w:rsid w:val="00385BF3"/>
    <w:rsid w:val="00386CD2"/>
    <w:rsid w:val="00386D33"/>
    <w:rsid w:val="00387617"/>
    <w:rsid w:val="0038767D"/>
    <w:rsid w:val="003877AD"/>
    <w:rsid w:val="0039136F"/>
    <w:rsid w:val="003918F6"/>
    <w:rsid w:val="00391D79"/>
    <w:rsid w:val="0039239E"/>
    <w:rsid w:val="00392751"/>
    <w:rsid w:val="003927A4"/>
    <w:rsid w:val="00392C38"/>
    <w:rsid w:val="00392D4B"/>
    <w:rsid w:val="00395766"/>
    <w:rsid w:val="0039585A"/>
    <w:rsid w:val="0039671F"/>
    <w:rsid w:val="00396CF4"/>
    <w:rsid w:val="00397081"/>
    <w:rsid w:val="003A05CD"/>
    <w:rsid w:val="003A0B1C"/>
    <w:rsid w:val="003A0E8F"/>
    <w:rsid w:val="003A1D80"/>
    <w:rsid w:val="003A3894"/>
    <w:rsid w:val="003A3A53"/>
    <w:rsid w:val="003A3FBD"/>
    <w:rsid w:val="003A4344"/>
    <w:rsid w:val="003A4439"/>
    <w:rsid w:val="003A46AA"/>
    <w:rsid w:val="003A5403"/>
    <w:rsid w:val="003A7401"/>
    <w:rsid w:val="003B08AB"/>
    <w:rsid w:val="003B0CA2"/>
    <w:rsid w:val="003B10AE"/>
    <w:rsid w:val="003B1F2E"/>
    <w:rsid w:val="003B226D"/>
    <w:rsid w:val="003B2293"/>
    <w:rsid w:val="003B4055"/>
    <w:rsid w:val="003B6C1A"/>
    <w:rsid w:val="003B7654"/>
    <w:rsid w:val="003B77C4"/>
    <w:rsid w:val="003B7D4B"/>
    <w:rsid w:val="003C00E4"/>
    <w:rsid w:val="003C0426"/>
    <w:rsid w:val="003C0CF6"/>
    <w:rsid w:val="003C1DAA"/>
    <w:rsid w:val="003C3276"/>
    <w:rsid w:val="003C3EA6"/>
    <w:rsid w:val="003C4287"/>
    <w:rsid w:val="003C497B"/>
    <w:rsid w:val="003C5901"/>
    <w:rsid w:val="003C6426"/>
    <w:rsid w:val="003C6B60"/>
    <w:rsid w:val="003C7150"/>
    <w:rsid w:val="003C77D3"/>
    <w:rsid w:val="003C799D"/>
    <w:rsid w:val="003C7ABA"/>
    <w:rsid w:val="003C7F5D"/>
    <w:rsid w:val="003D0D78"/>
    <w:rsid w:val="003D1383"/>
    <w:rsid w:val="003D1899"/>
    <w:rsid w:val="003D21A0"/>
    <w:rsid w:val="003D21C7"/>
    <w:rsid w:val="003D2363"/>
    <w:rsid w:val="003D291B"/>
    <w:rsid w:val="003D304E"/>
    <w:rsid w:val="003D37ED"/>
    <w:rsid w:val="003D3C9B"/>
    <w:rsid w:val="003D401C"/>
    <w:rsid w:val="003D5667"/>
    <w:rsid w:val="003D5B13"/>
    <w:rsid w:val="003D6A84"/>
    <w:rsid w:val="003D786B"/>
    <w:rsid w:val="003E0291"/>
    <w:rsid w:val="003E051B"/>
    <w:rsid w:val="003E0781"/>
    <w:rsid w:val="003E0E17"/>
    <w:rsid w:val="003E2952"/>
    <w:rsid w:val="003E2E01"/>
    <w:rsid w:val="003E3333"/>
    <w:rsid w:val="003E3724"/>
    <w:rsid w:val="003E5281"/>
    <w:rsid w:val="003E58C6"/>
    <w:rsid w:val="003E5D8A"/>
    <w:rsid w:val="003E5E6A"/>
    <w:rsid w:val="003E79CD"/>
    <w:rsid w:val="003F01CD"/>
    <w:rsid w:val="003F0F7F"/>
    <w:rsid w:val="003F1815"/>
    <w:rsid w:val="003F1DA5"/>
    <w:rsid w:val="003F228A"/>
    <w:rsid w:val="003F50E8"/>
    <w:rsid w:val="003F5213"/>
    <w:rsid w:val="003F6415"/>
    <w:rsid w:val="003F7FB9"/>
    <w:rsid w:val="004000A7"/>
    <w:rsid w:val="00400765"/>
    <w:rsid w:val="00400D70"/>
    <w:rsid w:val="004011AA"/>
    <w:rsid w:val="0040249D"/>
    <w:rsid w:val="00403717"/>
    <w:rsid w:val="00403F19"/>
    <w:rsid w:val="0040489A"/>
    <w:rsid w:val="004048E1"/>
    <w:rsid w:val="00404DE0"/>
    <w:rsid w:val="004063C6"/>
    <w:rsid w:val="00406A52"/>
    <w:rsid w:val="004072C4"/>
    <w:rsid w:val="004077DD"/>
    <w:rsid w:val="00407C56"/>
    <w:rsid w:val="0041049E"/>
    <w:rsid w:val="004118DB"/>
    <w:rsid w:val="00412686"/>
    <w:rsid w:val="00413588"/>
    <w:rsid w:val="004135FC"/>
    <w:rsid w:val="00414A4F"/>
    <w:rsid w:val="0041557D"/>
    <w:rsid w:val="00415DE3"/>
    <w:rsid w:val="00417BF8"/>
    <w:rsid w:val="004201CA"/>
    <w:rsid w:val="00421990"/>
    <w:rsid w:val="004222B1"/>
    <w:rsid w:val="004224F9"/>
    <w:rsid w:val="004228B8"/>
    <w:rsid w:val="00422C03"/>
    <w:rsid w:val="00422FC0"/>
    <w:rsid w:val="00422FD2"/>
    <w:rsid w:val="0042325B"/>
    <w:rsid w:val="00423E43"/>
    <w:rsid w:val="004242D9"/>
    <w:rsid w:val="00424830"/>
    <w:rsid w:val="00424EF8"/>
    <w:rsid w:val="00425313"/>
    <w:rsid w:val="004253BB"/>
    <w:rsid w:val="00425713"/>
    <w:rsid w:val="00425A77"/>
    <w:rsid w:val="0042687E"/>
    <w:rsid w:val="00426CDA"/>
    <w:rsid w:val="00430E59"/>
    <w:rsid w:val="00432D60"/>
    <w:rsid w:val="004335D6"/>
    <w:rsid w:val="004336D6"/>
    <w:rsid w:val="00433C37"/>
    <w:rsid w:val="00434104"/>
    <w:rsid w:val="0043492C"/>
    <w:rsid w:val="00434C22"/>
    <w:rsid w:val="00434FF4"/>
    <w:rsid w:val="0043586F"/>
    <w:rsid w:val="00435B93"/>
    <w:rsid w:val="00435BC5"/>
    <w:rsid w:val="00437E09"/>
    <w:rsid w:val="00440AA7"/>
    <w:rsid w:val="00442914"/>
    <w:rsid w:val="004429BE"/>
    <w:rsid w:val="00443569"/>
    <w:rsid w:val="0044437D"/>
    <w:rsid w:val="00444BDD"/>
    <w:rsid w:val="00444E72"/>
    <w:rsid w:val="00445B0C"/>
    <w:rsid w:val="00445D01"/>
    <w:rsid w:val="00445F0D"/>
    <w:rsid w:val="00446AD0"/>
    <w:rsid w:val="00446CF0"/>
    <w:rsid w:val="004475E9"/>
    <w:rsid w:val="00447793"/>
    <w:rsid w:val="004501A9"/>
    <w:rsid w:val="0045060C"/>
    <w:rsid w:val="004511BC"/>
    <w:rsid w:val="00451493"/>
    <w:rsid w:val="004516F2"/>
    <w:rsid w:val="004521C3"/>
    <w:rsid w:val="00452B69"/>
    <w:rsid w:val="004542E5"/>
    <w:rsid w:val="00454E2A"/>
    <w:rsid w:val="0045648B"/>
    <w:rsid w:val="00456D84"/>
    <w:rsid w:val="00457627"/>
    <w:rsid w:val="00460254"/>
    <w:rsid w:val="00461402"/>
    <w:rsid w:val="00461D31"/>
    <w:rsid w:val="004621EF"/>
    <w:rsid w:val="004622CB"/>
    <w:rsid w:val="00463168"/>
    <w:rsid w:val="004631E4"/>
    <w:rsid w:val="0046533A"/>
    <w:rsid w:val="00465E2C"/>
    <w:rsid w:val="004661A0"/>
    <w:rsid w:val="004666C8"/>
    <w:rsid w:val="00466C9C"/>
    <w:rsid w:val="004702E7"/>
    <w:rsid w:val="0047066C"/>
    <w:rsid w:val="0047136B"/>
    <w:rsid w:val="00471ABC"/>
    <w:rsid w:val="00471D37"/>
    <w:rsid w:val="004721AB"/>
    <w:rsid w:val="004723DB"/>
    <w:rsid w:val="00472CA7"/>
    <w:rsid w:val="00472CB9"/>
    <w:rsid w:val="004743DC"/>
    <w:rsid w:val="00474752"/>
    <w:rsid w:val="004751BD"/>
    <w:rsid w:val="00475536"/>
    <w:rsid w:val="00475F6C"/>
    <w:rsid w:val="00476868"/>
    <w:rsid w:val="00477967"/>
    <w:rsid w:val="00477A45"/>
    <w:rsid w:val="00477BBE"/>
    <w:rsid w:val="004801EC"/>
    <w:rsid w:val="00480CBC"/>
    <w:rsid w:val="00480E0A"/>
    <w:rsid w:val="00482433"/>
    <w:rsid w:val="00482448"/>
    <w:rsid w:val="0048360D"/>
    <w:rsid w:val="00483F70"/>
    <w:rsid w:val="00484B3D"/>
    <w:rsid w:val="00484BCA"/>
    <w:rsid w:val="00484D86"/>
    <w:rsid w:val="004854E8"/>
    <w:rsid w:val="0048571C"/>
    <w:rsid w:val="0048672C"/>
    <w:rsid w:val="00487106"/>
    <w:rsid w:val="004873E8"/>
    <w:rsid w:val="00487D07"/>
    <w:rsid w:val="00490263"/>
    <w:rsid w:val="00491125"/>
    <w:rsid w:val="00491604"/>
    <w:rsid w:val="00491CD9"/>
    <w:rsid w:val="00491CE7"/>
    <w:rsid w:val="00492688"/>
    <w:rsid w:val="00492917"/>
    <w:rsid w:val="00492D81"/>
    <w:rsid w:val="004933B4"/>
    <w:rsid w:val="004934A3"/>
    <w:rsid w:val="00493AC3"/>
    <w:rsid w:val="0049457D"/>
    <w:rsid w:val="00494CB3"/>
    <w:rsid w:val="00495971"/>
    <w:rsid w:val="00495B4F"/>
    <w:rsid w:val="00495BD8"/>
    <w:rsid w:val="0049652B"/>
    <w:rsid w:val="004979AB"/>
    <w:rsid w:val="004A099D"/>
    <w:rsid w:val="004A09E3"/>
    <w:rsid w:val="004A10AA"/>
    <w:rsid w:val="004A306D"/>
    <w:rsid w:val="004A329F"/>
    <w:rsid w:val="004A332B"/>
    <w:rsid w:val="004A3D93"/>
    <w:rsid w:val="004A45CF"/>
    <w:rsid w:val="004A46A9"/>
    <w:rsid w:val="004A597B"/>
    <w:rsid w:val="004A59F1"/>
    <w:rsid w:val="004A5AA3"/>
    <w:rsid w:val="004A5F12"/>
    <w:rsid w:val="004A68A8"/>
    <w:rsid w:val="004A6FA9"/>
    <w:rsid w:val="004B0524"/>
    <w:rsid w:val="004B090A"/>
    <w:rsid w:val="004B2125"/>
    <w:rsid w:val="004B3C0E"/>
    <w:rsid w:val="004B3C6A"/>
    <w:rsid w:val="004B4DF9"/>
    <w:rsid w:val="004B4F1D"/>
    <w:rsid w:val="004B5096"/>
    <w:rsid w:val="004B5479"/>
    <w:rsid w:val="004B54EA"/>
    <w:rsid w:val="004B5BAA"/>
    <w:rsid w:val="004B6C38"/>
    <w:rsid w:val="004B7684"/>
    <w:rsid w:val="004B7CBD"/>
    <w:rsid w:val="004C080E"/>
    <w:rsid w:val="004C0E7A"/>
    <w:rsid w:val="004C1280"/>
    <w:rsid w:val="004C42D6"/>
    <w:rsid w:val="004C5BF9"/>
    <w:rsid w:val="004C6B4F"/>
    <w:rsid w:val="004C6B58"/>
    <w:rsid w:val="004C7617"/>
    <w:rsid w:val="004C7C3A"/>
    <w:rsid w:val="004C7D99"/>
    <w:rsid w:val="004C7EA2"/>
    <w:rsid w:val="004C7FBE"/>
    <w:rsid w:val="004D0798"/>
    <w:rsid w:val="004D092F"/>
    <w:rsid w:val="004D0FDA"/>
    <w:rsid w:val="004D1A41"/>
    <w:rsid w:val="004D23E8"/>
    <w:rsid w:val="004D285A"/>
    <w:rsid w:val="004D2A2D"/>
    <w:rsid w:val="004D2DF4"/>
    <w:rsid w:val="004D3763"/>
    <w:rsid w:val="004D4782"/>
    <w:rsid w:val="004D578A"/>
    <w:rsid w:val="004D5B06"/>
    <w:rsid w:val="004D6F66"/>
    <w:rsid w:val="004D7886"/>
    <w:rsid w:val="004D7E2A"/>
    <w:rsid w:val="004E1282"/>
    <w:rsid w:val="004E16D9"/>
    <w:rsid w:val="004E1A3C"/>
    <w:rsid w:val="004E2292"/>
    <w:rsid w:val="004E2CA4"/>
    <w:rsid w:val="004E2D17"/>
    <w:rsid w:val="004E4B23"/>
    <w:rsid w:val="004E6320"/>
    <w:rsid w:val="004E6443"/>
    <w:rsid w:val="004E6C86"/>
    <w:rsid w:val="004E6C8E"/>
    <w:rsid w:val="004E6D9A"/>
    <w:rsid w:val="004F03B5"/>
    <w:rsid w:val="004F0A20"/>
    <w:rsid w:val="004F35F8"/>
    <w:rsid w:val="004F4BD6"/>
    <w:rsid w:val="004F58D0"/>
    <w:rsid w:val="004F5DA5"/>
    <w:rsid w:val="004F5EF6"/>
    <w:rsid w:val="004F72A2"/>
    <w:rsid w:val="005006CC"/>
    <w:rsid w:val="005016A5"/>
    <w:rsid w:val="00502260"/>
    <w:rsid w:val="00502C12"/>
    <w:rsid w:val="00503342"/>
    <w:rsid w:val="00503354"/>
    <w:rsid w:val="00503B46"/>
    <w:rsid w:val="00503F27"/>
    <w:rsid w:val="00506128"/>
    <w:rsid w:val="00506503"/>
    <w:rsid w:val="00507398"/>
    <w:rsid w:val="005073FD"/>
    <w:rsid w:val="00507969"/>
    <w:rsid w:val="00507E4E"/>
    <w:rsid w:val="005100EF"/>
    <w:rsid w:val="00511069"/>
    <w:rsid w:val="00512DAA"/>
    <w:rsid w:val="00514BB7"/>
    <w:rsid w:val="00514C9C"/>
    <w:rsid w:val="00514E05"/>
    <w:rsid w:val="00514F39"/>
    <w:rsid w:val="005165A9"/>
    <w:rsid w:val="0051783E"/>
    <w:rsid w:val="00517A6A"/>
    <w:rsid w:val="005208D8"/>
    <w:rsid w:val="00520BAD"/>
    <w:rsid w:val="00522060"/>
    <w:rsid w:val="0052231C"/>
    <w:rsid w:val="00522FB5"/>
    <w:rsid w:val="005236E2"/>
    <w:rsid w:val="00523E36"/>
    <w:rsid w:val="005244B8"/>
    <w:rsid w:val="005263A6"/>
    <w:rsid w:val="00526AE2"/>
    <w:rsid w:val="0052772F"/>
    <w:rsid w:val="00527AE2"/>
    <w:rsid w:val="00527C04"/>
    <w:rsid w:val="00527C22"/>
    <w:rsid w:val="00527CAF"/>
    <w:rsid w:val="00530BC6"/>
    <w:rsid w:val="00530E76"/>
    <w:rsid w:val="005328C8"/>
    <w:rsid w:val="00532B30"/>
    <w:rsid w:val="00535077"/>
    <w:rsid w:val="0053521B"/>
    <w:rsid w:val="00535365"/>
    <w:rsid w:val="00535580"/>
    <w:rsid w:val="00535892"/>
    <w:rsid w:val="005373CD"/>
    <w:rsid w:val="00537F50"/>
    <w:rsid w:val="00540214"/>
    <w:rsid w:val="00540FE5"/>
    <w:rsid w:val="00541C80"/>
    <w:rsid w:val="0054265B"/>
    <w:rsid w:val="00542695"/>
    <w:rsid w:val="0054287D"/>
    <w:rsid w:val="005448A8"/>
    <w:rsid w:val="00544F05"/>
    <w:rsid w:val="005454DA"/>
    <w:rsid w:val="005460C4"/>
    <w:rsid w:val="00546822"/>
    <w:rsid w:val="00546827"/>
    <w:rsid w:val="00547372"/>
    <w:rsid w:val="005474BD"/>
    <w:rsid w:val="00547BCD"/>
    <w:rsid w:val="005513A3"/>
    <w:rsid w:val="005515E5"/>
    <w:rsid w:val="005519AB"/>
    <w:rsid w:val="00551D91"/>
    <w:rsid w:val="00551E86"/>
    <w:rsid w:val="00553695"/>
    <w:rsid w:val="00554964"/>
    <w:rsid w:val="00556899"/>
    <w:rsid w:val="00561C70"/>
    <w:rsid w:val="00561C94"/>
    <w:rsid w:val="00561CFE"/>
    <w:rsid w:val="0056292B"/>
    <w:rsid w:val="00563E3E"/>
    <w:rsid w:val="00564B22"/>
    <w:rsid w:val="0056553C"/>
    <w:rsid w:val="00565EBB"/>
    <w:rsid w:val="00566AA1"/>
    <w:rsid w:val="00567CBD"/>
    <w:rsid w:val="00570914"/>
    <w:rsid w:val="005709AE"/>
    <w:rsid w:val="005709CC"/>
    <w:rsid w:val="0057212F"/>
    <w:rsid w:val="00572814"/>
    <w:rsid w:val="00572836"/>
    <w:rsid w:val="005729EE"/>
    <w:rsid w:val="00574E5E"/>
    <w:rsid w:val="00575124"/>
    <w:rsid w:val="00575296"/>
    <w:rsid w:val="0057540B"/>
    <w:rsid w:val="00575423"/>
    <w:rsid w:val="005762A0"/>
    <w:rsid w:val="00576F97"/>
    <w:rsid w:val="00577839"/>
    <w:rsid w:val="00580BA1"/>
    <w:rsid w:val="00581234"/>
    <w:rsid w:val="00581A72"/>
    <w:rsid w:val="00581B2A"/>
    <w:rsid w:val="00582076"/>
    <w:rsid w:val="005821EB"/>
    <w:rsid w:val="005835D1"/>
    <w:rsid w:val="00584036"/>
    <w:rsid w:val="005845C0"/>
    <w:rsid w:val="00585ABE"/>
    <w:rsid w:val="0058646F"/>
    <w:rsid w:val="0058675D"/>
    <w:rsid w:val="005909C4"/>
    <w:rsid w:val="00590A00"/>
    <w:rsid w:val="005915D2"/>
    <w:rsid w:val="00592CED"/>
    <w:rsid w:val="00596433"/>
    <w:rsid w:val="00596F8B"/>
    <w:rsid w:val="00596F99"/>
    <w:rsid w:val="005974DF"/>
    <w:rsid w:val="00597851"/>
    <w:rsid w:val="005A011C"/>
    <w:rsid w:val="005A0256"/>
    <w:rsid w:val="005A0DC7"/>
    <w:rsid w:val="005A2095"/>
    <w:rsid w:val="005A2682"/>
    <w:rsid w:val="005A30F1"/>
    <w:rsid w:val="005A3857"/>
    <w:rsid w:val="005A4CDC"/>
    <w:rsid w:val="005A5520"/>
    <w:rsid w:val="005A5CF0"/>
    <w:rsid w:val="005A6187"/>
    <w:rsid w:val="005A7143"/>
    <w:rsid w:val="005A73A3"/>
    <w:rsid w:val="005B11F8"/>
    <w:rsid w:val="005B1852"/>
    <w:rsid w:val="005B2854"/>
    <w:rsid w:val="005B2C7E"/>
    <w:rsid w:val="005B3F40"/>
    <w:rsid w:val="005B43EC"/>
    <w:rsid w:val="005B4416"/>
    <w:rsid w:val="005B4DF4"/>
    <w:rsid w:val="005B560F"/>
    <w:rsid w:val="005B69BE"/>
    <w:rsid w:val="005B6F6D"/>
    <w:rsid w:val="005C121C"/>
    <w:rsid w:val="005C19D3"/>
    <w:rsid w:val="005C1CA0"/>
    <w:rsid w:val="005C2B98"/>
    <w:rsid w:val="005C2DAB"/>
    <w:rsid w:val="005C4A34"/>
    <w:rsid w:val="005C6809"/>
    <w:rsid w:val="005C7B92"/>
    <w:rsid w:val="005D0196"/>
    <w:rsid w:val="005D1A25"/>
    <w:rsid w:val="005D2418"/>
    <w:rsid w:val="005D2D4E"/>
    <w:rsid w:val="005D2E94"/>
    <w:rsid w:val="005D3983"/>
    <w:rsid w:val="005D41D9"/>
    <w:rsid w:val="005D5B3D"/>
    <w:rsid w:val="005D5FA9"/>
    <w:rsid w:val="005D7BF3"/>
    <w:rsid w:val="005D7E88"/>
    <w:rsid w:val="005E03D9"/>
    <w:rsid w:val="005E0F15"/>
    <w:rsid w:val="005E10A2"/>
    <w:rsid w:val="005E12C0"/>
    <w:rsid w:val="005E23E9"/>
    <w:rsid w:val="005E242A"/>
    <w:rsid w:val="005E337E"/>
    <w:rsid w:val="005E3C52"/>
    <w:rsid w:val="005E47AF"/>
    <w:rsid w:val="005E5561"/>
    <w:rsid w:val="005E580A"/>
    <w:rsid w:val="005E7CFA"/>
    <w:rsid w:val="005F02E2"/>
    <w:rsid w:val="005F0746"/>
    <w:rsid w:val="005F0CA7"/>
    <w:rsid w:val="005F21B1"/>
    <w:rsid w:val="005F2B3A"/>
    <w:rsid w:val="005F31B2"/>
    <w:rsid w:val="005F45F6"/>
    <w:rsid w:val="005F4867"/>
    <w:rsid w:val="005F4A59"/>
    <w:rsid w:val="005F4AF6"/>
    <w:rsid w:val="005F4DC5"/>
    <w:rsid w:val="005F4E48"/>
    <w:rsid w:val="005F51D8"/>
    <w:rsid w:val="005F638A"/>
    <w:rsid w:val="005F72EF"/>
    <w:rsid w:val="005F79B7"/>
    <w:rsid w:val="005F7B53"/>
    <w:rsid w:val="0060063A"/>
    <w:rsid w:val="00602031"/>
    <w:rsid w:val="00602213"/>
    <w:rsid w:val="0060493D"/>
    <w:rsid w:val="00604B24"/>
    <w:rsid w:val="00605221"/>
    <w:rsid w:val="00606736"/>
    <w:rsid w:val="00606BBE"/>
    <w:rsid w:val="0060721C"/>
    <w:rsid w:val="006073DE"/>
    <w:rsid w:val="00611D1A"/>
    <w:rsid w:val="006121DB"/>
    <w:rsid w:val="00613D43"/>
    <w:rsid w:val="00613ED2"/>
    <w:rsid w:val="00615099"/>
    <w:rsid w:val="006151FC"/>
    <w:rsid w:val="00615E3A"/>
    <w:rsid w:val="00615E85"/>
    <w:rsid w:val="00623681"/>
    <w:rsid w:val="00623C68"/>
    <w:rsid w:val="00624107"/>
    <w:rsid w:val="00625593"/>
    <w:rsid w:val="00625921"/>
    <w:rsid w:val="00626105"/>
    <w:rsid w:val="00626465"/>
    <w:rsid w:val="00626912"/>
    <w:rsid w:val="00626AD4"/>
    <w:rsid w:val="00630A6F"/>
    <w:rsid w:val="0063190F"/>
    <w:rsid w:val="00632690"/>
    <w:rsid w:val="00634907"/>
    <w:rsid w:val="00635419"/>
    <w:rsid w:val="0063568D"/>
    <w:rsid w:val="0063688B"/>
    <w:rsid w:val="006374F7"/>
    <w:rsid w:val="00641B9F"/>
    <w:rsid w:val="00641D9A"/>
    <w:rsid w:val="006421FB"/>
    <w:rsid w:val="006435CA"/>
    <w:rsid w:val="006436E4"/>
    <w:rsid w:val="00643FA2"/>
    <w:rsid w:val="00644D43"/>
    <w:rsid w:val="006450BF"/>
    <w:rsid w:val="00645627"/>
    <w:rsid w:val="0064587E"/>
    <w:rsid w:val="00646428"/>
    <w:rsid w:val="00646438"/>
    <w:rsid w:val="00646FDA"/>
    <w:rsid w:val="00647A35"/>
    <w:rsid w:val="00652BF5"/>
    <w:rsid w:val="00652C79"/>
    <w:rsid w:val="0065344E"/>
    <w:rsid w:val="006538C7"/>
    <w:rsid w:val="00654185"/>
    <w:rsid w:val="006541CE"/>
    <w:rsid w:val="006544C5"/>
    <w:rsid w:val="00654719"/>
    <w:rsid w:val="0065652C"/>
    <w:rsid w:val="006568A2"/>
    <w:rsid w:val="0065704F"/>
    <w:rsid w:val="00657154"/>
    <w:rsid w:val="00657C5A"/>
    <w:rsid w:val="006604A8"/>
    <w:rsid w:val="0066108D"/>
    <w:rsid w:val="00661C72"/>
    <w:rsid w:val="00662ADA"/>
    <w:rsid w:val="00664BB2"/>
    <w:rsid w:val="006652A5"/>
    <w:rsid w:val="00666340"/>
    <w:rsid w:val="006663DB"/>
    <w:rsid w:val="0066688A"/>
    <w:rsid w:val="00666A59"/>
    <w:rsid w:val="006675B6"/>
    <w:rsid w:val="00670684"/>
    <w:rsid w:val="00670AD4"/>
    <w:rsid w:val="006713C3"/>
    <w:rsid w:val="00671A88"/>
    <w:rsid w:val="00672E4B"/>
    <w:rsid w:val="00673015"/>
    <w:rsid w:val="006731AC"/>
    <w:rsid w:val="00673CBE"/>
    <w:rsid w:val="00676E94"/>
    <w:rsid w:val="00677047"/>
    <w:rsid w:val="00677663"/>
    <w:rsid w:val="00677DBF"/>
    <w:rsid w:val="006806AC"/>
    <w:rsid w:val="00681458"/>
    <w:rsid w:val="0068264B"/>
    <w:rsid w:val="00682F3A"/>
    <w:rsid w:val="0068308C"/>
    <w:rsid w:val="006830C1"/>
    <w:rsid w:val="0068337F"/>
    <w:rsid w:val="0068354F"/>
    <w:rsid w:val="006846D0"/>
    <w:rsid w:val="00684783"/>
    <w:rsid w:val="00684BA8"/>
    <w:rsid w:val="00685511"/>
    <w:rsid w:val="00685747"/>
    <w:rsid w:val="00686179"/>
    <w:rsid w:val="006863E4"/>
    <w:rsid w:val="0068782E"/>
    <w:rsid w:val="006904C1"/>
    <w:rsid w:val="00690596"/>
    <w:rsid w:val="006927AD"/>
    <w:rsid w:val="00693A44"/>
    <w:rsid w:val="00694B67"/>
    <w:rsid w:val="006966BC"/>
    <w:rsid w:val="00696EA1"/>
    <w:rsid w:val="006A0793"/>
    <w:rsid w:val="006A086B"/>
    <w:rsid w:val="006A08CE"/>
    <w:rsid w:val="006A0D0F"/>
    <w:rsid w:val="006A3173"/>
    <w:rsid w:val="006A4111"/>
    <w:rsid w:val="006A5242"/>
    <w:rsid w:val="006A5847"/>
    <w:rsid w:val="006A72DC"/>
    <w:rsid w:val="006A7E3E"/>
    <w:rsid w:val="006B252A"/>
    <w:rsid w:val="006B2581"/>
    <w:rsid w:val="006B353A"/>
    <w:rsid w:val="006B3CB9"/>
    <w:rsid w:val="006B3E22"/>
    <w:rsid w:val="006B4003"/>
    <w:rsid w:val="006B5122"/>
    <w:rsid w:val="006B5F44"/>
    <w:rsid w:val="006B6314"/>
    <w:rsid w:val="006B639E"/>
    <w:rsid w:val="006B7DEA"/>
    <w:rsid w:val="006C171D"/>
    <w:rsid w:val="006C1CEF"/>
    <w:rsid w:val="006C2B4C"/>
    <w:rsid w:val="006C2C8F"/>
    <w:rsid w:val="006C319B"/>
    <w:rsid w:val="006C3230"/>
    <w:rsid w:val="006C379C"/>
    <w:rsid w:val="006C4432"/>
    <w:rsid w:val="006C53F8"/>
    <w:rsid w:val="006C5B4B"/>
    <w:rsid w:val="006C7FDD"/>
    <w:rsid w:val="006D0571"/>
    <w:rsid w:val="006D0C53"/>
    <w:rsid w:val="006D1421"/>
    <w:rsid w:val="006D1C76"/>
    <w:rsid w:val="006D219C"/>
    <w:rsid w:val="006D252D"/>
    <w:rsid w:val="006D29F8"/>
    <w:rsid w:val="006D2E8B"/>
    <w:rsid w:val="006D3129"/>
    <w:rsid w:val="006D32FF"/>
    <w:rsid w:val="006D4921"/>
    <w:rsid w:val="006D5C85"/>
    <w:rsid w:val="006D5DE0"/>
    <w:rsid w:val="006D66D3"/>
    <w:rsid w:val="006D6F8F"/>
    <w:rsid w:val="006E040F"/>
    <w:rsid w:val="006E0886"/>
    <w:rsid w:val="006E12B0"/>
    <w:rsid w:val="006E1CF4"/>
    <w:rsid w:val="006E2880"/>
    <w:rsid w:val="006E3133"/>
    <w:rsid w:val="006E33D8"/>
    <w:rsid w:val="006E4196"/>
    <w:rsid w:val="006E4AEC"/>
    <w:rsid w:val="006E4BD7"/>
    <w:rsid w:val="006E4CFC"/>
    <w:rsid w:val="006E7A66"/>
    <w:rsid w:val="006E7C91"/>
    <w:rsid w:val="006F0FC0"/>
    <w:rsid w:val="006F22C5"/>
    <w:rsid w:val="006F25C7"/>
    <w:rsid w:val="006F339D"/>
    <w:rsid w:val="006F36FB"/>
    <w:rsid w:val="006F4267"/>
    <w:rsid w:val="006F4C9C"/>
    <w:rsid w:val="006F51B8"/>
    <w:rsid w:val="006F5A72"/>
    <w:rsid w:val="006F6691"/>
    <w:rsid w:val="006F6C42"/>
    <w:rsid w:val="006F6DAC"/>
    <w:rsid w:val="00700016"/>
    <w:rsid w:val="00701704"/>
    <w:rsid w:val="0070188A"/>
    <w:rsid w:val="007027C0"/>
    <w:rsid w:val="0070292E"/>
    <w:rsid w:val="00702F93"/>
    <w:rsid w:val="0070316B"/>
    <w:rsid w:val="0070366F"/>
    <w:rsid w:val="007043BF"/>
    <w:rsid w:val="00704580"/>
    <w:rsid w:val="00704854"/>
    <w:rsid w:val="007050CB"/>
    <w:rsid w:val="00705A67"/>
    <w:rsid w:val="00707018"/>
    <w:rsid w:val="007103C5"/>
    <w:rsid w:val="0071072B"/>
    <w:rsid w:val="00711361"/>
    <w:rsid w:val="007115D3"/>
    <w:rsid w:val="00714069"/>
    <w:rsid w:val="0071445D"/>
    <w:rsid w:val="00714ED6"/>
    <w:rsid w:val="0071667B"/>
    <w:rsid w:val="00716720"/>
    <w:rsid w:val="00717C2A"/>
    <w:rsid w:val="007206B3"/>
    <w:rsid w:val="00720CDD"/>
    <w:rsid w:val="007218C4"/>
    <w:rsid w:val="0072296B"/>
    <w:rsid w:val="00722C23"/>
    <w:rsid w:val="007233D4"/>
    <w:rsid w:val="00723D73"/>
    <w:rsid w:val="00724D91"/>
    <w:rsid w:val="00724E92"/>
    <w:rsid w:val="00725F61"/>
    <w:rsid w:val="0072657B"/>
    <w:rsid w:val="007265D6"/>
    <w:rsid w:val="0072699A"/>
    <w:rsid w:val="0072728C"/>
    <w:rsid w:val="007274A5"/>
    <w:rsid w:val="00727D4A"/>
    <w:rsid w:val="00727F90"/>
    <w:rsid w:val="007307AF"/>
    <w:rsid w:val="0073113B"/>
    <w:rsid w:val="00731558"/>
    <w:rsid w:val="007320FD"/>
    <w:rsid w:val="0073211D"/>
    <w:rsid w:val="007360E7"/>
    <w:rsid w:val="00736594"/>
    <w:rsid w:val="00736821"/>
    <w:rsid w:val="0073794C"/>
    <w:rsid w:val="00737ED9"/>
    <w:rsid w:val="0074094E"/>
    <w:rsid w:val="00741B56"/>
    <w:rsid w:val="00741EA9"/>
    <w:rsid w:val="00742021"/>
    <w:rsid w:val="00742A4C"/>
    <w:rsid w:val="00742FCC"/>
    <w:rsid w:val="00743F49"/>
    <w:rsid w:val="00745E3C"/>
    <w:rsid w:val="00747206"/>
    <w:rsid w:val="007502C2"/>
    <w:rsid w:val="007503D1"/>
    <w:rsid w:val="00750EBD"/>
    <w:rsid w:val="00751999"/>
    <w:rsid w:val="00751A90"/>
    <w:rsid w:val="00753452"/>
    <w:rsid w:val="007569C8"/>
    <w:rsid w:val="00757797"/>
    <w:rsid w:val="007577E2"/>
    <w:rsid w:val="00757E3D"/>
    <w:rsid w:val="00760FA9"/>
    <w:rsid w:val="007612D9"/>
    <w:rsid w:val="00762A69"/>
    <w:rsid w:val="00764044"/>
    <w:rsid w:val="007644E8"/>
    <w:rsid w:val="0076554A"/>
    <w:rsid w:val="00767C71"/>
    <w:rsid w:val="007707DF"/>
    <w:rsid w:val="00770819"/>
    <w:rsid w:val="00770A46"/>
    <w:rsid w:val="00771149"/>
    <w:rsid w:val="007715EE"/>
    <w:rsid w:val="00771D57"/>
    <w:rsid w:val="007726A5"/>
    <w:rsid w:val="00773551"/>
    <w:rsid w:val="0077585E"/>
    <w:rsid w:val="007765EE"/>
    <w:rsid w:val="00776F64"/>
    <w:rsid w:val="00777B4C"/>
    <w:rsid w:val="00780959"/>
    <w:rsid w:val="007809B6"/>
    <w:rsid w:val="007810BE"/>
    <w:rsid w:val="00781A6E"/>
    <w:rsid w:val="00781CAB"/>
    <w:rsid w:val="0078205A"/>
    <w:rsid w:val="007825C3"/>
    <w:rsid w:val="00782722"/>
    <w:rsid w:val="00782AA8"/>
    <w:rsid w:val="00783D90"/>
    <w:rsid w:val="00783E87"/>
    <w:rsid w:val="0078463C"/>
    <w:rsid w:val="00785E46"/>
    <w:rsid w:val="007862D0"/>
    <w:rsid w:val="00786A6A"/>
    <w:rsid w:val="007875FD"/>
    <w:rsid w:val="00787611"/>
    <w:rsid w:val="00790010"/>
    <w:rsid w:val="007900E8"/>
    <w:rsid w:val="007904E7"/>
    <w:rsid w:val="00790B89"/>
    <w:rsid w:val="007919D4"/>
    <w:rsid w:val="00791D47"/>
    <w:rsid w:val="0079300C"/>
    <w:rsid w:val="00793DC3"/>
    <w:rsid w:val="007940C3"/>
    <w:rsid w:val="007943CF"/>
    <w:rsid w:val="00794CCC"/>
    <w:rsid w:val="00794CDB"/>
    <w:rsid w:val="00794E38"/>
    <w:rsid w:val="00794E8E"/>
    <w:rsid w:val="007957D8"/>
    <w:rsid w:val="007961FF"/>
    <w:rsid w:val="0079663A"/>
    <w:rsid w:val="00796805"/>
    <w:rsid w:val="00796C61"/>
    <w:rsid w:val="00796C63"/>
    <w:rsid w:val="00796D67"/>
    <w:rsid w:val="00796D93"/>
    <w:rsid w:val="00797A0E"/>
    <w:rsid w:val="007A0367"/>
    <w:rsid w:val="007A097E"/>
    <w:rsid w:val="007A0B2E"/>
    <w:rsid w:val="007A1B20"/>
    <w:rsid w:val="007A274E"/>
    <w:rsid w:val="007A2E33"/>
    <w:rsid w:val="007A3AB7"/>
    <w:rsid w:val="007A4590"/>
    <w:rsid w:val="007A4C23"/>
    <w:rsid w:val="007A4F32"/>
    <w:rsid w:val="007A5166"/>
    <w:rsid w:val="007A624E"/>
    <w:rsid w:val="007A6A3A"/>
    <w:rsid w:val="007B0368"/>
    <w:rsid w:val="007B043E"/>
    <w:rsid w:val="007B0A62"/>
    <w:rsid w:val="007B103B"/>
    <w:rsid w:val="007B2305"/>
    <w:rsid w:val="007B37E2"/>
    <w:rsid w:val="007B4F9B"/>
    <w:rsid w:val="007B5BA3"/>
    <w:rsid w:val="007B69DE"/>
    <w:rsid w:val="007C0B71"/>
    <w:rsid w:val="007C30EC"/>
    <w:rsid w:val="007C3834"/>
    <w:rsid w:val="007C47C8"/>
    <w:rsid w:val="007C47DE"/>
    <w:rsid w:val="007C494A"/>
    <w:rsid w:val="007C4AD9"/>
    <w:rsid w:val="007C54B5"/>
    <w:rsid w:val="007C5F2E"/>
    <w:rsid w:val="007C5FE3"/>
    <w:rsid w:val="007C622D"/>
    <w:rsid w:val="007C655E"/>
    <w:rsid w:val="007C6C15"/>
    <w:rsid w:val="007C7169"/>
    <w:rsid w:val="007C787C"/>
    <w:rsid w:val="007D0B4F"/>
    <w:rsid w:val="007D1CD1"/>
    <w:rsid w:val="007D1D81"/>
    <w:rsid w:val="007D1DC6"/>
    <w:rsid w:val="007D1E3B"/>
    <w:rsid w:val="007D21FE"/>
    <w:rsid w:val="007D316D"/>
    <w:rsid w:val="007D3311"/>
    <w:rsid w:val="007D44F7"/>
    <w:rsid w:val="007D4B80"/>
    <w:rsid w:val="007D5E9A"/>
    <w:rsid w:val="007D5FA1"/>
    <w:rsid w:val="007D6568"/>
    <w:rsid w:val="007D6A55"/>
    <w:rsid w:val="007D7D69"/>
    <w:rsid w:val="007E0A26"/>
    <w:rsid w:val="007E0CB5"/>
    <w:rsid w:val="007E145A"/>
    <w:rsid w:val="007E1705"/>
    <w:rsid w:val="007E177E"/>
    <w:rsid w:val="007E1984"/>
    <w:rsid w:val="007E2706"/>
    <w:rsid w:val="007E4636"/>
    <w:rsid w:val="007E4D79"/>
    <w:rsid w:val="007E51ED"/>
    <w:rsid w:val="007E60A8"/>
    <w:rsid w:val="007E6AEC"/>
    <w:rsid w:val="007E6B8F"/>
    <w:rsid w:val="007E6F8B"/>
    <w:rsid w:val="007F0896"/>
    <w:rsid w:val="007F0E92"/>
    <w:rsid w:val="007F2016"/>
    <w:rsid w:val="007F20DB"/>
    <w:rsid w:val="007F2303"/>
    <w:rsid w:val="007F2F28"/>
    <w:rsid w:val="007F3ACF"/>
    <w:rsid w:val="007F61FD"/>
    <w:rsid w:val="007F6370"/>
    <w:rsid w:val="007F7DD0"/>
    <w:rsid w:val="007F7F4E"/>
    <w:rsid w:val="00800379"/>
    <w:rsid w:val="0080069F"/>
    <w:rsid w:val="008011D6"/>
    <w:rsid w:val="00801452"/>
    <w:rsid w:val="00801DF4"/>
    <w:rsid w:val="00802045"/>
    <w:rsid w:val="00802E06"/>
    <w:rsid w:val="00803A8D"/>
    <w:rsid w:val="00804FFE"/>
    <w:rsid w:val="00805041"/>
    <w:rsid w:val="008103C3"/>
    <w:rsid w:val="00810AC4"/>
    <w:rsid w:val="00811753"/>
    <w:rsid w:val="0081349C"/>
    <w:rsid w:val="008140C5"/>
    <w:rsid w:val="0081469E"/>
    <w:rsid w:val="00815063"/>
    <w:rsid w:val="00815AAF"/>
    <w:rsid w:val="00815B42"/>
    <w:rsid w:val="0081601B"/>
    <w:rsid w:val="008172F7"/>
    <w:rsid w:val="008176D3"/>
    <w:rsid w:val="0082001D"/>
    <w:rsid w:val="008219C4"/>
    <w:rsid w:val="00821C7F"/>
    <w:rsid w:val="00822BBF"/>
    <w:rsid w:val="00823C66"/>
    <w:rsid w:val="00823F84"/>
    <w:rsid w:val="0082543F"/>
    <w:rsid w:val="00825AB8"/>
    <w:rsid w:val="008272DA"/>
    <w:rsid w:val="00830406"/>
    <w:rsid w:val="00830947"/>
    <w:rsid w:val="0083159F"/>
    <w:rsid w:val="00831B8B"/>
    <w:rsid w:val="00832209"/>
    <w:rsid w:val="00832F7D"/>
    <w:rsid w:val="008342EE"/>
    <w:rsid w:val="00834632"/>
    <w:rsid w:val="00835872"/>
    <w:rsid w:val="008367C1"/>
    <w:rsid w:val="00836FCC"/>
    <w:rsid w:val="00840AB2"/>
    <w:rsid w:val="00840F1D"/>
    <w:rsid w:val="00841095"/>
    <w:rsid w:val="0084111F"/>
    <w:rsid w:val="00841504"/>
    <w:rsid w:val="00842DE8"/>
    <w:rsid w:val="00844725"/>
    <w:rsid w:val="008453FF"/>
    <w:rsid w:val="00845683"/>
    <w:rsid w:val="008458CE"/>
    <w:rsid w:val="008461A7"/>
    <w:rsid w:val="00846AC8"/>
    <w:rsid w:val="00846EBC"/>
    <w:rsid w:val="0084737F"/>
    <w:rsid w:val="0085004E"/>
    <w:rsid w:val="00850748"/>
    <w:rsid w:val="008510F6"/>
    <w:rsid w:val="00851A26"/>
    <w:rsid w:val="00852667"/>
    <w:rsid w:val="008528BA"/>
    <w:rsid w:val="008542C0"/>
    <w:rsid w:val="008551B3"/>
    <w:rsid w:val="00861CB7"/>
    <w:rsid w:val="008642AE"/>
    <w:rsid w:val="00864A5C"/>
    <w:rsid w:val="00865404"/>
    <w:rsid w:val="00865B17"/>
    <w:rsid w:val="00865DB0"/>
    <w:rsid w:val="00866BAF"/>
    <w:rsid w:val="0086713D"/>
    <w:rsid w:val="00867632"/>
    <w:rsid w:val="00867BF5"/>
    <w:rsid w:val="00870CFB"/>
    <w:rsid w:val="008718CA"/>
    <w:rsid w:val="00872169"/>
    <w:rsid w:val="00872638"/>
    <w:rsid w:val="0087303B"/>
    <w:rsid w:val="00873CF8"/>
    <w:rsid w:val="00876440"/>
    <w:rsid w:val="0087667F"/>
    <w:rsid w:val="008804E1"/>
    <w:rsid w:val="00880C07"/>
    <w:rsid w:val="00880DF2"/>
    <w:rsid w:val="00881C1E"/>
    <w:rsid w:val="00881ED6"/>
    <w:rsid w:val="00882615"/>
    <w:rsid w:val="008835D1"/>
    <w:rsid w:val="008837F9"/>
    <w:rsid w:val="008844F6"/>
    <w:rsid w:val="00885E12"/>
    <w:rsid w:val="00887AF2"/>
    <w:rsid w:val="00887B84"/>
    <w:rsid w:val="008903CF"/>
    <w:rsid w:val="008907C8"/>
    <w:rsid w:val="0089091B"/>
    <w:rsid w:val="008914EA"/>
    <w:rsid w:val="00891556"/>
    <w:rsid w:val="008918BE"/>
    <w:rsid w:val="008922EB"/>
    <w:rsid w:val="00892764"/>
    <w:rsid w:val="008929C0"/>
    <w:rsid w:val="0089311D"/>
    <w:rsid w:val="00893339"/>
    <w:rsid w:val="00893669"/>
    <w:rsid w:val="00894AB2"/>
    <w:rsid w:val="00894E14"/>
    <w:rsid w:val="0089518B"/>
    <w:rsid w:val="00895292"/>
    <w:rsid w:val="00896893"/>
    <w:rsid w:val="00896A6B"/>
    <w:rsid w:val="00897044"/>
    <w:rsid w:val="00897927"/>
    <w:rsid w:val="008A0412"/>
    <w:rsid w:val="008A0ECC"/>
    <w:rsid w:val="008A102B"/>
    <w:rsid w:val="008A12B9"/>
    <w:rsid w:val="008A25B3"/>
    <w:rsid w:val="008A2D68"/>
    <w:rsid w:val="008A3B5A"/>
    <w:rsid w:val="008A4993"/>
    <w:rsid w:val="008A516D"/>
    <w:rsid w:val="008A57B4"/>
    <w:rsid w:val="008A636E"/>
    <w:rsid w:val="008A6A0B"/>
    <w:rsid w:val="008A71A3"/>
    <w:rsid w:val="008A73C9"/>
    <w:rsid w:val="008B0B6B"/>
    <w:rsid w:val="008B2943"/>
    <w:rsid w:val="008B3189"/>
    <w:rsid w:val="008B36AD"/>
    <w:rsid w:val="008B3D9C"/>
    <w:rsid w:val="008B411D"/>
    <w:rsid w:val="008B4F4B"/>
    <w:rsid w:val="008B51E2"/>
    <w:rsid w:val="008B5CD4"/>
    <w:rsid w:val="008B5D04"/>
    <w:rsid w:val="008B6B2F"/>
    <w:rsid w:val="008B7F58"/>
    <w:rsid w:val="008C27E0"/>
    <w:rsid w:val="008C32E6"/>
    <w:rsid w:val="008C4AB5"/>
    <w:rsid w:val="008C4D7D"/>
    <w:rsid w:val="008C5B8E"/>
    <w:rsid w:val="008C6329"/>
    <w:rsid w:val="008C6E54"/>
    <w:rsid w:val="008C6EE8"/>
    <w:rsid w:val="008C7C13"/>
    <w:rsid w:val="008D02F7"/>
    <w:rsid w:val="008D0C9C"/>
    <w:rsid w:val="008D0CEB"/>
    <w:rsid w:val="008D0E35"/>
    <w:rsid w:val="008D1673"/>
    <w:rsid w:val="008D3281"/>
    <w:rsid w:val="008D4AE5"/>
    <w:rsid w:val="008D4E67"/>
    <w:rsid w:val="008D572E"/>
    <w:rsid w:val="008D6FBE"/>
    <w:rsid w:val="008E03CB"/>
    <w:rsid w:val="008E06CB"/>
    <w:rsid w:val="008E0861"/>
    <w:rsid w:val="008E1783"/>
    <w:rsid w:val="008E23D6"/>
    <w:rsid w:val="008E2AEA"/>
    <w:rsid w:val="008E2FEB"/>
    <w:rsid w:val="008E33E8"/>
    <w:rsid w:val="008E38D4"/>
    <w:rsid w:val="008E4E46"/>
    <w:rsid w:val="008E4EF4"/>
    <w:rsid w:val="008E54F0"/>
    <w:rsid w:val="008E66B4"/>
    <w:rsid w:val="008E69FD"/>
    <w:rsid w:val="008E75E9"/>
    <w:rsid w:val="008E7D8B"/>
    <w:rsid w:val="008F0E68"/>
    <w:rsid w:val="008F1DBF"/>
    <w:rsid w:val="008F263E"/>
    <w:rsid w:val="008F2BED"/>
    <w:rsid w:val="008F3B35"/>
    <w:rsid w:val="008F4518"/>
    <w:rsid w:val="008F47F3"/>
    <w:rsid w:val="008F4921"/>
    <w:rsid w:val="008F60E1"/>
    <w:rsid w:val="00900058"/>
    <w:rsid w:val="0090140C"/>
    <w:rsid w:val="00901457"/>
    <w:rsid w:val="00901A67"/>
    <w:rsid w:val="00901B76"/>
    <w:rsid w:val="00902092"/>
    <w:rsid w:val="009026D5"/>
    <w:rsid w:val="00902792"/>
    <w:rsid w:val="00902AC6"/>
    <w:rsid w:val="00902B53"/>
    <w:rsid w:val="009039DA"/>
    <w:rsid w:val="00903A63"/>
    <w:rsid w:val="00903F9C"/>
    <w:rsid w:val="00904286"/>
    <w:rsid w:val="0090452D"/>
    <w:rsid w:val="00904A38"/>
    <w:rsid w:val="00905452"/>
    <w:rsid w:val="00906086"/>
    <w:rsid w:val="009065BD"/>
    <w:rsid w:val="009074E2"/>
    <w:rsid w:val="00911B7E"/>
    <w:rsid w:val="00912018"/>
    <w:rsid w:val="0091253E"/>
    <w:rsid w:val="0091271F"/>
    <w:rsid w:val="00912BCA"/>
    <w:rsid w:val="00912F50"/>
    <w:rsid w:val="00912FE1"/>
    <w:rsid w:val="0091348B"/>
    <w:rsid w:val="00913F55"/>
    <w:rsid w:val="00916611"/>
    <w:rsid w:val="009173DF"/>
    <w:rsid w:val="009173F9"/>
    <w:rsid w:val="0091793F"/>
    <w:rsid w:val="00920604"/>
    <w:rsid w:val="00921A9F"/>
    <w:rsid w:val="00921BB3"/>
    <w:rsid w:val="00922F55"/>
    <w:rsid w:val="00923009"/>
    <w:rsid w:val="009233A8"/>
    <w:rsid w:val="00924297"/>
    <w:rsid w:val="00924909"/>
    <w:rsid w:val="00924DFB"/>
    <w:rsid w:val="00924FBA"/>
    <w:rsid w:val="00925B92"/>
    <w:rsid w:val="00926165"/>
    <w:rsid w:val="00927558"/>
    <w:rsid w:val="00927F37"/>
    <w:rsid w:val="009307EC"/>
    <w:rsid w:val="0093082C"/>
    <w:rsid w:val="009312C7"/>
    <w:rsid w:val="00932D15"/>
    <w:rsid w:val="009335A0"/>
    <w:rsid w:val="00934493"/>
    <w:rsid w:val="00935A49"/>
    <w:rsid w:val="00935C9B"/>
    <w:rsid w:val="00937385"/>
    <w:rsid w:val="00937F4A"/>
    <w:rsid w:val="0094053B"/>
    <w:rsid w:val="00941235"/>
    <w:rsid w:val="00941CC4"/>
    <w:rsid w:val="009422BA"/>
    <w:rsid w:val="009427E2"/>
    <w:rsid w:val="00942875"/>
    <w:rsid w:val="009432B1"/>
    <w:rsid w:val="00943D99"/>
    <w:rsid w:val="00943FAD"/>
    <w:rsid w:val="00944749"/>
    <w:rsid w:val="0094575F"/>
    <w:rsid w:val="00945D27"/>
    <w:rsid w:val="00947203"/>
    <w:rsid w:val="009473D9"/>
    <w:rsid w:val="009474B0"/>
    <w:rsid w:val="0095026C"/>
    <w:rsid w:val="0095063F"/>
    <w:rsid w:val="00952A87"/>
    <w:rsid w:val="00953500"/>
    <w:rsid w:val="00955499"/>
    <w:rsid w:val="00957A93"/>
    <w:rsid w:val="00957BA2"/>
    <w:rsid w:val="0096029C"/>
    <w:rsid w:val="00960DE1"/>
    <w:rsid w:val="00961140"/>
    <w:rsid w:val="0096164F"/>
    <w:rsid w:val="00961AF4"/>
    <w:rsid w:val="009620D0"/>
    <w:rsid w:val="009624EF"/>
    <w:rsid w:val="0096343A"/>
    <w:rsid w:val="00963891"/>
    <w:rsid w:val="00964A95"/>
    <w:rsid w:val="00965291"/>
    <w:rsid w:val="00965430"/>
    <w:rsid w:val="009666E0"/>
    <w:rsid w:val="00967220"/>
    <w:rsid w:val="00967924"/>
    <w:rsid w:val="009703F2"/>
    <w:rsid w:val="00970408"/>
    <w:rsid w:val="00970F9D"/>
    <w:rsid w:val="00972287"/>
    <w:rsid w:val="0097237B"/>
    <w:rsid w:val="00972CC7"/>
    <w:rsid w:val="00973993"/>
    <w:rsid w:val="00973BF7"/>
    <w:rsid w:val="0097507F"/>
    <w:rsid w:val="00975712"/>
    <w:rsid w:val="00975C52"/>
    <w:rsid w:val="00976493"/>
    <w:rsid w:val="0097653A"/>
    <w:rsid w:val="0097743B"/>
    <w:rsid w:val="0098033E"/>
    <w:rsid w:val="00980C53"/>
    <w:rsid w:val="00982208"/>
    <w:rsid w:val="00982385"/>
    <w:rsid w:val="0098277F"/>
    <w:rsid w:val="00982D9E"/>
    <w:rsid w:val="00983D83"/>
    <w:rsid w:val="00983E20"/>
    <w:rsid w:val="009841F2"/>
    <w:rsid w:val="00984230"/>
    <w:rsid w:val="00984B76"/>
    <w:rsid w:val="009851E3"/>
    <w:rsid w:val="00985839"/>
    <w:rsid w:val="00990D6E"/>
    <w:rsid w:val="009926FB"/>
    <w:rsid w:val="00992A00"/>
    <w:rsid w:val="00992E34"/>
    <w:rsid w:val="009933FC"/>
    <w:rsid w:val="00993FF5"/>
    <w:rsid w:val="00994573"/>
    <w:rsid w:val="00994631"/>
    <w:rsid w:val="00994A20"/>
    <w:rsid w:val="00994D39"/>
    <w:rsid w:val="009957E4"/>
    <w:rsid w:val="00996F6C"/>
    <w:rsid w:val="0099762C"/>
    <w:rsid w:val="009A01DC"/>
    <w:rsid w:val="009A09EB"/>
    <w:rsid w:val="009A0AED"/>
    <w:rsid w:val="009A0B19"/>
    <w:rsid w:val="009A116F"/>
    <w:rsid w:val="009A1429"/>
    <w:rsid w:val="009A226D"/>
    <w:rsid w:val="009A2511"/>
    <w:rsid w:val="009A3502"/>
    <w:rsid w:val="009A534A"/>
    <w:rsid w:val="009A5E09"/>
    <w:rsid w:val="009A6476"/>
    <w:rsid w:val="009A6888"/>
    <w:rsid w:val="009A6B1D"/>
    <w:rsid w:val="009B00BB"/>
    <w:rsid w:val="009B1666"/>
    <w:rsid w:val="009B171A"/>
    <w:rsid w:val="009B19F8"/>
    <w:rsid w:val="009B1DDF"/>
    <w:rsid w:val="009B318E"/>
    <w:rsid w:val="009B33FA"/>
    <w:rsid w:val="009B3948"/>
    <w:rsid w:val="009B3FB4"/>
    <w:rsid w:val="009B51AF"/>
    <w:rsid w:val="009B5664"/>
    <w:rsid w:val="009B569A"/>
    <w:rsid w:val="009B5991"/>
    <w:rsid w:val="009B7746"/>
    <w:rsid w:val="009B7F8A"/>
    <w:rsid w:val="009C10AB"/>
    <w:rsid w:val="009C19E2"/>
    <w:rsid w:val="009C2176"/>
    <w:rsid w:val="009C23CA"/>
    <w:rsid w:val="009C375C"/>
    <w:rsid w:val="009C3BC6"/>
    <w:rsid w:val="009C56DB"/>
    <w:rsid w:val="009C5711"/>
    <w:rsid w:val="009C5EC7"/>
    <w:rsid w:val="009C7326"/>
    <w:rsid w:val="009C7CBA"/>
    <w:rsid w:val="009D0F3F"/>
    <w:rsid w:val="009D194D"/>
    <w:rsid w:val="009D2056"/>
    <w:rsid w:val="009D384B"/>
    <w:rsid w:val="009D3A97"/>
    <w:rsid w:val="009D4187"/>
    <w:rsid w:val="009D64EE"/>
    <w:rsid w:val="009E02D9"/>
    <w:rsid w:val="009E03B4"/>
    <w:rsid w:val="009E1EEE"/>
    <w:rsid w:val="009E250F"/>
    <w:rsid w:val="009E3184"/>
    <w:rsid w:val="009E37D1"/>
    <w:rsid w:val="009E3CA1"/>
    <w:rsid w:val="009E58D5"/>
    <w:rsid w:val="009E6D67"/>
    <w:rsid w:val="009E71F8"/>
    <w:rsid w:val="009F0ABC"/>
    <w:rsid w:val="009F21B8"/>
    <w:rsid w:val="009F4A7A"/>
    <w:rsid w:val="009F5498"/>
    <w:rsid w:val="009F5D45"/>
    <w:rsid w:val="009F69B2"/>
    <w:rsid w:val="009F7318"/>
    <w:rsid w:val="009F738B"/>
    <w:rsid w:val="009F79BB"/>
    <w:rsid w:val="009F7B19"/>
    <w:rsid w:val="00A00F03"/>
    <w:rsid w:val="00A0113C"/>
    <w:rsid w:val="00A0145E"/>
    <w:rsid w:val="00A0167A"/>
    <w:rsid w:val="00A01AB1"/>
    <w:rsid w:val="00A0232E"/>
    <w:rsid w:val="00A02831"/>
    <w:rsid w:val="00A02EDC"/>
    <w:rsid w:val="00A03304"/>
    <w:rsid w:val="00A0433B"/>
    <w:rsid w:val="00A045C8"/>
    <w:rsid w:val="00A04C64"/>
    <w:rsid w:val="00A06550"/>
    <w:rsid w:val="00A0685D"/>
    <w:rsid w:val="00A108B9"/>
    <w:rsid w:val="00A119ED"/>
    <w:rsid w:val="00A12AFE"/>
    <w:rsid w:val="00A1346F"/>
    <w:rsid w:val="00A1379A"/>
    <w:rsid w:val="00A1416B"/>
    <w:rsid w:val="00A14314"/>
    <w:rsid w:val="00A14A23"/>
    <w:rsid w:val="00A14C05"/>
    <w:rsid w:val="00A150A5"/>
    <w:rsid w:val="00A15652"/>
    <w:rsid w:val="00A157DF"/>
    <w:rsid w:val="00A16016"/>
    <w:rsid w:val="00A165E0"/>
    <w:rsid w:val="00A17297"/>
    <w:rsid w:val="00A174A0"/>
    <w:rsid w:val="00A177EB"/>
    <w:rsid w:val="00A20076"/>
    <w:rsid w:val="00A205B3"/>
    <w:rsid w:val="00A21094"/>
    <w:rsid w:val="00A216E8"/>
    <w:rsid w:val="00A23646"/>
    <w:rsid w:val="00A23672"/>
    <w:rsid w:val="00A238EF"/>
    <w:rsid w:val="00A24694"/>
    <w:rsid w:val="00A2480A"/>
    <w:rsid w:val="00A255E3"/>
    <w:rsid w:val="00A2560D"/>
    <w:rsid w:val="00A25687"/>
    <w:rsid w:val="00A2579E"/>
    <w:rsid w:val="00A26D90"/>
    <w:rsid w:val="00A278FD"/>
    <w:rsid w:val="00A3040F"/>
    <w:rsid w:val="00A30855"/>
    <w:rsid w:val="00A30DC9"/>
    <w:rsid w:val="00A31184"/>
    <w:rsid w:val="00A31D4A"/>
    <w:rsid w:val="00A31E21"/>
    <w:rsid w:val="00A3472B"/>
    <w:rsid w:val="00A35992"/>
    <w:rsid w:val="00A35B1D"/>
    <w:rsid w:val="00A36307"/>
    <w:rsid w:val="00A36E52"/>
    <w:rsid w:val="00A40582"/>
    <w:rsid w:val="00A40A6D"/>
    <w:rsid w:val="00A413FA"/>
    <w:rsid w:val="00A41A23"/>
    <w:rsid w:val="00A41B00"/>
    <w:rsid w:val="00A41F91"/>
    <w:rsid w:val="00A4295C"/>
    <w:rsid w:val="00A4298C"/>
    <w:rsid w:val="00A42A41"/>
    <w:rsid w:val="00A42EDC"/>
    <w:rsid w:val="00A439F0"/>
    <w:rsid w:val="00A46176"/>
    <w:rsid w:val="00A47126"/>
    <w:rsid w:val="00A521C6"/>
    <w:rsid w:val="00A548B7"/>
    <w:rsid w:val="00A54909"/>
    <w:rsid w:val="00A55765"/>
    <w:rsid w:val="00A57D2A"/>
    <w:rsid w:val="00A6017E"/>
    <w:rsid w:val="00A61FDE"/>
    <w:rsid w:val="00A63408"/>
    <w:rsid w:val="00A63FEB"/>
    <w:rsid w:val="00A64123"/>
    <w:rsid w:val="00A64527"/>
    <w:rsid w:val="00A65C11"/>
    <w:rsid w:val="00A66C09"/>
    <w:rsid w:val="00A70A83"/>
    <w:rsid w:val="00A70B1E"/>
    <w:rsid w:val="00A7157D"/>
    <w:rsid w:val="00A71A8F"/>
    <w:rsid w:val="00A71EE8"/>
    <w:rsid w:val="00A72803"/>
    <w:rsid w:val="00A73146"/>
    <w:rsid w:val="00A73537"/>
    <w:rsid w:val="00A73826"/>
    <w:rsid w:val="00A73D84"/>
    <w:rsid w:val="00A73F38"/>
    <w:rsid w:val="00A74DE5"/>
    <w:rsid w:val="00A75114"/>
    <w:rsid w:val="00A760FF"/>
    <w:rsid w:val="00A762D0"/>
    <w:rsid w:val="00A76325"/>
    <w:rsid w:val="00A765E8"/>
    <w:rsid w:val="00A7698D"/>
    <w:rsid w:val="00A76AA3"/>
    <w:rsid w:val="00A770AA"/>
    <w:rsid w:val="00A80A2B"/>
    <w:rsid w:val="00A80BFC"/>
    <w:rsid w:val="00A80D8B"/>
    <w:rsid w:val="00A80F3E"/>
    <w:rsid w:val="00A812E1"/>
    <w:rsid w:val="00A81B7F"/>
    <w:rsid w:val="00A826BF"/>
    <w:rsid w:val="00A8277B"/>
    <w:rsid w:val="00A830C2"/>
    <w:rsid w:val="00A83C03"/>
    <w:rsid w:val="00A84525"/>
    <w:rsid w:val="00A861F0"/>
    <w:rsid w:val="00A86204"/>
    <w:rsid w:val="00A86798"/>
    <w:rsid w:val="00A8746F"/>
    <w:rsid w:val="00A87D4F"/>
    <w:rsid w:val="00A87FCA"/>
    <w:rsid w:val="00A90422"/>
    <w:rsid w:val="00A90ABB"/>
    <w:rsid w:val="00A911BF"/>
    <w:rsid w:val="00A9204C"/>
    <w:rsid w:val="00A92E89"/>
    <w:rsid w:val="00A93456"/>
    <w:rsid w:val="00A938B7"/>
    <w:rsid w:val="00A95498"/>
    <w:rsid w:val="00A95AC6"/>
    <w:rsid w:val="00A95CD7"/>
    <w:rsid w:val="00A96C52"/>
    <w:rsid w:val="00A971EC"/>
    <w:rsid w:val="00A975A7"/>
    <w:rsid w:val="00A97F0B"/>
    <w:rsid w:val="00AA0424"/>
    <w:rsid w:val="00AA0DA4"/>
    <w:rsid w:val="00AA0F35"/>
    <w:rsid w:val="00AA1315"/>
    <w:rsid w:val="00AA20D8"/>
    <w:rsid w:val="00AA31C9"/>
    <w:rsid w:val="00AA3335"/>
    <w:rsid w:val="00AA4E4E"/>
    <w:rsid w:val="00AA5079"/>
    <w:rsid w:val="00AA5290"/>
    <w:rsid w:val="00AA5D05"/>
    <w:rsid w:val="00AA5F83"/>
    <w:rsid w:val="00AA62F8"/>
    <w:rsid w:val="00AA67D9"/>
    <w:rsid w:val="00AA7057"/>
    <w:rsid w:val="00AB0276"/>
    <w:rsid w:val="00AB03F4"/>
    <w:rsid w:val="00AB0496"/>
    <w:rsid w:val="00AB05FB"/>
    <w:rsid w:val="00AB18D2"/>
    <w:rsid w:val="00AB2B4F"/>
    <w:rsid w:val="00AB4893"/>
    <w:rsid w:val="00AB5281"/>
    <w:rsid w:val="00AB653D"/>
    <w:rsid w:val="00AB6881"/>
    <w:rsid w:val="00AB6AAC"/>
    <w:rsid w:val="00AB70A5"/>
    <w:rsid w:val="00AB71E7"/>
    <w:rsid w:val="00AC0633"/>
    <w:rsid w:val="00AC09A1"/>
    <w:rsid w:val="00AC10F8"/>
    <w:rsid w:val="00AC2188"/>
    <w:rsid w:val="00AC23AE"/>
    <w:rsid w:val="00AC2D62"/>
    <w:rsid w:val="00AC4D97"/>
    <w:rsid w:val="00AC537E"/>
    <w:rsid w:val="00AC53AF"/>
    <w:rsid w:val="00AC5ECF"/>
    <w:rsid w:val="00AC7661"/>
    <w:rsid w:val="00AD0509"/>
    <w:rsid w:val="00AD0F8F"/>
    <w:rsid w:val="00AD174A"/>
    <w:rsid w:val="00AD2E87"/>
    <w:rsid w:val="00AD3425"/>
    <w:rsid w:val="00AD3C57"/>
    <w:rsid w:val="00AD483F"/>
    <w:rsid w:val="00AD4948"/>
    <w:rsid w:val="00AD68C6"/>
    <w:rsid w:val="00AD6A90"/>
    <w:rsid w:val="00AD6A97"/>
    <w:rsid w:val="00AD7107"/>
    <w:rsid w:val="00AE0F09"/>
    <w:rsid w:val="00AE18A7"/>
    <w:rsid w:val="00AE1C45"/>
    <w:rsid w:val="00AE298D"/>
    <w:rsid w:val="00AE3870"/>
    <w:rsid w:val="00AE3C4C"/>
    <w:rsid w:val="00AE46DD"/>
    <w:rsid w:val="00AE4A4A"/>
    <w:rsid w:val="00AE4C3A"/>
    <w:rsid w:val="00AE5D1A"/>
    <w:rsid w:val="00AE5D2D"/>
    <w:rsid w:val="00AF045A"/>
    <w:rsid w:val="00AF121A"/>
    <w:rsid w:val="00AF2FDC"/>
    <w:rsid w:val="00AF33A4"/>
    <w:rsid w:val="00AF3BB6"/>
    <w:rsid w:val="00AF3C93"/>
    <w:rsid w:val="00AF4264"/>
    <w:rsid w:val="00AF51BD"/>
    <w:rsid w:val="00AF562E"/>
    <w:rsid w:val="00AF5D3D"/>
    <w:rsid w:val="00AF62D2"/>
    <w:rsid w:val="00AF63CF"/>
    <w:rsid w:val="00AF7AAD"/>
    <w:rsid w:val="00AF7AC3"/>
    <w:rsid w:val="00B003DF"/>
    <w:rsid w:val="00B00A4D"/>
    <w:rsid w:val="00B01104"/>
    <w:rsid w:val="00B0204F"/>
    <w:rsid w:val="00B03865"/>
    <w:rsid w:val="00B0394C"/>
    <w:rsid w:val="00B04092"/>
    <w:rsid w:val="00B0432B"/>
    <w:rsid w:val="00B044B5"/>
    <w:rsid w:val="00B04FFC"/>
    <w:rsid w:val="00B055F8"/>
    <w:rsid w:val="00B05A36"/>
    <w:rsid w:val="00B0692B"/>
    <w:rsid w:val="00B07364"/>
    <w:rsid w:val="00B10323"/>
    <w:rsid w:val="00B10752"/>
    <w:rsid w:val="00B11FAD"/>
    <w:rsid w:val="00B11FD3"/>
    <w:rsid w:val="00B13A3C"/>
    <w:rsid w:val="00B145C7"/>
    <w:rsid w:val="00B152DD"/>
    <w:rsid w:val="00B1562E"/>
    <w:rsid w:val="00B1655A"/>
    <w:rsid w:val="00B21CF9"/>
    <w:rsid w:val="00B22526"/>
    <w:rsid w:val="00B22954"/>
    <w:rsid w:val="00B23439"/>
    <w:rsid w:val="00B23A17"/>
    <w:rsid w:val="00B24795"/>
    <w:rsid w:val="00B24A81"/>
    <w:rsid w:val="00B24FBD"/>
    <w:rsid w:val="00B250E9"/>
    <w:rsid w:val="00B2647A"/>
    <w:rsid w:val="00B266F0"/>
    <w:rsid w:val="00B26D70"/>
    <w:rsid w:val="00B27356"/>
    <w:rsid w:val="00B3013D"/>
    <w:rsid w:val="00B30571"/>
    <w:rsid w:val="00B30F7A"/>
    <w:rsid w:val="00B322AB"/>
    <w:rsid w:val="00B322C2"/>
    <w:rsid w:val="00B32360"/>
    <w:rsid w:val="00B33229"/>
    <w:rsid w:val="00B3434C"/>
    <w:rsid w:val="00B34826"/>
    <w:rsid w:val="00B34853"/>
    <w:rsid w:val="00B34CCB"/>
    <w:rsid w:val="00B36327"/>
    <w:rsid w:val="00B36A11"/>
    <w:rsid w:val="00B37005"/>
    <w:rsid w:val="00B377BB"/>
    <w:rsid w:val="00B40B4B"/>
    <w:rsid w:val="00B43C50"/>
    <w:rsid w:val="00B459DF"/>
    <w:rsid w:val="00B45C2D"/>
    <w:rsid w:val="00B466F1"/>
    <w:rsid w:val="00B46CC4"/>
    <w:rsid w:val="00B46E57"/>
    <w:rsid w:val="00B523F8"/>
    <w:rsid w:val="00B52DB5"/>
    <w:rsid w:val="00B55056"/>
    <w:rsid w:val="00B55D5A"/>
    <w:rsid w:val="00B574B1"/>
    <w:rsid w:val="00B605B1"/>
    <w:rsid w:val="00B63754"/>
    <w:rsid w:val="00B63D67"/>
    <w:rsid w:val="00B649D4"/>
    <w:rsid w:val="00B64AC6"/>
    <w:rsid w:val="00B70906"/>
    <w:rsid w:val="00B70D09"/>
    <w:rsid w:val="00B713AA"/>
    <w:rsid w:val="00B71F26"/>
    <w:rsid w:val="00B72270"/>
    <w:rsid w:val="00B73A43"/>
    <w:rsid w:val="00B74D14"/>
    <w:rsid w:val="00B7507D"/>
    <w:rsid w:val="00B75187"/>
    <w:rsid w:val="00B758F6"/>
    <w:rsid w:val="00B76144"/>
    <w:rsid w:val="00B76A62"/>
    <w:rsid w:val="00B76C32"/>
    <w:rsid w:val="00B77BE8"/>
    <w:rsid w:val="00B77D20"/>
    <w:rsid w:val="00B800B8"/>
    <w:rsid w:val="00B8019B"/>
    <w:rsid w:val="00B80716"/>
    <w:rsid w:val="00B81715"/>
    <w:rsid w:val="00B8203A"/>
    <w:rsid w:val="00B82371"/>
    <w:rsid w:val="00B82A45"/>
    <w:rsid w:val="00B82DB1"/>
    <w:rsid w:val="00B83B78"/>
    <w:rsid w:val="00B84121"/>
    <w:rsid w:val="00B8447D"/>
    <w:rsid w:val="00B8477A"/>
    <w:rsid w:val="00B84858"/>
    <w:rsid w:val="00B84AFA"/>
    <w:rsid w:val="00B850F9"/>
    <w:rsid w:val="00B8582D"/>
    <w:rsid w:val="00B86AE3"/>
    <w:rsid w:val="00B86F62"/>
    <w:rsid w:val="00B87177"/>
    <w:rsid w:val="00B87DBC"/>
    <w:rsid w:val="00B902FE"/>
    <w:rsid w:val="00B922D8"/>
    <w:rsid w:val="00B92A8C"/>
    <w:rsid w:val="00B9334C"/>
    <w:rsid w:val="00B934B9"/>
    <w:rsid w:val="00B937AE"/>
    <w:rsid w:val="00B94636"/>
    <w:rsid w:val="00B94B5C"/>
    <w:rsid w:val="00B95D6A"/>
    <w:rsid w:val="00B960F0"/>
    <w:rsid w:val="00B9652A"/>
    <w:rsid w:val="00B977FD"/>
    <w:rsid w:val="00BA0781"/>
    <w:rsid w:val="00BA0EAB"/>
    <w:rsid w:val="00BA10F5"/>
    <w:rsid w:val="00BA2411"/>
    <w:rsid w:val="00BA262A"/>
    <w:rsid w:val="00BA2AE5"/>
    <w:rsid w:val="00BA4C46"/>
    <w:rsid w:val="00BA4E06"/>
    <w:rsid w:val="00BA4EE6"/>
    <w:rsid w:val="00BA6C2F"/>
    <w:rsid w:val="00BA79A6"/>
    <w:rsid w:val="00BB100C"/>
    <w:rsid w:val="00BB222F"/>
    <w:rsid w:val="00BB2CBF"/>
    <w:rsid w:val="00BB2DE2"/>
    <w:rsid w:val="00BB522A"/>
    <w:rsid w:val="00BB6D6F"/>
    <w:rsid w:val="00BB71BA"/>
    <w:rsid w:val="00BB73D7"/>
    <w:rsid w:val="00BB7667"/>
    <w:rsid w:val="00BB77CC"/>
    <w:rsid w:val="00BC018A"/>
    <w:rsid w:val="00BC0BD3"/>
    <w:rsid w:val="00BC15B9"/>
    <w:rsid w:val="00BC1BF6"/>
    <w:rsid w:val="00BC506E"/>
    <w:rsid w:val="00BC59A2"/>
    <w:rsid w:val="00BC5D2C"/>
    <w:rsid w:val="00BC6E99"/>
    <w:rsid w:val="00BC732A"/>
    <w:rsid w:val="00BC774C"/>
    <w:rsid w:val="00BC7F47"/>
    <w:rsid w:val="00BD0CB8"/>
    <w:rsid w:val="00BD0F3F"/>
    <w:rsid w:val="00BD1C4E"/>
    <w:rsid w:val="00BD20D8"/>
    <w:rsid w:val="00BD2102"/>
    <w:rsid w:val="00BD23B8"/>
    <w:rsid w:val="00BD3977"/>
    <w:rsid w:val="00BD3F7F"/>
    <w:rsid w:val="00BD6FFB"/>
    <w:rsid w:val="00BD7243"/>
    <w:rsid w:val="00BD7F46"/>
    <w:rsid w:val="00BE004D"/>
    <w:rsid w:val="00BE06B6"/>
    <w:rsid w:val="00BE2D25"/>
    <w:rsid w:val="00BE49B5"/>
    <w:rsid w:val="00BE5B65"/>
    <w:rsid w:val="00BE6575"/>
    <w:rsid w:val="00BE669B"/>
    <w:rsid w:val="00BE6E5F"/>
    <w:rsid w:val="00BE6F2D"/>
    <w:rsid w:val="00BF01D2"/>
    <w:rsid w:val="00BF07EA"/>
    <w:rsid w:val="00BF2A25"/>
    <w:rsid w:val="00BF2D45"/>
    <w:rsid w:val="00BF3137"/>
    <w:rsid w:val="00BF331C"/>
    <w:rsid w:val="00BF388E"/>
    <w:rsid w:val="00BF39CD"/>
    <w:rsid w:val="00BF3D4B"/>
    <w:rsid w:val="00BF477C"/>
    <w:rsid w:val="00C00137"/>
    <w:rsid w:val="00C00346"/>
    <w:rsid w:val="00C01F98"/>
    <w:rsid w:val="00C022D3"/>
    <w:rsid w:val="00C024B9"/>
    <w:rsid w:val="00C02B5B"/>
    <w:rsid w:val="00C030DC"/>
    <w:rsid w:val="00C0360A"/>
    <w:rsid w:val="00C03717"/>
    <w:rsid w:val="00C03E24"/>
    <w:rsid w:val="00C04801"/>
    <w:rsid w:val="00C05E91"/>
    <w:rsid w:val="00C07639"/>
    <w:rsid w:val="00C07EEF"/>
    <w:rsid w:val="00C10332"/>
    <w:rsid w:val="00C10ADD"/>
    <w:rsid w:val="00C10EB1"/>
    <w:rsid w:val="00C112D2"/>
    <w:rsid w:val="00C118C7"/>
    <w:rsid w:val="00C12A12"/>
    <w:rsid w:val="00C14212"/>
    <w:rsid w:val="00C14C2A"/>
    <w:rsid w:val="00C14D53"/>
    <w:rsid w:val="00C15589"/>
    <w:rsid w:val="00C15749"/>
    <w:rsid w:val="00C157D9"/>
    <w:rsid w:val="00C1643E"/>
    <w:rsid w:val="00C1697B"/>
    <w:rsid w:val="00C1742C"/>
    <w:rsid w:val="00C20A0C"/>
    <w:rsid w:val="00C20B25"/>
    <w:rsid w:val="00C2130A"/>
    <w:rsid w:val="00C21840"/>
    <w:rsid w:val="00C225D3"/>
    <w:rsid w:val="00C231C9"/>
    <w:rsid w:val="00C232A5"/>
    <w:rsid w:val="00C23575"/>
    <w:rsid w:val="00C23770"/>
    <w:rsid w:val="00C23841"/>
    <w:rsid w:val="00C23D51"/>
    <w:rsid w:val="00C23F04"/>
    <w:rsid w:val="00C24C6F"/>
    <w:rsid w:val="00C24F55"/>
    <w:rsid w:val="00C25523"/>
    <w:rsid w:val="00C25583"/>
    <w:rsid w:val="00C26835"/>
    <w:rsid w:val="00C27604"/>
    <w:rsid w:val="00C31538"/>
    <w:rsid w:val="00C3185E"/>
    <w:rsid w:val="00C31CD3"/>
    <w:rsid w:val="00C32CAC"/>
    <w:rsid w:val="00C3316C"/>
    <w:rsid w:val="00C34572"/>
    <w:rsid w:val="00C34F40"/>
    <w:rsid w:val="00C35C46"/>
    <w:rsid w:val="00C368A6"/>
    <w:rsid w:val="00C36AFE"/>
    <w:rsid w:val="00C3716F"/>
    <w:rsid w:val="00C37905"/>
    <w:rsid w:val="00C4329E"/>
    <w:rsid w:val="00C44A76"/>
    <w:rsid w:val="00C45723"/>
    <w:rsid w:val="00C45D4A"/>
    <w:rsid w:val="00C46F91"/>
    <w:rsid w:val="00C46FBF"/>
    <w:rsid w:val="00C478EB"/>
    <w:rsid w:val="00C47F4A"/>
    <w:rsid w:val="00C51381"/>
    <w:rsid w:val="00C5139D"/>
    <w:rsid w:val="00C51A1A"/>
    <w:rsid w:val="00C51E29"/>
    <w:rsid w:val="00C51EC7"/>
    <w:rsid w:val="00C5214B"/>
    <w:rsid w:val="00C525E1"/>
    <w:rsid w:val="00C52AC1"/>
    <w:rsid w:val="00C52C8E"/>
    <w:rsid w:val="00C533C0"/>
    <w:rsid w:val="00C55091"/>
    <w:rsid w:val="00C55C16"/>
    <w:rsid w:val="00C5637C"/>
    <w:rsid w:val="00C56ABC"/>
    <w:rsid w:val="00C57905"/>
    <w:rsid w:val="00C60C5F"/>
    <w:rsid w:val="00C610C1"/>
    <w:rsid w:val="00C62189"/>
    <w:rsid w:val="00C636C7"/>
    <w:rsid w:val="00C643C1"/>
    <w:rsid w:val="00C64703"/>
    <w:rsid w:val="00C64823"/>
    <w:rsid w:val="00C64C58"/>
    <w:rsid w:val="00C65421"/>
    <w:rsid w:val="00C65A9C"/>
    <w:rsid w:val="00C677A0"/>
    <w:rsid w:val="00C70813"/>
    <w:rsid w:val="00C7099B"/>
    <w:rsid w:val="00C70BB0"/>
    <w:rsid w:val="00C70D2F"/>
    <w:rsid w:val="00C70F7B"/>
    <w:rsid w:val="00C71264"/>
    <w:rsid w:val="00C7128F"/>
    <w:rsid w:val="00C71510"/>
    <w:rsid w:val="00C71E53"/>
    <w:rsid w:val="00C71EA4"/>
    <w:rsid w:val="00C72B58"/>
    <w:rsid w:val="00C73379"/>
    <w:rsid w:val="00C73BDA"/>
    <w:rsid w:val="00C7473B"/>
    <w:rsid w:val="00C74BAA"/>
    <w:rsid w:val="00C75116"/>
    <w:rsid w:val="00C75698"/>
    <w:rsid w:val="00C76764"/>
    <w:rsid w:val="00C767EB"/>
    <w:rsid w:val="00C769BC"/>
    <w:rsid w:val="00C76BB0"/>
    <w:rsid w:val="00C80393"/>
    <w:rsid w:val="00C81EB4"/>
    <w:rsid w:val="00C8428C"/>
    <w:rsid w:val="00C84529"/>
    <w:rsid w:val="00C84BD0"/>
    <w:rsid w:val="00C85AB6"/>
    <w:rsid w:val="00C85F1D"/>
    <w:rsid w:val="00C862E3"/>
    <w:rsid w:val="00C86AEC"/>
    <w:rsid w:val="00C8700A"/>
    <w:rsid w:val="00C87268"/>
    <w:rsid w:val="00C87498"/>
    <w:rsid w:val="00C874A1"/>
    <w:rsid w:val="00C877DA"/>
    <w:rsid w:val="00C87835"/>
    <w:rsid w:val="00C90819"/>
    <w:rsid w:val="00C90F20"/>
    <w:rsid w:val="00C92D3D"/>
    <w:rsid w:val="00C94ABC"/>
    <w:rsid w:val="00C95E71"/>
    <w:rsid w:val="00C960AA"/>
    <w:rsid w:val="00C96EA8"/>
    <w:rsid w:val="00C96F75"/>
    <w:rsid w:val="00C972E6"/>
    <w:rsid w:val="00C97B91"/>
    <w:rsid w:val="00CA008B"/>
    <w:rsid w:val="00CA1B6C"/>
    <w:rsid w:val="00CA1FB3"/>
    <w:rsid w:val="00CA23FC"/>
    <w:rsid w:val="00CA3E79"/>
    <w:rsid w:val="00CA423A"/>
    <w:rsid w:val="00CA471E"/>
    <w:rsid w:val="00CA4849"/>
    <w:rsid w:val="00CA4EA5"/>
    <w:rsid w:val="00CA57B9"/>
    <w:rsid w:val="00CA67E7"/>
    <w:rsid w:val="00CA72E9"/>
    <w:rsid w:val="00CA73BA"/>
    <w:rsid w:val="00CA78A3"/>
    <w:rsid w:val="00CA78E5"/>
    <w:rsid w:val="00CB05B0"/>
    <w:rsid w:val="00CB0815"/>
    <w:rsid w:val="00CB0988"/>
    <w:rsid w:val="00CB0F17"/>
    <w:rsid w:val="00CB17A0"/>
    <w:rsid w:val="00CB721D"/>
    <w:rsid w:val="00CB75B3"/>
    <w:rsid w:val="00CB7775"/>
    <w:rsid w:val="00CB78E6"/>
    <w:rsid w:val="00CC0A69"/>
    <w:rsid w:val="00CC199B"/>
    <w:rsid w:val="00CC1DB8"/>
    <w:rsid w:val="00CC3A8C"/>
    <w:rsid w:val="00CC3ACA"/>
    <w:rsid w:val="00CC3E59"/>
    <w:rsid w:val="00CC3F03"/>
    <w:rsid w:val="00CC40F0"/>
    <w:rsid w:val="00CC50F6"/>
    <w:rsid w:val="00CC57FB"/>
    <w:rsid w:val="00CC5B70"/>
    <w:rsid w:val="00CC5DB7"/>
    <w:rsid w:val="00CC5FAB"/>
    <w:rsid w:val="00CC61EC"/>
    <w:rsid w:val="00CC65DE"/>
    <w:rsid w:val="00CC6C7A"/>
    <w:rsid w:val="00CC7706"/>
    <w:rsid w:val="00CD06B8"/>
    <w:rsid w:val="00CD08FE"/>
    <w:rsid w:val="00CD2D91"/>
    <w:rsid w:val="00CD30B7"/>
    <w:rsid w:val="00CD35C5"/>
    <w:rsid w:val="00CD468D"/>
    <w:rsid w:val="00CD4696"/>
    <w:rsid w:val="00CD4F4D"/>
    <w:rsid w:val="00CD535F"/>
    <w:rsid w:val="00CD58FB"/>
    <w:rsid w:val="00CD6B36"/>
    <w:rsid w:val="00CD76CF"/>
    <w:rsid w:val="00CD7720"/>
    <w:rsid w:val="00CE05E4"/>
    <w:rsid w:val="00CE0900"/>
    <w:rsid w:val="00CE0EB3"/>
    <w:rsid w:val="00CE1FF7"/>
    <w:rsid w:val="00CE21D3"/>
    <w:rsid w:val="00CE2938"/>
    <w:rsid w:val="00CE2AC5"/>
    <w:rsid w:val="00CE4236"/>
    <w:rsid w:val="00CE7119"/>
    <w:rsid w:val="00CE7263"/>
    <w:rsid w:val="00CE75A5"/>
    <w:rsid w:val="00CE76C3"/>
    <w:rsid w:val="00CE7A02"/>
    <w:rsid w:val="00CE7B5D"/>
    <w:rsid w:val="00CF0EE6"/>
    <w:rsid w:val="00CF0F38"/>
    <w:rsid w:val="00CF1E5B"/>
    <w:rsid w:val="00CF2ADC"/>
    <w:rsid w:val="00CF2EE2"/>
    <w:rsid w:val="00CF3B60"/>
    <w:rsid w:val="00CF40E9"/>
    <w:rsid w:val="00CF4634"/>
    <w:rsid w:val="00CF4661"/>
    <w:rsid w:val="00CF4F9E"/>
    <w:rsid w:val="00CF644F"/>
    <w:rsid w:val="00CF67C8"/>
    <w:rsid w:val="00CF7179"/>
    <w:rsid w:val="00CF7EA6"/>
    <w:rsid w:val="00D00400"/>
    <w:rsid w:val="00D00A2A"/>
    <w:rsid w:val="00D010BC"/>
    <w:rsid w:val="00D0238F"/>
    <w:rsid w:val="00D038F1"/>
    <w:rsid w:val="00D03F24"/>
    <w:rsid w:val="00D042E8"/>
    <w:rsid w:val="00D0567F"/>
    <w:rsid w:val="00D0630C"/>
    <w:rsid w:val="00D10525"/>
    <w:rsid w:val="00D108B7"/>
    <w:rsid w:val="00D11317"/>
    <w:rsid w:val="00D115C1"/>
    <w:rsid w:val="00D119EB"/>
    <w:rsid w:val="00D119ED"/>
    <w:rsid w:val="00D11F3B"/>
    <w:rsid w:val="00D11F77"/>
    <w:rsid w:val="00D11F8F"/>
    <w:rsid w:val="00D12920"/>
    <w:rsid w:val="00D13654"/>
    <w:rsid w:val="00D142F0"/>
    <w:rsid w:val="00D14841"/>
    <w:rsid w:val="00D14A99"/>
    <w:rsid w:val="00D14C13"/>
    <w:rsid w:val="00D166E7"/>
    <w:rsid w:val="00D16946"/>
    <w:rsid w:val="00D16C4C"/>
    <w:rsid w:val="00D171FB"/>
    <w:rsid w:val="00D2006E"/>
    <w:rsid w:val="00D20402"/>
    <w:rsid w:val="00D21EB2"/>
    <w:rsid w:val="00D2224C"/>
    <w:rsid w:val="00D2255C"/>
    <w:rsid w:val="00D22BA3"/>
    <w:rsid w:val="00D23E75"/>
    <w:rsid w:val="00D243B7"/>
    <w:rsid w:val="00D2675C"/>
    <w:rsid w:val="00D27024"/>
    <w:rsid w:val="00D27725"/>
    <w:rsid w:val="00D30D7B"/>
    <w:rsid w:val="00D31ABB"/>
    <w:rsid w:val="00D32830"/>
    <w:rsid w:val="00D33ACC"/>
    <w:rsid w:val="00D34C26"/>
    <w:rsid w:val="00D351B3"/>
    <w:rsid w:val="00D352CE"/>
    <w:rsid w:val="00D35B1C"/>
    <w:rsid w:val="00D37224"/>
    <w:rsid w:val="00D37576"/>
    <w:rsid w:val="00D378E0"/>
    <w:rsid w:val="00D40482"/>
    <w:rsid w:val="00D408E0"/>
    <w:rsid w:val="00D40AF6"/>
    <w:rsid w:val="00D40BDD"/>
    <w:rsid w:val="00D40D83"/>
    <w:rsid w:val="00D415C0"/>
    <w:rsid w:val="00D425DB"/>
    <w:rsid w:val="00D441EE"/>
    <w:rsid w:val="00D442A5"/>
    <w:rsid w:val="00D4633F"/>
    <w:rsid w:val="00D46CF6"/>
    <w:rsid w:val="00D50C2E"/>
    <w:rsid w:val="00D50C58"/>
    <w:rsid w:val="00D51C06"/>
    <w:rsid w:val="00D51EFB"/>
    <w:rsid w:val="00D52FA9"/>
    <w:rsid w:val="00D53E78"/>
    <w:rsid w:val="00D53F9E"/>
    <w:rsid w:val="00D54D18"/>
    <w:rsid w:val="00D55423"/>
    <w:rsid w:val="00D55F11"/>
    <w:rsid w:val="00D56306"/>
    <w:rsid w:val="00D5637B"/>
    <w:rsid w:val="00D56CC4"/>
    <w:rsid w:val="00D57E7C"/>
    <w:rsid w:val="00D60176"/>
    <w:rsid w:val="00D60CE4"/>
    <w:rsid w:val="00D613D3"/>
    <w:rsid w:val="00D6152F"/>
    <w:rsid w:val="00D618A4"/>
    <w:rsid w:val="00D61E5F"/>
    <w:rsid w:val="00D6403E"/>
    <w:rsid w:val="00D6423C"/>
    <w:rsid w:val="00D64922"/>
    <w:rsid w:val="00D652E8"/>
    <w:rsid w:val="00D66493"/>
    <w:rsid w:val="00D667FC"/>
    <w:rsid w:val="00D66DC2"/>
    <w:rsid w:val="00D700D2"/>
    <w:rsid w:val="00D71188"/>
    <w:rsid w:val="00D727AF"/>
    <w:rsid w:val="00D73638"/>
    <w:rsid w:val="00D739FC"/>
    <w:rsid w:val="00D73ADE"/>
    <w:rsid w:val="00D7410E"/>
    <w:rsid w:val="00D74A9C"/>
    <w:rsid w:val="00D74BBF"/>
    <w:rsid w:val="00D76656"/>
    <w:rsid w:val="00D77867"/>
    <w:rsid w:val="00D80C11"/>
    <w:rsid w:val="00D825A9"/>
    <w:rsid w:val="00D832F3"/>
    <w:rsid w:val="00D8394B"/>
    <w:rsid w:val="00D86F39"/>
    <w:rsid w:val="00D86F7F"/>
    <w:rsid w:val="00D87735"/>
    <w:rsid w:val="00D90328"/>
    <w:rsid w:val="00D90C28"/>
    <w:rsid w:val="00D90E42"/>
    <w:rsid w:val="00D91272"/>
    <w:rsid w:val="00D92C2D"/>
    <w:rsid w:val="00D93371"/>
    <w:rsid w:val="00D9503F"/>
    <w:rsid w:val="00D95303"/>
    <w:rsid w:val="00D95F51"/>
    <w:rsid w:val="00D969DE"/>
    <w:rsid w:val="00D976C5"/>
    <w:rsid w:val="00D97A2A"/>
    <w:rsid w:val="00DA2A11"/>
    <w:rsid w:val="00DA32E0"/>
    <w:rsid w:val="00DA4344"/>
    <w:rsid w:val="00DA43D6"/>
    <w:rsid w:val="00DA4429"/>
    <w:rsid w:val="00DA4764"/>
    <w:rsid w:val="00DA5867"/>
    <w:rsid w:val="00DA5F2E"/>
    <w:rsid w:val="00DB00BB"/>
    <w:rsid w:val="00DB0D9E"/>
    <w:rsid w:val="00DB0F27"/>
    <w:rsid w:val="00DB1D7C"/>
    <w:rsid w:val="00DB27F8"/>
    <w:rsid w:val="00DB32AB"/>
    <w:rsid w:val="00DB3513"/>
    <w:rsid w:val="00DB38E2"/>
    <w:rsid w:val="00DB46B0"/>
    <w:rsid w:val="00DB4C42"/>
    <w:rsid w:val="00DB6C35"/>
    <w:rsid w:val="00DC02CE"/>
    <w:rsid w:val="00DC0353"/>
    <w:rsid w:val="00DC06B3"/>
    <w:rsid w:val="00DC1D20"/>
    <w:rsid w:val="00DC2379"/>
    <w:rsid w:val="00DC2696"/>
    <w:rsid w:val="00DC4666"/>
    <w:rsid w:val="00DC46CA"/>
    <w:rsid w:val="00DC5D74"/>
    <w:rsid w:val="00DC654A"/>
    <w:rsid w:val="00DC67DC"/>
    <w:rsid w:val="00DC6BA4"/>
    <w:rsid w:val="00DC70A7"/>
    <w:rsid w:val="00DC71A1"/>
    <w:rsid w:val="00DC7D53"/>
    <w:rsid w:val="00DC7EC1"/>
    <w:rsid w:val="00DC7F81"/>
    <w:rsid w:val="00DD1F3B"/>
    <w:rsid w:val="00DD30E9"/>
    <w:rsid w:val="00DD366A"/>
    <w:rsid w:val="00DD40DB"/>
    <w:rsid w:val="00DD451F"/>
    <w:rsid w:val="00DD6B0B"/>
    <w:rsid w:val="00DD74DC"/>
    <w:rsid w:val="00DD7CA3"/>
    <w:rsid w:val="00DD7D36"/>
    <w:rsid w:val="00DE0197"/>
    <w:rsid w:val="00DE3487"/>
    <w:rsid w:val="00DE47F2"/>
    <w:rsid w:val="00DE4FF7"/>
    <w:rsid w:val="00DE576B"/>
    <w:rsid w:val="00DE628A"/>
    <w:rsid w:val="00DE7859"/>
    <w:rsid w:val="00DE78E5"/>
    <w:rsid w:val="00DE7E0E"/>
    <w:rsid w:val="00DE7F96"/>
    <w:rsid w:val="00DF03C2"/>
    <w:rsid w:val="00DF0DF2"/>
    <w:rsid w:val="00DF0F16"/>
    <w:rsid w:val="00DF1656"/>
    <w:rsid w:val="00DF1C89"/>
    <w:rsid w:val="00DF35CD"/>
    <w:rsid w:val="00DF3C4A"/>
    <w:rsid w:val="00DF3DFB"/>
    <w:rsid w:val="00DF488D"/>
    <w:rsid w:val="00DF4964"/>
    <w:rsid w:val="00DF4CC0"/>
    <w:rsid w:val="00DF576E"/>
    <w:rsid w:val="00DF6457"/>
    <w:rsid w:val="00DF753C"/>
    <w:rsid w:val="00E001AD"/>
    <w:rsid w:val="00E007FC"/>
    <w:rsid w:val="00E00FCF"/>
    <w:rsid w:val="00E01839"/>
    <w:rsid w:val="00E018AF"/>
    <w:rsid w:val="00E01C80"/>
    <w:rsid w:val="00E029D8"/>
    <w:rsid w:val="00E037CE"/>
    <w:rsid w:val="00E04389"/>
    <w:rsid w:val="00E051F6"/>
    <w:rsid w:val="00E078A8"/>
    <w:rsid w:val="00E07A6B"/>
    <w:rsid w:val="00E10211"/>
    <w:rsid w:val="00E1022F"/>
    <w:rsid w:val="00E1092A"/>
    <w:rsid w:val="00E10964"/>
    <w:rsid w:val="00E11145"/>
    <w:rsid w:val="00E11238"/>
    <w:rsid w:val="00E11A35"/>
    <w:rsid w:val="00E127AB"/>
    <w:rsid w:val="00E13186"/>
    <w:rsid w:val="00E135E0"/>
    <w:rsid w:val="00E13B8D"/>
    <w:rsid w:val="00E1425D"/>
    <w:rsid w:val="00E15A34"/>
    <w:rsid w:val="00E164B4"/>
    <w:rsid w:val="00E16F0F"/>
    <w:rsid w:val="00E20020"/>
    <w:rsid w:val="00E20BBE"/>
    <w:rsid w:val="00E23C49"/>
    <w:rsid w:val="00E24F1A"/>
    <w:rsid w:val="00E25809"/>
    <w:rsid w:val="00E25F9E"/>
    <w:rsid w:val="00E26752"/>
    <w:rsid w:val="00E26E5A"/>
    <w:rsid w:val="00E271D3"/>
    <w:rsid w:val="00E30246"/>
    <w:rsid w:val="00E3278A"/>
    <w:rsid w:val="00E32B8E"/>
    <w:rsid w:val="00E33166"/>
    <w:rsid w:val="00E34870"/>
    <w:rsid w:val="00E34BA5"/>
    <w:rsid w:val="00E3537B"/>
    <w:rsid w:val="00E3578F"/>
    <w:rsid w:val="00E361C9"/>
    <w:rsid w:val="00E365F9"/>
    <w:rsid w:val="00E40D0A"/>
    <w:rsid w:val="00E412CE"/>
    <w:rsid w:val="00E4189A"/>
    <w:rsid w:val="00E41EDC"/>
    <w:rsid w:val="00E426E1"/>
    <w:rsid w:val="00E43683"/>
    <w:rsid w:val="00E43D7C"/>
    <w:rsid w:val="00E45D1F"/>
    <w:rsid w:val="00E46E23"/>
    <w:rsid w:val="00E504DD"/>
    <w:rsid w:val="00E50849"/>
    <w:rsid w:val="00E516D7"/>
    <w:rsid w:val="00E52F90"/>
    <w:rsid w:val="00E53567"/>
    <w:rsid w:val="00E53C11"/>
    <w:rsid w:val="00E54A94"/>
    <w:rsid w:val="00E5537D"/>
    <w:rsid w:val="00E553D4"/>
    <w:rsid w:val="00E5721E"/>
    <w:rsid w:val="00E57698"/>
    <w:rsid w:val="00E603FA"/>
    <w:rsid w:val="00E61B57"/>
    <w:rsid w:val="00E6289E"/>
    <w:rsid w:val="00E62E45"/>
    <w:rsid w:val="00E6353B"/>
    <w:rsid w:val="00E63C58"/>
    <w:rsid w:val="00E63E43"/>
    <w:rsid w:val="00E6460C"/>
    <w:rsid w:val="00E6487A"/>
    <w:rsid w:val="00E64F71"/>
    <w:rsid w:val="00E65801"/>
    <w:rsid w:val="00E6620F"/>
    <w:rsid w:val="00E66598"/>
    <w:rsid w:val="00E666B0"/>
    <w:rsid w:val="00E66A0D"/>
    <w:rsid w:val="00E677F4"/>
    <w:rsid w:val="00E67DBA"/>
    <w:rsid w:val="00E70185"/>
    <w:rsid w:val="00E7027D"/>
    <w:rsid w:val="00E7116F"/>
    <w:rsid w:val="00E724E3"/>
    <w:rsid w:val="00E7392B"/>
    <w:rsid w:val="00E73B88"/>
    <w:rsid w:val="00E73E16"/>
    <w:rsid w:val="00E74284"/>
    <w:rsid w:val="00E74A84"/>
    <w:rsid w:val="00E75469"/>
    <w:rsid w:val="00E7642D"/>
    <w:rsid w:val="00E7645F"/>
    <w:rsid w:val="00E76981"/>
    <w:rsid w:val="00E76C60"/>
    <w:rsid w:val="00E77063"/>
    <w:rsid w:val="00E771D9"/>
    <w:rsid w:val="00E8017D"/>
    <w:rsid w:val="00E80D70"/>
    <w:rsid w:val="00E811FE"/>
    <w:rsid w:val="00E81B4A"/>
    <w:rsid w:val="00E8219D"/>
    <w:rsid w:val="00E82200"/>
    <w:rsid w:val="00E823AE"/>
    <w:rsid w:val="00E82B04"/>
    <w:rsid w:val="00E8317A"/>
    <w:rsid w:val="00E838FC"/>
    <w:rsid w:val="00E83A43"/>
    <w:rsid w:val="00E84305"/>
    <w:rsid w:val="00E84730"/>
    <w:rsid w:val="00E84D17"/>
    <w:rsid w:val="00E85001"/>
    <w:rsid w:val="00E85601"/>
    <w:rsid w:val="00E87112"/>
    <w:rsid w:val="00E87D7D"/>
    <w:rsid w:val="00E91B1A"/>
    <w:rsid w:val="00E91EDB"/>
    <w:rsid w:val="00E929A3"/>
    <w:rsid w:val="00E946D5"/>
    <w:rsid w:val="00E94C3A"/>
    <w:rsid w:val="00E95B33"/>
    <w:rsid w:val="00E96207"/>
    <w:rsid w:val="00E965CD"/>
    <w:rsid w:val="00E9670E"/>
    <w:rsid w:val="00E96A7D"/>
    <w:rsid w:val="00E971D0"/>
    <w:rsid w:val="00E973AE"/>
    <w:rsid w:val="00E97A2D"/>
    <w:rsid w:val="00EA1AC4"/>
    <w:rsid w:val="00EA4747"/>
    <w:rsid w:val="00EA6F30"/>
    <w:rsid w:val="00EA7067"/>
    <w:rsid w:val="00EA7CA4"/>
    <w:rsid w:val="00EA7DA8"/>
    <w:rsid w:val="00EB00FC"/>
    <w:rsid w:val="00EB1485"/>
    <w:rsid w:val="00EB1E35"/>
    <w:rsid w:val="00EB42AF"/>
    <w:rsid w:val="00EB6578"/>
    <w:rsid w:val="00EB6A77"/>
    <w:rsid w:val="00EB76A4"/>
    <w:rsid w:val="00EB7E04"/>
    <w:rsid w:val="00EB7EA3"/>
    <w:rsid w:val="00EC00F9"/>
    <w:rsid w:val="00EC0164"/>
    <w:rsid w:val="00EC0BE9"/>
    <w:rsid w:val="00EC0DC2"/>
    <w:rsid w:val="00EC13A0"/>
    <w:rsid w:val="00EC15D2"/>
    <w:rsid w:val="00EC38D0"/>
    <w:rsid w:val="00EC533A"/>
    <w:rsid w:val="00EC5968"/>
    <w:rsid w:val="00EC7289"/>
    <w:rsid w:val="00ED04DA"/>
    <w:rsid w:val="00ED15D7"/>
    <w:rsid w:val="00ED204B"/>
    <w:rsid w:val="00ED2424"/>
    <w:rsid w:val="00ED32B5"/>
    <w:rsid w:val="00ED359D"/>
    <w:rsid w:val="00ED3FF9"/>
    <w:rsid w:val="00ED4521"/>
    <w:rsid w:val="00ED4D24"/>
    <w:rsid w:val="00ED5DD7"/>
    <w:rsid w:val="00ED6AEB"/>
    <w:rsid w:val="00ED6EC0"/>
    <w:rsid w:val="00ED72D9"/>
    <w:rsid w:val="00EE25E1"/>
    <w:rsid w:val="00EE29E0"/>
    <w:rsid w:val="00EE2CE4"/>
    <w:rsid w:val="00EE4C6B"/>
    <w:rsid w:val="00EE508B"/>
    <w:rsid w:val="00EE5336"/>
    <w:rsid w:val="00EE59A1"/>
    <w:rsid w:val="00EE5AE9"/>
    <w:rsid w:val="00EE6915"/>
    <w:rsid w:val="00EE74EF"/>
    <w:rsid w:val="00EF0BEE"/>
    <w:rsid w:val="00EF0DA8"/>
    <w:rsid w:val="00EF250D"/>
    <w:rsid w:val="00EF3427"/>
    <w:rsid w:val="00EF36FB"/>
    <w:rsid w:val="00EF3951"/>
    <w:rsid w:val="00EF3A4C"/>
    <w:rsid w:val="00EF46B1"/>
    <w:rsid w:val="00EF5A2B"/>
    <w:rsid w:val="00EF6C35"/>
    <w:rsid w:val="00EF7380"/>
    <w:rsid w:val="00F00C24"/>
    <w:rsid w:val="00F02559"/>
    <w:rsid w:val="00F02A55"/>
    <w:rsid w:val="00F02B80"/>
    <w:rsid w:val="00F02F01"/>
    <w:rsid w:val="00F04C90"/>
    <w:rsid w:val="00F057BC"/>
    <w:rsid w:val="00F05D29"/>
    <w:rsid w:val="00F064F0"/>
    <w:rsid w:val="00F0681E"/>
    <w:rsid w:val="00F07635"/>
    <w:rsid w:val="00F0767B"/>
    <w:rsid w:val="00F0769A"/>
    <w:rsid w:val="00F07A4F"/>
    <w:rsid w:val="00F07C46"/>
    <w:rsid w:val="00F1078F"/>
    <w:rsid w:val="00F10BE4"/>
    <w:rsid w:val="00F115A9"/>
    <w:rsid w:val="00F1202A"/>
    <w:rsid w:val="00F131A9"/>
    <w:rsid w:val="00F1460E"/>
    <w:rsid w:val="00F15151"/>
    <w:rsid w:val="00F151C5"/>
    <w:rsid w:val="00F153FB"/>
    <w:rsid w:val="00F1623D"/>
    <w:rsid w:val="00F1673C"/>
    <w:rsid w:val="00F20008"/>
    <w:rsid w:val="00F20A65"/>
    <w:rsid w:val="00F20D0E"/>
    <w:rsid w:val="00F21246"/>
    <w:rsid w:val="00F21B99"/>
    <w:rsid w:val="00F21BCB"/>
    <w:rsid w:val="00F21C35"/>
    <w:rsid w:val="00F21EF0"/>
    <w:rsid w:val="00F2211A"/>
    <w:rsid w:val="00F226C0"/>
    <w:rsid w:val="00F2271F"/>
    <w:rsid w:val="00F227DC"/>
    <w:rsid w:val="00F22A3E"/>
    <w:rsid w:val="00F22C7A"/>
    <w:rsid w:val="00F22F9C"/>
    <w:rsid w:val="00F230BC"/>
    <w:rsid w:val="00F23490"/>
    <w:rsid w:val="00F23660"/>
    <w:rsid w:val="00F23C07"/>
    <w:rsid w:val="00F24354"/>
    <w:rsid w:val="00F2485E"/>
    <w:rsid w:val="00F249E2"/>
    <w:rsid w:val="00F25438"/>
    <w:rsid w:val="00F25F9D"/>
    <w:rsid w:val="00F26A52"/>
    <w:rsid w:val="00F26EFD"/>
    <w:rsid w:val="00F279BD"/>
    <w:rsid w:val="00F300DD"/>
    <w:rsid w:val="00F30133"/>
    <w:rsid w:val="00F315CD"/>
    <w:rsid w:val="00F32307"/>
    <w:rsid w:val="00F323AF"/>
    <w:rsid w:val="00F32DCF"/>
    <w:rsid w:val="00F334DD"/>
    <w:rsid w:val="00F33639"/>
    <w:rsid w:val="00F34114"/>
    <w:rsid w:val="00F35214"/>
    <w:rsid w:val="00F3523B"/>
    <w:rsid w:val="00F3603D"/>
    <w:rsid w:val="00F36220"/>
    <w:rsid w:val="00F375DF"/>
    <w:rsid w:val="00F4288F"/>
    <w:rsid w:val="00F42EE3"/>
    <w:rsid w:val="00F4391E"/>
    <w:rsid w:val="00F44366"/>
    <w:rsid w:val="00F45098"/>
    <w:rsid w:val="00F460C5"/>
    <w:rsid w:val="00F4629A"/>
    <w:rsid w:val="00F463BA"/>
    <w:rsid w:val="00F464A3"/>
    <w:rsid w:val="00F50839"/>
    <w:rsid w:val="00F51F1A"/>
    <w:rsid w:val="00F5286A"/>
    <w:rsid w:val="00F52E3F"/>
    <w:rsid w:val="00F530BB"/>
    <w:rsid w:val="00F5421F"/>
    <w:rsid w:val="00F545B7"/>
    <w:rsid w:val="00F553D8"/>
    <w:rsid w:val="00F55891"/>
    <w:rsid w:val="00F56335"/>
    <w:rsid w:val="00F56C51"/>
    <w:rsid w:val="00F56DD7"/>
    <w:rsid w:val="00F61174"/>
    <w:rsid w:val="00F63638"/>
    <w:rsid w:val="00F642E9"/>
    <w:rsid w:val="00F660A3"/>
    <w:rsid w:val="00F70672"/>
    <w:rsid w:val="00F70DFF"/>
    <w:rsid w:val="00F714E8"/>
    <w:rsid w:val="00F71B91"/>
    <w:rsid w:val="00F72011"/>
    <w:rsid w:val="00F73645"/>
    <w:rsid w:val="00F76CD7"/>
    <w:rsid w:val="00F7716E"/>
    <w:rsid w:val="00F77460"/>
    <w:rsid w:val="00F811CA"/>
    <w:rsid w:val="00F82518"/>
    <w:rsid w:val="00F82564"/>
    <w:rsid w:val="00F83028"/>
    <w:rsid w:val="00F83BD2"/>
    <w:rsid w:val="00F84015"/>
    <w:rsid w:val="00F8643B"/>
    <w:rsid w:val="00F909A7"/>
    <w:rsid w:val="00F91956"/>
    <w:rsid w:val="00F93570"/>
    <w:rsid w:val="00F93AFB"/>
    <w:rsid w:val="00F94539"/>
    <w:rsid w:val="00F96665"/>
    <w:rsid w:val="00F96B40"/>
    <w:rsid w:val="00F97963"/>
    <w:rsid w:val="00F97A2D"/>
    <w:rsid w:val="00F97D43"/>
    <w:rsid w:val="00FA0232"/>
    <w:rsid w:val="00FA0342"/>
    <w:rsid w:val="00FA1FE4"/>
    <w:rsid w:val="00FA4266"/>
    <w:rsid w:val="00FA48A1"/>
    <w:rsid w:val="00FA4D35"/>
    <w:rsid w:val="00FA5556"/>
    <w:rsid w:val="00FA6224"/>
    <w:rsid w:val="00FA7E03"/>
    <w:rsid w:val="00FA7E3D"/>
    <w:rsid w:val="00FB03E1"/>
    <w:rsid w:val="00FB0C14"/>
    <w:rsid w:val="00FB160D"/>
    <w:rsid w:val="00FB1AC0"/>
    <w:rsid w:val="00FB2C11"/>
    <w:rsid w:val="00FB3E2F"/>
    <w:rsid w:val="00FB405D"/>
    <w:rsid w:val="00FB41B0"/>
    <w:rsid w:val="00FB49D4"/>
    <w:rsid w:val="00FB4BC0"/>
    <w:rsid w:val="00FB5D94"/>
    <w:rsid w:val="00FB75AC"/>
    <w:rsid w:val="00FB76DE"/>
    <w:rsid w:val="00FB7C1E"/>
    <w:rsid w:val="00FC0126"/>
    <w:rsid w:val="00FC037B"/>
    <w:rsid w:val="00FC0490"/>
    <w:rsid w:val="00FC0AA6"/>
    <w:rsid w:val="00FC0F33"/>
    <w:rsid w:val="00FC129A"/>
    <w:rsid w:val="00FC1D50"/>
    <w:rsid w:val="00FC23A8"/>
    <w:rsid w:val="00FC270C"/>
    <w:rsid w:val="00FC3047"/>
    <w:rsid w:val="00FC37E2"/>
    <w:rsid w:val="00FC3C32"/>
    <w:rsid w:val="00FC4162"/>
    <w:rsid w:val="00FC6732"/>
    <w:rsid w:val="00FC69B0"/>
    <w:rsid w:val="00FC70CA"/>
    <w:rsid w:val="00FC7398"/>
    <w:rsid w:val="00FD1ABB"/>
    <w:rsid w:val="00FD1D51"/>
    <w:rsid w:val="00FD3071"/>
    <w:rsid w:val="00FD3AC4"/>
    <w:rsid w:val="00FD4D80"/>
    <w:rsid w:val="00FD5990"/>
    <w:rsid w:val="00FD5D70"/>
    <w:rsid w:val="00FD620E"/>
    <w:rsid w:val="00FD6752"/>
    <w:rsid w:val="00FD675B"/>
    <w:rsid w:val="00FD7872"/>
    <w:rsid w:val="00FD79F7"/>
    <w:rsid w:val="00FE15CD"/>
    <w:rsid w:val="00FE425E"/>
    <w:rsid w:val="00FE4C9B"/>
    <w:rsid w:val="00FE551E"/>
    <w:rsid w:val="00FE5F4E"/>
    <w:rsid w:val="00FE6B9A"/>
    <w:rsid w:val="00FE78C1"/>
    <w:rsid w:val="00FF0343"/>
    <w:rsid w:val="00FF0C37"/>
    <w:rsid w:val="00FF192F"/>
    <w:rsid w:val="00FF3E8E"/>
    <w:rsid w:val="00FF4E9A"/>
    <w:rsid w:val="00FF6959"/>
    <w:rsid w:val="00FF6A8F"/>
    <w:rsid w:val="00FF6D3E"/>
    <w:rsid w:val="00FF77AC"/>
    <w:rsid w:val="00FF7F49"/>
    <w:rsid w:val="00FF7FC7"/>
    <w:rsid w:val="00FF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93F94F"/>
  <w15:docId w15:val="{0DD8C437-6896-44CC-A0D4-019AC1C03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nhideWhenUsed="1"/>
    <w:lsdException w:name="FollowedHyperlink" w:semiHidden="1" w:unhideWhenUsed="1"/>
    <w:lsdException w:name="Strong" w:locked="1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iPriority="0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semiHidden="1" w:uiPriority="0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semiHidden="1" w:uiPriority="59" w:unhideWhenUsed="1"/>
    <w:lsdException w:name="Table Theme" w:semiHidden="1" w:unhideWhenUsed="1"/>
    <w:lsdException w:name="Placeholder Text" w:semiHidden="1"/>
    <w:lsdException w:name="No Spacing" w:locked="1" w:uiPriority="1"/>
    <w:lsdException w:name="Light Shading" w:locked="1" w:uiPriority="60"/>
    <w:lsdException w:name="Light List" w:locked="1" w:uiPriority="61"/>
    <w:lsdException w:name="Light Grid" w:locked="1" w:uiPriority="62"/>
    <w:lsdException w:name="Medium Shading 1" w:locked="1" w:uiPriority="63"/>
    <w:lsdException w:name="Medium Shading 2" w:locked="1" w:uiPriority="64"/>
    <w:lsdException w:name="Medium List 1" w:locked="1" w:uiPriority="65"/>
    <w:lsdException w:name="Medium List 2" w:locked="1" w:uiPriority="66"/>
    <w:lsdException w:name="Medium Grid 1" w:locked="1" w:uiPriority="67"/>
    <w:lsdException w:name="Medium Grid 2" w:locked="1" w:uiPriority="68"/>
    <w:lsdException w:name="Medium Grid 3" w:locked="1" w:uiPriority="69"/>
    <w:lsdException w:name="Dark List" w:locked="1" w:uiPriority="70"/>
    <w:lsdException w:name="Colorful Shading" w:locked="1" w:uiPriority="71"/>
    <w:lsdException w:name="Colorful List" w:locked="1" w:uiPriority="72"/>
    <w:lsdException w:name="Colorful Grid" w:locked="1" w:uiPriority="73"/>
    <w:lsdException w:name="Light Shading Accent 1" w:locked="1" w:uiPriority="60"/>
    <w:lsdException w:name="Light List Accent 1" w:locked="1" w:uiPriority="61"/>
    <w:lsdException w:name="Light Grid Accent 1" w:locked="1" w:uiPriority="62"/>
    <w:lsdException w:name="Medium Shading 1 Accent 1" w:locked="1" w:uiPriority="63"/>
    <w:lsdException w:name="Medium Shading 2 Accent 1" w:locked="1" w:uiPriority="64"/>
    <w:lsdException w:name="Medium List 1 Accent 1" w:locked="1" w:uiPriority="65"/>
    <w:lsdException w:name="Revision" w:semiHidden="1"/>
    <w:lsdException w:name="List Paragraph" w:locked="1" w:uiPriority="34" w:qFormat="1"/>
    <w:lsdException w:name="Quote" w:locked="1" w:uiPriority="29" w:qFormat="1"/>
    <w:lsdException w:name="Intense Quote" w:locked="1" w:uiPriority="30"/>
    <w:lsdException w:name="Medium List 2 Accent 1" w:locked="1" w:uiPriority="66"/>
    <w:lsdException w:name="Medium Grid 1 Accent 1" w:locked="1" w:uiPriority="67"/>
    <w:lsdException w:name="Medium Grid 2 Accent 1" w:locked="1" w:uiPriority="68"/>
    <w:lsdException w:name="Medium Grid 3 Accent 1" w:locked="1" w:uiPriority="69"/>
    <w:lsdException w:name="Dark List Accent 1" w:locked="1" w:uiPriority="70"/>
    <w:lsdException w:name="Colorful Shading Accent 1" w:locked="1" w:uiPriority="71"/>
    <w:lsdException w:name="Colorful List Accent 1" w:locked="1" w:uiPriority="72"/>
    <w:lsdException w:name="Colorful Grid Accent 1" w:locked="1" w:uiPriority="73"/>
    <w:lsdException w:name="Light Shading Accent 2" w:locked="1" w:uiPriority="60"/>
    <w:lsdException w:name="Light List Accent 2" w:locked="1" w:uiPriority="61"/>
    <w:lsdException w:name="Light Grid Accent 2" w:locked="1" w:uiPriority="62"/>
    <w:lsdException w:name="Medium Shading 1 Accent 2" w:locked="1" w:uiPriority="63"/>
    <w:lsdException w:name="Medium Shading 2 Accent 2" w:locked="1" w:uiPriority="64"/>
    <w:lsdException w:name="Medium List 1 Accent 2" w:locked="1" w:uiPriority="65"/>
    <w:lsdException w:name="Medium List 2 Accent 2" w:locked="1" w:uiPriority="66"/>
    <w:lsdException w:name="Medium Grid 1 Accent 2" w:locked="1" w:uiPriority="67"/>
    <w:lsdException w:name="Medium Grid 2 Accent 2" w:locked="1" w:uiPriority="68"/>
    <w:lsdException w:name="Medium Grid 3 Accent 2" w:locked="1" w:uiPriority="69"/>
    <w:lsdException w:name="Dark List Accent 2" w:locked="1" w:uiPriority="70"/>
    <w:lsdException w:name="Colorful Shading Accent 2" w:locked="1" w:uiPriority="71"/>
    <w:lsdException w:name="Colorful List Accent 2" w:locked="1" w:uiPriority="72"/>
    <w:lsdException w:name="Colorful Grid Accent 2" w:locked="1" w:uiPriority="73"/>
    <w:lsdException w:name="Light Shading Accent 3" w:locked="1" w:uiPriority="60"/>
    <w:lsdException w:name="Light List Accent 3" w:locked="1" w:uiPriority="61"/>
    <w:lsdException w:name="Light Grid Accent 3" w:locked="1" w:uiPriority="62"/>
    <w:lsdException w:name="Medium Shading 1 Accent 3" w:locked="1" w:uiPriority="63"/>
    <w:lsdException w:name="Medium Shading 2 Accent 3" w:locked="1" w:uiPriority="64"/>
    <w:lsdException w:name="Medium List 1 Accent 3" w:locked="1" w:uiPriority="65"/>
    <w:lsdException w:name="Medium List 2 Accent 3" w:locked="1" w:uiPriority="66"/>
    <w:lsdException w:name="Medium Grid 1 Accent 3" w:locked="1" w:uiPriority="67"/>
    <w:lsdException w:name="Medium Grid 2 Accent 3" w:locked="1" w:uiPriority="68"/>
    <w:lsdException w:name="Medium Grid 3 Accent 3" w:locked="1" w:uiPriority="69"/>
    <w:lsdException w:name="Dark List Accent 3" w:locked="1" w:uiPriority="70"/>
    <w:lsdException w:name="Colorful Shading Accent 3" w:locked="1" w:uiPriority="71"/>
    <w:lsdException w:name="Colorful List Accent 3" w:locked="1" w:uiPriority="72"/>
    <w:lsdException w:name="Colorful Grid Accent 3" w:locked="1" w:uiPriority="73"/>
    <w:lsdException w:name="Light Shading Accent 4" w:locked="1" w:uiPriority="60"/>
    <w:lsdException w:name="Light List Accent 4" w:locked="1" w:uiPriority="61"/>
    <w:lsdException w:name="Light Grid Accent 4" w:locked="1" w:uiPriority="62"/>
    <w:lsdException w:name="Medium Shading 1 Accent 4" w:locked="1" w:uiPriority="63"/>
    <w:lsdException w:name="Medium Shading 2 Accent 4" w:locked="1" w:uiPriority="64"/>
    <w:lsdException w:name="Medium List 1 Accent 4" w:locked="1" w:uiPriority="65"/>
    <w:lsdException w:name="Medium List 2 Accent 4" w:locked="1" w:uiPriority="66"/>
    <w:lsdException w:name="Medium Grid 1 Accent 4" w:locked="1" w:uiPriority="67"/>
    <w:lsdException w:name="Medium Grid 2 Accent 4" w:locked="1" w:uiPriority="68"/>
    <w:lsdException w:name="Medium Grid 3 Accent 4" w:locked="1" w:uiPriority="69"/>
    <w:lsdException w:name="Dark List Accent 4" w:locked="1" w:uiPriority="70"/>
    <w:lsdException w:name="Colorful Shading Accent 4" w:locked="1" w:uiPriority="71"/>
    <w:lsdException w:name="Colorful List Accent 4" w:locked="1" w:uiPriority="72"/>
    <w:lsdException w:name="Colorful Grid Accent 4" w:locked="1" w:uiPriority="73"/>
    <w:lsdException w:name="Light Shading Accent 5" w:locked="1" w:uiPriority="60"/>
    <w:lsdException w:name="Light List Accent 5" w:locked="1" w:uiPriority="61"/>
    <w:lsdException w:name="Light Grid Accent 5" w:locked="1" w:uiPriority="62"/>
    <w:lsdException w:name="Medium Shading 1 Accent 5" w:locked="1" w:uiPriority="63"/>
    <w:lsdException w:name="Medium Shading 2 Accent 5" w:locked="1" w:uiPriority="64"/>
    <w:lsdException w:name="Medium List 1 Accent 5" w:locked="1" w:uiPriority="65"/>
    <w:lsdException w:name="Medium List 2 Accent 5" w:locked="1" w:uiPriority="66"/>
    <w:lsdException w:name="Medium Grid 1 Accent 5" w:locked="1" w:uiPriority="67"/>
    <w:lsdException w:name="Medium Grid 2 Accent 5" w:locked="1" w:uiPriority="68"/>
    <w:lsdException w:name="Medium Grid 3 Accent 5" w:locked="1" w:uiPriority="69"/>
    <w:lsdException w:name="Dark List Accent 5" w:locked="1" w:uiPriority="70"/>
    <w:lsdException w:name="Colorful Shading Accent 5" w:locked="1" w:uiPriority="71"/>
    <w:lsdException w:name="Colorful List Accent 5" w:locked="1" w:uiPriority="72"/>
    <w:lsdException w:name="Colorful Grid Accent 5" w:locked="1" w:uiPriority="73"/>
    <w:lsdException w:name="Light Shading Accent 6" w:locked="1" w:uiPriority="60"/>
    <w:lsdException w:name="Light List Accent 6" w:locked="1" w:uiPriority="61"/>
    <w:lsdException w:name="Light Grid Accent 6" w:locked="1" w:uiPriority="62"/>
    <w:lsdException w:name="Medium Shading 1 Accent 6" w:locked="1" w:uiPriority="63"/>
    <w:lsdException w:name="Medium Shading 2 Accent 6" w:locked="1" w:uiPriority="64"/>
    <w:lsdException w:name="Medium List 1 Accent 6" w:locked="1" w:uiPriority="65"/>
    <w:lsdException w:name="Medium List 2 Accent 6" w:locked="1" w:uiPriority="66"/>
    <w:lsdException w:name="Medium Grid 1 Accent 6" w:locked="1" w:uiPriority="67"/>
    <w:lsdException w:name="Medium Grid 2 Accent 6" w:locked="1" w:uiPriority="68"/>
    <w:lsdException w:name="Medium Grid 3 Accent 6" w:locked="1" w:uiPriority="69"/>
    <w:lsdException w:name="Dark List Accent 6" w:locked="1" w:uiPriority="70"/>
    <w:lsdException w:name="Colorful Shading Accent 6" w:locked="1" w:uiPriority="71"/>
    <w:lsdException w:name="Colorful List Accent 6" w:locked="1" w:uiPriority="72"/>
    <w:lsdException w:name="Colorful Grid Accent 6" w:locked="1" w:uiPriority="73"/>
    <w:lsdException w:name="Subtle Emphasis" w:locked="1" w:uiPriority="19"/>
    <w:lsdException w:name="Intense Emphasis" w:locked="1" w:uiPriority="21"/>
    <w:lsdException w:name="Subtle Reference" w:locked="1" w:uiPriority="31"/>
    <w:lsdException w:name="Intense Reference" w:locked="1" w:uiPriority="32"/>
    <w:lsdException w:name="Book Title" w:locked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_SC_Обычный"/>
    <w:qFormat/>
    <w:rsid w:val="00D32830"/>
    <w:pPr>
      <w:spacing w:before="240"/>
      <w:jc w:val="both"/>
    </w:pPr>
    <w:rPr>
      <w:sz w:val="24"/>
      <w:szCs w:val="24"/>
    </w:rPr>
  </w:style>
  <w:style w:type="paragraph" w:styleId="1">
    <w:name w:val="heading 1"/>
    <w:aliases w:val="_SC_Заголовок 1"/>
    <w:basedOn w:val="a1"/>
    <w:next w:val="a1"/>
    <w:link w:val="10"/>
    <w:uiPriority w:val="9"/>
    <w:qFormat/>
    <w:rsid w:val="007F2303"/>
    <w:pPr>
      <w:keepNext/>
      <w:keepLines/>
      <w:pageBreakBefore/>
      <w:numPr>
        <w:numId w:val="6"/>
      </w:numPr>
      <w:outlineLvl w:val="0"/>
    </w:pPr>
    <w:rPr>
      <w:rFonts w:ascii="Arial" w:eastAsiaTheme="majorEastAsia" w:hAnsi="Arial" w:cs="Arial"/>
      <w:b/>
      <w:bCs/>
      <w:caps/>
      <w:color w:val="006CB7"/>
      <w:sz w:val="32"/>
      <w:szCs w:val="32"/>
    </w:rPr>
  </w:style>
  <w:style w:type="paragraph" w:styleId="2">
    <w:name w:val="heading 2"/>
    <w:aliases w:val="_SC_Заголовок 2"/>
    <w:basedOn w:val="a1"/>
    <w:next w:val="a1"/>
    <w:link w:val="21"/>
    <w:uiPriority w:val="9"/>
    <w:unhideWhenUsed/>
    <w:qFormat/>
    <w:rsid w:val="00151A13"/>
    <w:pPr>
      <w:keepNext/>
      <w:keepLines/>
      <w:numPr>
        <w:ilvl w:val="1"/>
        <w:numId w:val="6"/>
      </w:numPr>
      <w:spacing w:before="360"/>
      <w:outlineLvl w:val="1"/>
    </w:pPr>
    <w:rPr>
      <w:rFonts w:ascii="Arial" w:eastAsiaTheme="majorEastAsia" w:hAnsi="Arial" w:cstheme="majorBidi"/>
      <w:b/>
      <w:bCs/>
      <w:caps/>
      <w:szCs w:val="26"/>
    </w:rPr>
  </w:style>
  <w:style w:type="paragraph" w:styleId="3">
    <w:name w:val="heading 3"/>
    <w:aliases w:val="_SC_Заголовок 3"/>
    <w:basedOn w:val="a1"/>
    <w:next w:val="a1"/>
    <w:link w:val="31"/>
    <w:uiPriority w:val="9"/>
    <w:unhideWhenUsed/>
    <w:qFormat/>
    <w:rsid w:val="00CE2AC5"/>
    <w:pPr>
      <w:keepNext/>
      <w:keepLines/>
      <w:numPr>
        <w:ilvl w:val="2"/>
        <w:numId w:val="6"/>
      </w:numPr>
      <w:outlineLvl w:val="2"/>
    </w:pPr>
    <w:rPr>
      <w:rFonts w:ascii="Arial" w:eastAsiaTheme="majorEastAsia" w:hAnsi="Arial" w:cstheme="majorBidi"/>
      <w:b/>
      <w:bCs/>
      <w:i/>
      <w:caps/>
      <w:color w:val="000000" w:themeColor="text1"/>
      <w:sz w:val="20"/>
    </w:rPr>
  </w:style>
  <w:style w:type="paragraph" w:styleId="4">
    <w:name w:val="heading 4"/>
    <w:aliases w:val="_SC_Заголовок 4"/>
    <w:basedOn w:val="a1"/>
    <w:next w:val="a1"/>
    <w:link w:val="40"/>
    <w:uiPriority w:val="9"/>
    <w:unhideWhenUsed/>
    <w:qFormat/>
    <w:rsid w:val="00E6460C"/>
    <w:pPr>
      <w:keepNext/>
      <w:keepLines/>
      <w:numPr>
        <w:ilvl w:val="3"/>
        <w:numId w:val="6"/>
      </w:numPr>
      <w:spacing w:after="60"/>
      <w:outlineLvl w:val="3"/>
    </w:pPr>
    <w:rPr>
      <w:rFonts w:ascii="Arial" w:eastAsiaTheme="majorEastAsia" w:hAnsi="Arial" w:cs="Arial"/>
      <w:bCs/>
      <w:i/>
      <w:iCs/>
      <w:color w:val="000000" w:themeColor="text1"/>
      <w:sz w:val="20"/>
    </w:rPr>
  </w:style>
  <w:style w:type="paragraph" w:styleId="5">
    <w:name w:val="heading 5"/>
    <w:aliases w:val="_SC_Заголовок 5"/>
    <w:basedOn w:val="4"/>
    <w:next w:val="a1"/>
    <w:link w:val="50"/>
    <w:uiPriority w:val="9"/>
    <w:unhideWhenUsed/>
    <w:rsid w:val="00941CC4"/>
    <w:pPr>
      <w:numPr>
        <w:ilvl w:val="4"/>
      </w:numPr>
      <w:tabs>
        <w:tab w:val="clear" w:pos="4123"/>
        <w:tab w:val="num" w:pos="862"/>
      </w:tabs>
      <w:ind w:left="862"/>
      <w:outlineLvl w:val="4"/>
    </w:pPr>
    <w:rPr>
      <w:i w:val="0"/>
    </w:rPr>
  </w:style>
  <w:style w:type="paragraph" w:styleId="6">
    <w:name w:val="heading 6"/>
    <w:basedOn w:val="a1"/>
    <w:next w:val="a1"/>
    <w:link w:val="60"/>
    <w:uiPriority w:val="9"/>
    <w:semiHidden/>
    <w:unhideWhenUsed/>
    <w:rsid w:val="00FA0232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FA0232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FA0232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FA0232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_SC_Заголовок 1 Знак"/>
    <w:basedOn w:val="a2"/>
    <w:link w:val="1"/>
    <w:uiPriority w:val="9"/>
    <w:rsid w:val="007F2303"/>
    <w:rPr>
      <w:rFonts w:ascii="Arial" w:eastAsiaTheme="majorEastAsia" w:hAnsi="Arial" w:cs="Arial"/>
      <w:b/>
      <w:bCs/>
      <w:caps/>
      <w:color w:val="006CB7"/>
      <w:sz w:val="32"/>
      <w:szCs w:val="32"/>
    </w:rPr>
  </w:style>
  <w:style w:type="character" w:customStyle="1" w:styleId="21">
    <w:name w:val="Заголовок 2 Знак"/>
    <w:aliases w:val="_SC_Заголовок 2 Знак"/>
    <w:basedOn w:val="a2"/>
    <w:link w:val="2"/>
    <w:uiPriority w:val="9"/>
    <w:rsid w:val="00151A13"/>
    <w:rPr>
      <w:rFonts w:ascii="Arial" w:eastAsiaTheme="majorEastAsia" w:hAnsi="Arial" w:cstheme="majorBidi"/>
      <w:b/>
      <w:bCs/>
      <w:caps/>
      <w:sz w:val="24"/>
      <w:szCs w:val="26"/>
    </w:rPr>
  </w:style>
  <w:style w:type="character" w:customStyle="1" w:styleId="31">
    <w:name w:val="Заголовок 3 Знак"/>
    <w:aliases w:val="_SC_Заголовок 3 Знак"/>
    <w:basedOn w:val="a2"/>
    <w:link w:val="3"/>
    <w:uiPriority w:val="9"/>
    <w:rsid w:val="00CE2AC5"/>
    <w:rPr>
      <w:rFonts w:ascii="Arial" w:eastAsiaTheme="majorEastAsia" w:hAnsi="Arial" w:cstheme="majorBidi"/>
      <w:b/>
      <w:bCs/>
      <w:i/>
      <w:caps/>
      <w:color w:val="000000" w:themeColor="text1"/>
      <w:szCs w:val="24"/>
    </w:rPr>
  </w:style>
  <w:style w:type="character" w:customStyle="1" w:styleId="40">
    <w:name w:val="Заголовок 4 Знак"/>
    <w:aliases w:val="_SC_Заголовок 4 Знак"/>
    <w:basedOn w:val="a2"/>
    <w:link w:val="4"/>
    <w:uiPriority w:val="9"/>
    <w:rsid w:val="00E6460C"/>
    <w:rPr>
      <w:rFonts w:ascii="Arial" w:eastAsiaTheme="majorEastAsia" w:hAnsi="Arial" w:cs="Arial"/>
      <w:bCs/>
      <w:i/>
      <w:iCs/>
      <w:color w:val="000000" w:themeColor="text1"/>
      <w:szCs w:val="24"/>
    </w:rPr>
  </w:style>
  <w:style w:type="paragraph" w:styleId="a5">
    <w:name w:val="Balloon Text"/>
    <w:basedOn w:val="a1"/>
    <w:link w:val="a6"/>
    <w:uiPriority w:val="99"/>
    <w:semiHidden/>
    <w:unhideWhenUsed/>
    <w:rsid w:val="00C36AFE"/>
    <w:pPr>
      <w:spacing w:before="0"/>
    </w:pPr>
    <w:rPr>
      <w:rFonts w:ascii="Tahoma" w:hAnsi="Tahoma" w:cs="Tahoma"/>
      <w:sz w:val="16"/>
      <w:szCs w:val="16"/>
    </w:rPr>
  </w:style>
  <w:style w:type="paragraph" w:styleId="a">
    <w:name w:val="List Bullet"/>
    <w:aliases w:val="_SC_Маркированный список"/>
    <w:basedOn w:val="a1"/>
    <w:link w:val="a7"/>
    <w:uiPriority w:val="99"/>
    <w:unhideWhenUsed/>
    <w:rsid w:val="00F22A3E"/>
    <w:pPr>
      <w:numPr>
        <w:numId w:val="1"/>
      </w:numPr>
      <w:tabs>
        <w:tab w:val="clear" w:pos="644"/>
      </w:tabs>
      <w:spacing w:before="120"/>
    </w:pPr>
  </w:style>
  <w:style w:type="paragraph" w:styleId="20">
    <w:name w:val="List Bullet 2"/>
    <w:aliases w:val="_SC_Маркированный список 2"/>
    <w:basedOn w:val="a1"/>
    <w:uiPriority w:val="99"/>
    <w:unhideWhenUsed/>
    <w:rsid w:val="00511069"/>
    <w:pPr>
      <w:numPr>
        <w:numId w:val="2"/>
      </w:numPr>
      <w:spacing w:before="120"/>
      <w:ind w:left="1434" w:hanging="357"/>
    </w:pPr>
  </w:style>
  <w:style w:type="paragraph" w:customStyle="1" w:styleId="SC3">
    <w:name w:val="_SC_Обычный перед списком"/>
    <w:basedOn w:val="a1"/>
    <w:next w:val="a"/>
    <w:qFormat/>
    <w:rsid w:val="00780959"/>
    <w:pPr>
      <w:keepNext/>
    </w:pPr>
  </w:style>
  <w:style w:type="paragraph" w:customStyle="1" w:styleId="SC1-">
    <w:name w:val="_SC_Макрированный список 1-я строка"/>
    <w:basedOn w:val="a"/>
    <w:next w:val="a"/>
    <w:qFormat/>
    <w:rsid w:val="00511069"/>
    <w:pPr>
      <w:keepNext/>
    </w:pPr>
  </w:style>
  <w:style w:type="paragraph" w:customStyle="1" w:styleId="SC4">
    <w:name w:val="_SC_Комментарий_Обычный"/>
    <w:basedOn w:val="a1"/>
    <w:next w:val="a1"/>
    <w:qFormat/>
    <w:rsid w:val="00264EA6"/>
    <w:pPr>
      <w:spacing w:after="120"/>
    </w:pPr>
    <w:rPr>
      <w:i/>
      <w:color w:val="808080"/>
      <w:sz w:val="20"/>
    </w:rPr>
  </w:style>
  <w:style w:type="paragraph" w:customStyle="1" w:styleId="SC5">
    <w:name w:val="_SC_Комментарий_Заголовок"/>
    <w:basedOn w:val="SC4"/>
    <w:next w:val="a1"/>
    <w:rsid w:val="00673015"/>
    <w:pPr>
      <w:keepNext/>
    </w:pPr>
    <w:rPr>
      <w:rFonts w:eastAsia="Times New Roman"/>
      <w:iCs/>
      <w:caps/>
      <w:szCs w:val="20"/>
    </w:rPr>
  </w:style>
  <w:style w:type="character" w:styleId="a8">
    <w:name w:val="Emphasis"/>
    <w:aliases w:val="_SC_Выделение"/>
    <w:basedOn w:val="a2"/>
    <w:qFormat/>
    <w:rsid w:val="004A329F"/>
    <w:rPr>
      <w:b/>
      <w:iCs/>
    </w:rPr>
  </w:style>
  <w:style w:type="paragraph" w:styleId="a9">
    <w:name w:val="header"/>
    <w:aliases w:val="_SC_Верхний колонтитул"/>
    <w:basedOn w:val="a1"/>
    <w:link w:val="aa"/>
    <w:uiPriority w:val="99"/>
    <w:unhideWhenUsed/>
    <w:rsid w:val="00B32360"/>
    <w:pPr>
      <w:tabs>
        <w:tab w:val="center" w:pos="4677"/>
        <w:tab w:val="right" w:pos="9355"/>
      </w:tabs>
      <w:spacing w:before="0"/>
      <w:jc w:val="right"/>
    </w:pPr>
    <w:rPr>
      <w:rFonts w:ascii="Arial" w:hAnsi="Arial" w:cs="Arial"/>
      <w:b/>
      <w:caps/>
      <w:sz w:val="10"/>
      <w:szCs w:val="10"/>
    </w:rPr>
  </w:style>
  <w:style w:type="character" w:customStyle="1" w:styleId="aa">
    <w:name w:val="Верхний колонтитул Знак"/>
    <w:aliases w:val="_SC_Верхний колонтитул Знак"/>
    <w:basedOn w:val="a2"/>
    <w:link w:val="a9"/>
    <w:uiPriority w:val="99"/>
    <w:rsid w:val="00B32360"/>
    <w:rPr>
      <w:rFonts w:ascii="Arial" w:hAnsi="Arial" w:cs="Arial"/>
      <w:b/>
      <w:caps/>
      <w:sz w:val="10"/>
      <w:szCs w:val="10"/>
    </w:rPr>
  </w:style>
  <w:style w:type="paragraph" w:styleId="ab">
    <w:name w:val="footer"/>
    <w:aliases w:val="_SC_Нижний колонтитул"/>
    <w:basedOn w:val="a1"/>
    <w:link w:val="ac"/>
    <w:uiPriority w:val="99"/>
    <w:unhideWhenUsed/>
    <w:rsid w:val="00BF01D2"/>
    <w:pPr>
      <w:tabs>
        <w:tab w:val="center" w:pos="4677"/>
        <w:tab w:val="right" w:pos="9355"/>
      </w:tabs>
      <w:spacing w:before="0"/>
      <w:jc w:val="left"/>
    </w:pPr>
    <w:rPr>
      <w:rFonts w:ascii="Arial" w:hAnsi="Arial" w:cs="Arial"/>
      <w:b/>
      <w:caps/>
      <w:sz w:val="10"/>
      <w:szCs w:val="10"/>
    </w:rPr>
  </w:style>
  <w:style w:type="character" w:customStyle="1" w:styleId="ac">
    <w:name w:val="Нижний колонтитул Знак"/>
    <w:aliases w:val="_SC_Нижний колонтитул Знак"/>
    <w:basedOn w:val="a2"/>
    <w:link w:val="ab"/>
    <w:uiPriority w:val="99"/>
    <w:rsid w:val="00BF01D2"/>
    <w:rPr>
      <w:rFonts w:ascii="Arial" w:hAnsi="Arial" w:cs="Arial"/>
      <w:b/>
      <w:caps/>
      <w:sz w:val="10"/>
      <w:szCs w:val="10"/>
    </w:rPr>
  </w:style>
  <w:style w:type="table" w:styleId="ad">
    <w:name w:val="Table Grid"/>
    <w:basedOn w:val="a3"/>
    <w:uiPriority w:val="59"/>
    <w:locked/>
    <w:rsid w:val="00F21C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page number"/>
    <w:aliases w:val="_SC_Номер страницы"/>
    <w:basedOn w:val="a2"/>
    <w:uiPriority w:val="99"/>
    <w:unhideWhenUsed/>
    <w:rsid w:val="00BB73D7"/>
    <w:rPr>
      <w:sz w:val="12"/>
    </w:rPr>
  </w:style>
  <w:style w:type="paragraph" w:customStyle="1" w:styleId="SC6">
    <w:name w:val="_SC_Комментарий_Маркированный"/>
    <w:basedOn w:val="a"/>
    <w:qFormat/>
    <w:rsid w:val="006713C3"/>
    <w:rPr>
      <w:i/>
      <w:color w:val="808080"/>
      <w:sz w:val="20"/>
    </w:rPr>
  </w:style>
  <w:style w:type="paragraph" w:styleId="af">
    <w:name w:val="caption"/>
    <w:aliases w:val="_SC_Таблица Название"/>
    <w:basedOn w:val="a1"/>
    <w:next w:val="a1"/>
    <w:uiPriority w:val="35"/>
    <w:unhideWhenUsed/>
    <w:qFormat/>
    <w:rsid w:val="00A3472B"/>
    <w:pPr>
      <w:keepNext/>
      <w:keepLines/>
      <w:spacing w:before="120" w:after="60"/>
      <w:contextualSpacing/>
      <w:jc w:val="right"/>
    </w:pPr>
    <w:rPr>
      <w:rFonts w:ascii="Arial" w:hAnsi="Arial" w:cs="Arial"/>
      <w:b/>
      <w:bCs/>
      <w:sz w:val="20"/>
      <w:szCs w:val="20"/>
    </w:rPr>
  </w:style>
  <w:style w:type="paragraph" w:customStyle="1" w:styleId="SC">
    <w:name w:val="_SC_Таблица_Нумерация"/>
    <w:basedOn w:val="a1"/>
    <w:qFormat/>
    <w:rsid w:val="003927A4"/>
    <w:pPr>
      <w:numPr>
        <w:numId w:val="104"/>
      </w:numPr>
      <w:spacing w:before="0"/>
      <w:contextualSpacing/>
    </w:pPr>
    <w:rPr>
      <w:sz w:val="20"/>
    </w:rPr>
  </w:style>
  <w:style w:type="paragraph" w:customStyle="1" w:styleId="SC7">
    <w:name w:val="_SC_Таблица_Обычный"/>
    <w:basedOn w:val="a1"/>
    <w:autoRedefine/>
    <w:qFormat/>
    <w:rsid w:val="00353F23"/>
    <w:pPr>
      <w:spacing w:before="60" w:after="60"/>
    </w:pPr>
    <w:rPr>
      <w:noProof/>
      <w:snapToGrid w:val="0"/>
      <w:sz w:val="20"/>
    </w:rPr>
  </w:style>
  <w:style w:type="paragraph" w:customStyle="1" w:styleId="SC8">
    <w:name w:val="_SC_Таблица_Шапка"/>
    <w:basedOn w:val="a1"/>
    <w:rsid w:val="007961FF"/>
    <w:pPr>
      <w:keepNext/>
      <w:keepLines/>
      <w:suppressAutoHyphens/>
      <w:spacing w:before="0"/>
      <w:jc w:val="center"/>
    </w:pPr>
    <w:rPr>
      <w:rFonts w:ascii="Arial" w:eastAsia="Times New Roman" w:hAnsi="Arial"/>
      <w:bCs/>
      <w:sz w:val="16"/>
      <w:szCs w:val="20"/>
    </w:rPr>
  </w:style>
  <w:style w:type="table" w:customStyle="1" w:styleId="SC9">
    <w:name w:val="_SC_Таблица стандартная"/>
    <w:basedOn w:val="a3"/>
    <w:uiPriority w:val="99"/>
    <w:rsid w:val="007961FF"/>
    <w:pPr>
      <w:spacing w:before="120"/>
    </w:pPr>
    <w:rPr>
      <w:sz w:val="24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shd w:val="clear" w:color="auto" w:fill="FFFFFF" w:themeFill="background1"/>
      <w:vAlign w:val="center"/>
    </w:tcPr>
    <w:tblStylePr w:type="firstRow">
      <w:pPr>
        <w:keepNext/>
        <w:keepLines/>
        <w:widowControl/>
        <w:suppressAutoHyphens/>
        <w:wordWrap/>
        <w:spacing w:beforeLines="0" w:beforeAutospacing="0" w:afterLines="0" w:afterAutospacing="0" w:line="240" w:lineRule="auto"/>
        <w:contextualSpacing w:val="0"/>
        <w:jc w:val="center"/>
        <w:outlineLvl w:val="9"/>
      </w:pPr>
      <w:rPr>
        <w:rFonts w:ascii="Arial" w:hAnsi="Arial"/>
        <w:b/>
        <w:caps/>
        <w:smallCaps w:val="0"/>
        <w:sz w:val="16"/>
      </w:rPr>
      <w:tblPr/>
      <w:tcPr>
        <w:shd w:val="clear" w:color="auto" w:fill="00B2EA"/>
      </w:tcPr>
    </w:tblStylePr>
  </w:style>
  <w:style w:type="paragraph" w:customStyle="1" w:styleId="SCa">
    <w:name w:val="_SC_Заголовок Б/Н"/>
    <w:basedOn w:val="a1"/>
    <w:next w:val="a1"/>
    <w:qFormat/>
    <w:rsid w:val="007F2303"/>
    <w:pPr>
      <w:keepNext/>
      <w:keepLines/>
      <w:pageBreakBefore/>
      <w:spacing w:after="240"/>
      <w:outlineLvl w:val="0"/>
    </w:pPr>
    <w:rPr>
      <w:rFonts w:ascii="Arial" w:hAnsi="Arial"/>
      <w:b/>
      <w:caps/>
      <w:color w:val="006CB7"/>
      <w:sz w:val="32"/>
    </w:rPr>
  </w:style>
  <w:style w:type="paragraph" w:styleId="11">
    <w:name w:val="toc 1"/>
    <w:aliases w:val="_SC_Оглавление 1"/>
    <w:basedOn w:val="a1"/>
    <w:next w:val="a1"/>
    <w:autoRedefine/>
    <w:uiPriority w:val="39"/>
    <w:unhideWhenUsed/>
    <w:rsid w:val="00D55F11"/>
    <w:pPr>
      <w:tabs>
        <w:tab w:val="left" w:pos="0"/>
        <w:tab w:val="left" w:pos="504"/>
        <w:tab w:val="right" w:leader="dot" w:pos="9639"/>
      </w:tabs>
      <w:spacing w:before="120"/>
      <w:ind w:left="505" w:right="424" w:hanging="505"/>
    </w:pPr>
    <w:rPr>
      <w:rFonts w:ascii="Arial" w:hAnsi="Arial"/>
      <w:b/>
      <w:caps/>
      <w:noProof/>
      <w:sz w:val="20"/>
    </w:rPr>
  </w:style>
  <w:style w:type="paragraph" w:styleId="22">
    <w:name w:val="toc 2"/>
    <w:aliases w:val="_SC_Оглавление 2"/>
    <w:basedOn w:val="a1"/>
    <w:next w:val="a1"/>
    <w:autoRedefine/>
    <w:uiPriority w:val="39"/>
    <w:unhideWhenUsed/>
    <w:rsid w:val="00000331"/>
    <w:pPr>
      <w:tabs>
        <w:tab w:val="left" w:pos="880"/>
        <w:tab w:val="right" w:leader="dot" w:pos="9639"/>
      </w:tabs>
      <w:spacing w:before="120"/>
      <w:ind w:left="850" w:right="425" w:hanging="612"/>
    </w:pPr>
    <w:rPr>
      <w:rFonts w:ascii="Arial" w:hAnsi="Arial"/>
      <w:b/>
      <w:caps/>
      <w:noProof/>
      <w:sz w:val="18"/>
    </w:rPr>
  </w:style>
  <w:style w:type="paragraph" w:styleId="32">
    <w:name w:val="toc 3"/>
    <w:basedOn w:val="a1"/>
    <w:next w:val="a1"/>
    <w:autoRedefine/>
    <w:uiPriority w:val="39"/>
    <w:unhideWhenUsed/>
    <w:locked/>
    <w:rsid w:val="00DC02CE"/>
    <w:pPr>
      <w:spacing w:after="100"/>
      <w:ind w:left="480"/>
    </w:pPr>
  </w:style>
  <w:style w:type="character" w:customStyle="1" w:styleId="a6">
    <w:name w:val="Текст выноски Знак"/>
    <w:basedOn w:val="a2"/>
    <w:link w:val="a5"/>
    <w:uiPriority w:val="99"/>
    <w:semiHidden/>
    <w:rsid w:val="00C36AFE"/>
    <w:rPr>
      <w:rFonts w:ascii="Tahoma" w:hAnsi="Tahoma" w:cs="Tahoma"/>
      <w:sz w:val="16"/>
      <w:szCs w:val="16"/>
    </w:rPr>
  </w:style>
  <w:style w:type="paragraph" w:styleId="91">
    <w:name w:val="toc 9"/>
    <w:aliases w:val="_SC_Оглавление Приложение"/>
    <w:basedOn w:val="a1"/>
    <w:next w:val="a1"/>
    <w:autoRedefine/>
    <w:uiPriority w:val="39"/>
    <w:unhideWhenUsed/>
    <w:locked/>
    <w:rsid w:val="00352FBB"/>
    <w:pPr>
      <w:tabs>
        <w:tab w:val="right" w:leader="dot" w:pos="9639"/>
      </w:tabs>
      <w:spacing w:before="120"/>
      <w:ind w:left="1843" w:right="425" w:hanging="1843"/>
      <w:jc w:val="left"/>
    </w:pPr>
    <w:rPr>
      <w:rFonts w:ascii="Arial" w:hAnsi="Arial"/>
      <w:b/>
      <w:caps/>
      <w:noProof/>
      <w:sz w:val="20"/>
      <w:szCs w:val="20"/>
    </w:rPr>
  </w:style>
  <w:style w:type="paragraph" w:customStyle="1" w:styleId="SCb">
    <w:name w:val="_SC_Рисунок"/>
    <w:basedOn w:val="a1"/>
    <w:qFormat/>
    <w:rsid w:val="00DC67DC"/>
    <w:pPr>
      <w:keepNext/>
      <w:spacing w:before="120"/>
      <w:jc w:val="center"/>
    </w:pPr>
    <w:rPr>
      <w:rFonts w:ascii="Calibri" w:eastAsia="Calibri" w:hAnsi="Calibri"/>
      <w:sz w:val="22"/>
      <w:szCs w:val="22"/>
    </w:rPr>
  </w:style>
  <w:style w:type="paragraph" w:customStyle="1" w:styleId="SCc">
    <w:name w:val="_SC_Рисунок_Название"/>
    <w:basedOn w:val="af"/>
    <w:rsid w:val="00E80D70"/>
    <w:pPr>
      <w:keepNext w:val="0"/>
      <w:spacing w:before="240" w:after="120"/>
      <w:jc w:val="center"/>
    </w:pPr>
    <w:rPr>
      <w:rFonts w:eastAsia="Times New Roman" w:cs="Times New Roman"/>
    </w:rPr>
  </w:style>
  <w:style w:type="paragraph" w:customStyle="1" w:styleId="SCd">
    <w:name w:val="_SC_Таблица_Подзаголовок"/>
    <w:basedOn w:val="SC8"/>
    <w:qFormat/>
    <w:rsid w:val="007961FF"/>
    <w:pPr>
      <w:spacing w:before="120" w:after="120"/>
      <w:contextualSpacing/>
      <w:jc w:val="left"/>
    </w:pPr>
    <w:rPr>
      <w:b/>
    </w:rPr>
  </w:style>
  <w:style w:type="paragraph" w:customStyle="1" w:styleId="SCe">
    <w:name w:val="_SC_Заголовок простой"/>
    <w:basedOn w:val="SCa"/>
    <w:next w:val="a1"/>
    <w:qFormat/>
    <w:rsid w:val="00B84121"/>
    <w:rPr>
      <w:rFonts w:ascii="Times New Roman" w:hAnsi="Times New Roman"/>
      <w:caps w:val="0"/>
      <w:color w:val="000000" w:themeColor="text1"/>
      <w:sz w:val="22"/>
    </w:rPr>
  </w:style>
  <w:style w:type="character" w:styleId="af0">
    <w:name w:val="Hyperlink"/>
    <w:basedOn w:val="a2"/>
    <w:uiPriority w:val="99"/>
    <w:unhideWhenUsed/>
    <w:locked/>
    <w:rsid w:val="00247C78"/>
    <w:rPr>
      <w:color w:val="0000FF" w:themeColor="hyperlink"/>
      <w:u w:val="single"/>
    </w:rPr>
  </w:style>
  <w:style w:type="paragraph" w:customStyle="1" w:styleId="SCf">
    <w:name w:val="_SC_Титул"/>
    <w:basedOn w:val="a1"/>
    <w:qFormat/>
    <w:rsid w:val="00A548B7"/>
    <w:pPr>
      <w:spacing w:before="120" w:after="120"/>
      <w:contextualSpacing/>
      <w:jc w:val="left"/>
    </w:pPr>
    <w:rPr>
      <w:rFonts w:ascii="Arial" w:hAnsi="Arial" w:cs="Arial"/>
      <w:b/>
      <w:bCs/>
      <w:caps/>
      <w:sz w:val="18"/>
      <w:szCs w:val="20"/>
    </w:rPr>
  </w:style>
  <w:style w:type="paragraph" w:customStyle="1" w:styleId="SCf0">
    <w:name w:val="_SC_Титул Вправо"/>
    <w:basedOn w:val="SCf"/>
    <w:qFormat/>
    <w:rsid w:val="00353CE9"/>
    <w:pPr>
      <w:jc w:val="right"/>
    </w:pPr>
  </w:style>
  <w:style w:type="paragraph" w:styleId="af1">
    <w:name w:val="Title"/>
    <w:aliases w:val="_SC_Название"/>
    <w:basedOn w:val="a1"/>
    <w:next w:val="a1"/>
    <w:link w:val="af2"/>
    <w:uiPriority w:val="10"/>
    <w:qFormat/>
    <w:rsid w:val="00D50C58"/>
    <w:pPr>
      <w:keepNext/>
      <w:keepLines/>
      <w:spacing w:after="120"/>
      <w:contextualSpacing/>
      <w:jc w:val="center"/>
    </w:pPr>
    <w:rPr>
      <w:rFonts w:ascii="Arial" w:eastAsiaTheme="majorEastAsia" w:hAnsi="Arial" w:cstheme="majorBidi"/>
      <w:b/>
      <w:caps/>
      <w:color w:val="000000" w:themeColor="text1"/>
      <w:kern w:val="28"/>
      <w:sz w:val="36"/>
      <w:szCs w:val="52"/>
      <w:lang w:val="en-US"/>
    </w:rPr>
  </w:style>
  <w:style w:type="character" w:customStyle="1" w:styleId="af2">
    <w:name w:val="Заголовок Знак"/>
    <w:aliases w:val="_SC_Название Знак"/>
    <w:basedOn w:val="a2"/>
    <w:link w:val="af1"/>
    <w:uiPriority w:val="10"/>
    <w:rsid w:val="00D50C58"/>
    <w:rPr>
      <w:rFonts w:ascii="Arial" w:eastAsiaTheme="majorEastAsia" w:hAnsi="Arial" w:cstheme="majorBidi"/>
      <w:b/>
      <w:caps/>
      <w:color w:val="000000" w:themeColor="text1"/>
      <w:kern w:val="28"/>
      <w:sz w:val="36"/>
      <w:szCs w:val="52"/>
      <w:lang w:val="en-US"/>
    </w:rPr>
  </w:style>
  <w:style w:type="paragraph" w:styleId="af3">
    <w:name w:val="Subtitle"/>
    <w:aliases w:val="_SC_Подзаголовок"/>
    <w:basedOn w:val="a1"/>
    <w:next w:val="a1"/>
    <w:link w:val="af4"/>
    <w:uiPriority w:val="11"/>
    <w:qFormat/>
    <w:locked/>
    <w:rsid w:val="00AB0496"/>
    <w:pPr>
      <w:keepNext/>
      <w:keepLines/>
      <w:numPr>
        <w:ilvl w:val="1"/>
      </w:numPr>
      <w:spacing w:before="120"/>
      <w:contextualSpacing/>
      <w:jc w:val="center"/>
    </w:pPr>
    <w:rPr>
      <w:rFonts w:ascii="Arial" w:eastAsiaTheme="majorEastAsia" w:hAnsi="Arial" w:cs="Arial"/>
      <w:b/>
      <w:iCs/>
      <w:caps/>
      <w:color w:val="000000" w:themeColor="text1"/>
      <w:spacing w:val="15"/>
      <w:lang w:val="en-US"/>
    </w:rPr>
  </w:style>
  <w:style w:type="character" w:customStyle="1" w:styleId="af4">
    <w:name w:val="Подзаголовок Знак"/>
    <w:aliases w:val="_SC_Подзаголовок Знак"/>
    <w:basedOn w:val="a2"/>
    <w:link w:val="af3"/>
    <w:uiPriority w:val="11"/>
    <w:rsid w:val="00AB0496"/>
    <w:rPr>
      <w:rFonts w:ascii="Arial" w:eastAsiaTheme="majorEastAsia" w:hAnsi="Arial" w:cs="Arial"/>
      <w:b/>
      <w:iCs/>
      <w:caps/>
      <w:color w:val="000000" w:themeColor="text1"/>
      <w:spacing w:val="15"/>
      <w:sz w:val="24"/>
      <w:szCs w:val="24"/>
      <w:lang w:val="en-US"/>
    </w:rPr>
  </w:style>
  <w:style w:type="paragraph" w:customStyle="1" w:styleId="SCf1">
    <w:name w:val="_SC_Титул_Номер"/>
    <w:basedOn w:val="SCf"/>
    <w:qFormat/>
    <w:rsid w:val="00A548B7"/>
    <w:pPr>
      <w:jc w:val="center"/>
    </w:pPr>
    <w:rPr>
      <w:color w:val="FFFFFF" w:themeColor="background1"/>
      <w:sz w:val="24"/>
    </w:rPr>
  </w:style>
  <w:style w:type="paragraph" w:customStyle="1" w:styleId="SCf2">
    <w:name w:val="_SC_Титул По центру"/>
    <w:basedOn w:val="SCf"/>
    <w:next w:val="SCf"/>
    <w:qFormat/>
    <w:rsid w:val="001530C8"/>
    <w:pPr>
      <w:spacing w:after="0"/>
      <w:jc w:val="center"/>
    </w:pPr>
  </w:style>
  <w:style w:type="paragraph" w:styleId="af5">
    <w:name w:val="table of figures"/>
    <w:aliases w:val="_SC_Перечень рисунков"/>
    <w:basedOn w:val="a1"/>
    <w:next w:val="a1"/>
    <w:uiPriority w:val="99"/>
    <w:unhideWhenUsed/>
    <w:rsid w:val="00673015"/>
    <w:pPr>
      <w:tabs>
        <w:tab w:val="left" w:pos="1276"/>
        <w:tab w:val="right" w:leader="dot" w:pos="9639"/>
      </w:tabs>
      <w:ind w:left="1276" w:right="424" w:hanging="1134"/>
      <w:jc w:val="left"/>
    </w:pPr>
    <w:rPr>
      <w:rFonts w:ascii="Arial" w:hAnsi="Arial"/>
      <w:b/>
      <w:noProof/>
      <w:sz w:val="20"/>
    </w:rPr>
  </w:style>
  <w:style w:type="paragraph" w:customStyle="1" w:styleId="SCf3">
    <w:name w:val="_SC_Таблица_Маркированный список"/>
    <w:basedOn w:val="a"/>
    <w:qFormat/>
    <w:rsid w:val="00BE6F2D"/>
    <w:pPr>
      <w:tabs>
        <w:tab w:val="left" w:pos="-8756"/>
        <w:tab w:val="num" w:pos="644"/>
      </w:tabs>
      <w:spacing w:after="120"/>
      <w:contextualSpacing/>
    </w:pPr>
    <w:rPr>
      <w:sz w:val="20"/>
    </w:rPr>
  </w:style>
  <w:style w:type="paragraph" w:customStyle="1" w:styleId="SCf4">
    <w:name w:val="_SC_Таблица_Обычный По центру"/>
    <w:basedOn w:val="SC7"/>
    <w:rsid w:val="005F4AF6"/>
    <w:pPr>
      <w:jc w:val="center"/>
    </w:pPr>
    <w:rPr>
      <w:rFonts w:eastAsia="Times New Roman"/>
      <w:szCs w:val="20"/>
    </w:rPr>
  </w:style>
  <w:style w:type="paragraph" w:customStyle="1" w:styleId="SCf5">
    <w:name w:val="_SC_Обычный Группировка"/>
    <w:basedOn w:val="a1"/>
    <w:next w:val="a1"/>
    <w:qFormat/>
    <w:rsid w:val="003146A6"/>
    <w:pPr>
      <w:keepNext/>
      <w:keepLines/>
    </w:pPr>
    <w:rPr>
      <w:b/>
    </w:rPr>
  </w:style>
  <w:style w:type="paragraph" w:customStyle="1" w:styleId="SC1">
    <w:name w:val="_SC_Нумерованный"/>
    <w:basedOn w:val="a1"/>
    <w:qFormat/>
    <w:rsid w:val="00CD58FB"/>
    <w:pPr>
      <w:numPr>
        <w:numId w:val="5"/>
      </w:numPr>
      <w:spacing w:before="120" w:after="120"/>
      <w:ind w:left="851" w:hanging="494"/>
    </w:pPr>
  </w:style>
  <w:style w:type="paragraph" w:styleId="41">
    <w:name w:val="toc 4"/>
    <w:basedOn w:val="a1"/>
    <w:next w:val="a1"/>
    <w:autoRedefine/>
    <w:uiPriority w:val="39"/>
    <w:locked/>
    <w:rsid w:val="00FA0232"/>
    <w:pPr>
      <w:spacing w:before="0"/>
      <w:ind w:left="720"/>
      <w:jc w:val="left"/>
    </w:pPr>
    <w:rPr>
      <w:rFonts w:eastAsia="Times New Roman"/>
      <w:sz w:val="18"/>
      <w:szCs w:val="18"/>
      <w:lang w:eastAsia="ru-RU"/>
    </w:rPr>
  </w:style>
  <w:style w:type="character" w:customStyle="1" w:styleId="50">
    <w:name w:val="Заголовок 5 Знак"/>
    <w:aliases w:val="_SC_Заголовок 5 Знак"/>
    <w:basedOn w:val="a2"/>
    <w:link w:val="5"/>
    <w:uiPriority w:val="9"/>
    <w:rsid w:val="00941CC4"/>
    <w:rPr>
      <w:rFonts w:ascii="Arial" w:eastAsiaTheme="majorEastAsia" w:hAnsi="Arial" w:cs="Arial"/>
      <w:bCs/>
      <w:iCs/>
      <w:color w:val="000000" w:themeColor="text1"/>
      <w:szCs w:val="24"/>
    </w:rPr>
  </w:style>
  <w:style w:type="character" w:customStyle="1" w:styleId="60">
    <w:name w:val="Заголовок 6 Знак"/>
    <w:basedOn w:val="a2"/>
    <w:link w:val="6"/>
    <w:uiPriority w:val="9"/>
    <w:semiHidden/>
    <w:rsid w:val="00FA0232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70">
    <w:name w:val="Заголовок 7 Знак"/>
    <w:basedOn w:val="a2"/>
    <w:link w:val="7"/>
    <w:uiPriority w:val="9"/>
    <w:semiHidden/>
    <w:rsid w:val="00FA023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Заголовок 8 Знак"/>
    <w:basedOn w:val="a2"/>
    <w:link w:val="8"/>
    <w:uiPriority w:val="9"/>
    <w:semiHidden/>
    <w:rsid w:val="00FA0232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90">
    <w:name w:val="Заголовок 9 Знак"/>
    <w:basedOn w:val="a2"/>
    <w:link w:val="9"/>
    <w:uiPriority w:val="9"/>
    <w:semiHidden/>
    <w:rsid w:val="00FA023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numbering" w:styleId="a0">
    <w:name w:val="Outline List 3"/>
    <w:basedOn w:val="a4"/>
    <w:semiHidden/>
    <w:rsid w:val="00FA0232"/>
    <w:pPr>
      <w:numPr>
        <w:numId w:val="4"/>
      </w:numPr>
    </w:pPr>
  </w:style>
  <w:style w:type="paragraph" w:customStyle="1" w:styleId="SCLandscape">
    <w:name w:val="_SC_Таблица Название Landscape"/>
    <w:basedOn w:val="af"/>
    <w:rsid w:val="00B70906"/>
    <w:pPr>
      <w:ind w:firstLine="13608"/>
    </w:pPr>
  </w:style>
  <w:style w:type="paragraph" w:customStyle="1" w:styleId="SCA3">
    <w:name w:val="_SC_Таблица Название A3"/>
    <w:basedOn w:val="af"/>
    <w:rsid w:val="009A5E09"/>
    <w:pPr>
      <w:ind w:firstLine="13183"/>
    </w:pPr>
    <w:rPr>
      <w:rFonts w:eastAsia="Times New Roman" w:cs="Times New Roman"/>
    </w:rPr>
  </w:style>
  <w:style w:type="paragraph" w:styleId="30">
    <w:name w:val="List Bullet 3"/>
    <w:aliases w:val="_SC_Маркированный список 3"/>
    <w:basedOn w:val="a1"/>
    <w:uiPriority w:val="99"/>
    <w:unhideWhenUsed/>
    <w:rsid w:val="00657154"/>
    <w:pPr>
      <w:numPr>
        <w:numId w:val="7"/>
      </w:numPr>
      <w:spacing w:before="120" w:after="120"/>
      <w:ind w:left="2058" w:hanging="357"/>
      <w:contextualSpacing/>
    </w:pPr>
    <w:rPr>
      <w:lang w:eastAsia="ru-RU"/>
    </w:rPr>
  </w:style>
  <w:style w:type="paragraph" w:customStyle="1" w:styleId="SC0">
    <w:name w:val="_SC_Приложение_Заголовок"/>
    <w:basedOn w:val="1"/>
    <w:qFormat/>
    <w:rsid w:val="007F2303"/>
    <w:pPr>
      <w:numPr>
        <w:numId w:val="8"/>
      </w:numPr>
      <w:spacing w:before="0"/>
      <w:jc w:val="left"/>
    </w:pPr>
  </w:style>
  <w:style w:type="paragraph" w:styleId="af6">
    <w:name w:val="footnote text"/>
    <w:aliases w:val="_SC_Сноска"/>
    <w:basedOn w:val="a1"/>
    <w:link w:val="af7"/>
    <w:uiPriority w:val="99"/>
    <w:unhideWhenUsed/>
    <w:rsid w:val="00BD6FFB"/>
    <w:pPr>
      <w:spacing w:before="120"/>
      <w:ind w:left="142" w:hanging="142"/>
    </w:pPr>
    <w:rPr>
      <w:sz w:val="20"/>
      <w:szCs w:val="20"/>
    </w:rPr>
  </w:style>
  <w:style w:type="character" w:customStyle="1" w:styleId="af7">
    <w:name w:val="Текст сноски Знак"/>
    <w:aliases w:val="_SC_Сноска Знак"/>
    <w:basedOn w:val="a2"/>
    <w:link w:val="af6"/>
    <w:uiPriority w:val="99"/>
    <w:rsid w:val="00BD6FFB"/>
  </w:style>
  <w:style w:type="paragraph" w:customStyle="1" w:styleId="SCf6">
    <w:name w:val="_SC_Таблица_Шапка Вертикаль"/>
    <w:basedOn w:val="SC8"/>
    <w:qFormat/>
    <w:rsid w:val="003E5281"/>
    <w:pPr>
      <w:keepNext w:val="0"/>
      <w:keepLines w:val="0"/>
      <w:ind w:left="113" w:right="113"/>
      <w:jc w:val="both"/>
    </w:pPr>
  </w:style>
  <w:style w:type="paragraph" w:customStyle="1" w:styleId="SCf7">
    <w:name w:val="_SC_Сноска Маркированный"/>
    <w:basedOn w:val="af6"/>
    <w:qFormat/>
    <w:rsid w:val="001A38E3"/>
    <w:pPr>
      <w:spacing w:before="0" w:after="120"/>
      <w:contextualSpacing/>
    </w:pPr>
  </w:style>
  <w:style w:type="paragraph" w:styleId="51">
    <w:name w:val="toc 5"/>
    <w:basedOn w:val="a1"/>
    <w:next w:val="a1"/>
    <w:autoRedefine/>
    <w:uiPriority w:val="39"/>
    <w:unhideWhenUsed/>
    <w:locked/>
    <w:rsid w:val="00767C71"/>
    <w:pPr>
      <w:spacing w:after="100"/>
      <w:ind w:left="960"/>
    </w:pPr>
  </w:style>
  <w:style w:type="paragraph" w:styleId="61">
    <w:name w:val="toc 6"/>
    <w:basedOn w:val="a1"/>
    <w:next w:val="a1"/>
    <w:autoRedefine/>
    <w:uiPriority w:val="39"/>
    <w:unhideWhenUsed/>
    <w:locked/>
    <w:rsid w:val="00767C71"/>
    <w:pPr>
      <w:spacing w:before="0" w:after="100" w:line="276" w:lineRule="auto"/>
      <w:ind w:left="110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1">
    <w:name w:val="toc 7"/>
    <w:basedOn w:val="a1"/>
    <w:next w:val="a1"/>
    <w:autoRedefine/>
    <w:uiPriority w:val="39"/>
    <w:unhideWhenUsed/>
    <w:locked/>
    <w:rsid w:val="00767C71"/>
    <w:pPr>
      <w:spacing w:before="0" w:after="100" w:line="276" w:lineRule="auto"/>
      <w:ind w:left="132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1">
    <w:name w:val="toc 8"/>
    <w:basedOn w:val="a1"/>
    <w:next w:val="a1"/>
    <w:autoRedefine/>
    <w:uiPriority w:val="39"/>
    <w:unhideWhenUsed/>
    <w:locked/>
    <w:rsid w:val="00767C71"/>
    <w:pPr>
      <w:spacing w:before="0" w:after="100" w:line="276" w:lineRule="auto"/>
      <w:ind w:left="154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customStyle="1" w:styleId="SCf8">
    <w:name w:val="_SC_Приложение_Рисунок_Заголовок"/>
    <w:basedOn w:val="SCc"/>
    <w:qFormat/>
    <w:rsid w:val="00C34572"/>
  </w:style>
  <w:style w:type="paragraph" w:customStyle="1" w:styleId="SCf9">
    <w:name w:val="_SC_Приложение_Таблица Название"/>
    <w:basedOn w:val="af"/>
    <w:qFormat/>
    <w:rsid w:val="004118DB"/>
    <w:pPr>
      <w:ind w:firstLine="8080"/>
    </w:pPr>
  </w:style>
  <w:style w:type="paragraph" w:customStyle="1" w:styleId="SCLandscape0">
    <w:name w:val="_SC_Приложение_Таблица Название Landscape"/>
    <w:basedOn w:val="SCLandscape"/>
    <w:qFormat/>
    <w:rsid w:val="00E80D70"/>
    <w:pPr>
      <w:ind w:firstLine="13183"/>
    </w:pPr>
  </w:style>
  <w:style w:type="paragraph" w:styleId="af8">
    <w:name w:val="Revision"/>
    <w:hidden/>
    <w:uiPriority w:val="99"/>
    <w:semiHidden/>
    <w:rsid w:val="001E3739"/>
    <w:rPr>
      <w:sz w:val="24"/>
      <w:szCs w:val="24"/>
    </w:rPr>
  </w:style>
  <w:style w:type="character" w:customStyle="1" w:styleId="a7">
    <w:name w:val="Маркированный список Знак"/>
    <w:aliases w:val="_SC_Маркированный список Знак"/>
    <w:basedOn w:val="a2"/>
    <w:link w:val="a"/>
    <w:uiPriority w:val="99"/>
    <w:rsid w:val="00F22A3E"/>
    <w:rPr>
      <w:sz w:val="24"/>
      <w:szCs w:val="24"/>
    </w:rPr>
  </w:style>
  <w:style w:type="table" w:customStyle="1" w:styleId="12">
    <w:name w:val="Сетка таблицы1"/>
    <w:basedOn w:val="a3"/>
    <w:next w:val="ad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Cfa">
    <w:name w:val="_SC_Таблица повёрнутая"/>
    <w:basedOn w:val="SC9"/>
    <w:uiPriority w:val="99"/>
    <w:rsid w:val="00737ED9"/>
    <w:tblPr/>
    <w:tcPr>
      <w:shd w:val="clear" w:color="auto" w:fill="FFFFFF" w:themeFill="background1"/>
    </w:tcPr>
    <w:tblStylePr w:type="firstRow">
      <w:pPr>
        <w:keepNext/>
        <w:keepLines/>
        <w:widowControl/>
        <w:suppressAutoHyphens/>
        <w:wordWrap/>
        <w:spacing w:beforeLines="0" w:beforeAutospacing="0" w:afterLines="0" w:afterAutospacing="0" w:line="240" w:lineRule="auto"/>
        <w:contextualSpacing w:val="0"/>
        <w:jc w:val="center"/>
        <w:outlineLvl w:val="9"/>
      </w:pPr>
      <w:rPr>
        <w:rFonts w:ascii="Arial" w:hAnsi="Arial"/>
        <w:b w:val="0"/>
        <w:caps w:val="0"/>
        <w:smallCaps w:val="0"/>
        <w:sz w:val="16"/>
      </w:rPr>
      <w:tblPr/>
      <w:tcPr>
        <w:shd w:val="clear" w:color="auto" w:fill="00B2EA"/>
      </w:tcPr>
    </w:tblStylePr>
    <w:tblStylePr w:type="firstCol">
      <w:rPr>
        <w:b/>
        <w:caps/>
        <w:smallCaps w:val="0"/>
      </w:rPr>
      <w:tblPr/>
      <w:tcPr>
        <w:shd w:val="clear" w:color="auto" w:fill="00B2EA"/>
      </w:tcPr>
    </w:tblStylePr>
  </w:style>
  <w:style w:type="paragraph" w:styleId="af9">
    <w:name w:val="List Paragraph"/>
    <w:basedOn w:val="a1"/>
    <w:uiPriority w:val="34"/>
    <w:qFormat/>
    <w:locked/>
    <w:rsid w:val="008903CF"/>
    <w:pPr>
      <w:spacing w:before="0"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a">
    <w:name w:val="annotation reference"/>
    <w:basedOn w:val="a2"/>
    <w:uiPriority w:val="99"/>
    <w:semiHidden/>
    <w:unhideWhenUsed/>
    <w:rsid w:val="007904E7"/>
    <w:rPr>
      <w:sz w:val="16"/>
      <w:szCs w:val="16"/>
    </w:rPr>
  </w:style>
  <w:style w:type="paragraph" w:styleId="afb">
    <w:name w:val="annotation text"/>
    <w:basedOn w:val="a1"/>
    <w:link w:val="afc"/>
    <w:uiPriority w:val="99"/>
    <w:semiHidden/>
    <w:unhideWhenUsed/>
    <w:rsid w:val="007904E7"/>
    <w:rPr>
      <w:sz w:val="20"/>
      <w:szCs w:val="20"/>
    </w:rPr>
  </w:style>
  <w:style w:type="character" w:customStyle="1" w:styleId="afc">
    <w:name w:val="Текст примечания Знак"/>
    <w:basedOn w:val="a2"/>
    <w:link w:val="afb"/>
    <w:uiPriority w:val="99"/>
    <w:semiHidden/>
    <w:rsid w:val="007904E7"/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7904E7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7904E7"/>
    <w:rPr>
      <w:b/>
      <w:bCs/>
    </w:rPr>
  </w:style>
  <w:style w:type="paragraph" w:customStyle="1" w:styleId="SC2">
    <w:name w:val="_SC_Таблица_Маркированный список 2"/>
    <w:basedOn w:val="SCf3"/>
    <w:qFormat/>
    <w:rsid w:val="005C19D3"/>
    <w:pPr>
      <w:numPr>
        <w:numId w:val="25"/>
      </w:numPr>
      <w:spacing w:before="0" w:after="0" w:line="276" w:lineRule="auto"/>
      <w:ind w:left="714" w:hanging="35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9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6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3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4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8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9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3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6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3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783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5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869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65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1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4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7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0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23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77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0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4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2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5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25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90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5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47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2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9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70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80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2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8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55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0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2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6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6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1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99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1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9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15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81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13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2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72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8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4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16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9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2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6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78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0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8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8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2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33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5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8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17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3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51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19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12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23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45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1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0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6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7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62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5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09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18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00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3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0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5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9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71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25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16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61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0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22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8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17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99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1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17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13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3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98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3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29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11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8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55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95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60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98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5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3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7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5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37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2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84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7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7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6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8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68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9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79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2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08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1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27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32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51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7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13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6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38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5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05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29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0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60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3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849">
          <w:marLeft w:val="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7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2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4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5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2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5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508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2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6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9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603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7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114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79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settings" Target="settings.xml"/><Relationship Id="rId18" Type="http://schemas.openxmlformats.org/officeDocument/2006/relationships/header" Target="header1.xml"/><Relationship Id="rId26" Type="http://schemas.openxmlformats.org/officeDocument/2006/relationships/header" Target="header5.xml"/><Relationship Id="rId39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header" Target="header7.xml"/><Relationship Id="rId50" Type="http://schemas.microsoft.com/office/2011/relationships/people" Target="people.xml"/><Relationship Id="rId7" Type="http://schemas.openxmlformats.org/officeDocument/2006/relationships/customXml" Target="../customXml/item7.xml"/><Relationship Id="rId12" Type="http://schemas.openxmlformats.org/officeDocument/2006/relationships/styles" Target="styles.xml"/><Relationship Id="rId17" Type="http://schemas.openxmlformats.org/officeDocument/2006/relationships/image" Target="media/image1.jpg"/><Relationship Id="rId25" Type="http://schemas.openxmlformats.org/officeDocument/2006/relationships/footer" Target="footer4.xml"/><Relationship Id="rId33" Type="http://schemas.openxmlformats.org/officeDocument/2006/relationships/image" Target="media/image6.png"/><Relationship Id="rId38" Type="http://schemas.openxmlformats.org/officeDocument/2006/relationships/image" Target="media/image11.jpeg"/><Relationship Id="rId46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endnotes" Target="endnotes.xml"/><Relationship Id="rId20" Type="http://schemas.openxmlformats.org/officeDocument/2006/relationships/footer" Target="footer2.xml"/><Relationship Id="rId29" Type="http://schemas.openxmlformats.org/officeDocument/2006/relationships/footer" Target="footer6.xml"/><Relationship Id="rId41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numbering" Target="numbering.xml"/><Relationship Id="rId24" Type="http://schemas.openxmlformats.org/officeDocument/2006/relationships/header" Target="header4.xm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" Type="http://schemas.openxmlformats.org/officeDocument/2006/relationships/customXml" Target="../customXml/item5.xml"/><Relationship Id="rId15" Type="http://schemas.openxmlformats.org/officeDocument/2006/relationships/footnotes" Target="footnotes.xml"/><Relationship Id="rId23" Type="http://schemas.openxmlformats.org/officeDocument/2006/relationships/header" Target="header3.xml"/><Relationship Id="rId28" Type="http://schemas.openxmlformats.org/officeDocument/2006/relationships/header" Target="header6.xml"/><Relationship Id="rId36" Type="http://schemas.openxmlformats.org/officeDocument/2006/relationships/image" Target="media/image9.png"/><Relationship Id="rId49" Type="http://schemas.openxmlformats.org/officeDocument/2006/relationships/fontTable" Target="fontTable.xml"/><Relationship Id="rId10" Type="http://schemas.openxmlformats.org/officeDocument/2006/relationships/customXml" Target="../customXml/item10.xml"/><Relationship Id="rId19" Type="http://schemas.openxmlformats.org/officeDocument/2006/relationships/footer" Target="footer1.xml"/><Relationship Id="rId31" Type="http://schemas.openxmlformats.org/officeDocument/2006/relationships/image" Target="media/image4.png"/><Relationship Id="rId44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customXml" Target="../customXml/item9.xml"/><Relationship Id="rId14" Type="http://schemas.openxmlformats.org/officeDocument/2006/relationships/webSettings" Target="webSettings.xml"/><Relationship Id="rId22" Type="http://schemas.openxmlformats.org/officeDocument/2006/relationships/footer" Target="footer3.xml"/><Relationship Id="rId27" Type="http://schemas.openxmlformats.org/officeDocument/2006/relationships/footer" Target="footer5.xm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footer" Target="footer7.xml"/><Relationship Id="rId8" Type="http://schemas.openxmlformats.org/officeDocument/2006/relationships/customXml" Target="../customXml/item8.xml"/><Relationship Id="rId51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10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0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_rels/item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9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10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B530C1F18078D4791BFA75EF6D36429" ma:contentTypeVersion="0" ma:contentTypeDescription="Создание документа." ma:contentTypeScope="" ma:versionID="78e63fd7b107b741962bcdc0072964d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2f955febea7e716b4e91cddba17110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7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8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B530C1F18078D4791BFA75EF6D36429" ma:contentTypeVersion="0" ma:contentTypeDescription="Создание документа." ma:contentTypeScope="" ma:versionID="78e63fd7b107b741962bcdc0072964d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2f955febea7e716b4e91cddba17110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9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EED6A0-5239-4326-B612-ED1116970FE5}">
  <ds:schemaRefs>
    <ds:schemaRef ds:uri="http://schemas.microsoft.com/sharepoint/v3/contenttype/forms"/>
  </ds:schemaRefs>
</ds:datastoreItem>
</file>

<file path=customXml/itemProps10.xml><?xml version="1.0" encoding="utf-8"?>
<ds:datastoreItem xmlns:ds="http://schemas.openxmlformats.org/officeDocument/2006/customXml" ds:itemID="{DA34A95D-A2E7-4A17-A895-9B802B6FFC3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9C9C0E9-2C65-42E7-927D-B3ABA326A00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49AE561-218D-40C6-8D4F-D0B5E64BD32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C9CA908-D5C1-464E-B930-81FC1DD8C388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7EB9DA97-44B4-4736-8C25-3052249076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6.xml><?xml version="1.0" encoding="utf-8"?>
<ds:datastoreItem xmlns:ds="http://schemas.openxmlformats.org/officeDocument/2006/customXml" ds:itemID="{43547881-912F-45AB-B249-87929800431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7.xml><?xml version="1.0" encoding="utf-8"?>
<ds:datastoreItem xmlns:ds="http://schemas.openxmlformats.org/officeDocument/2006/customXml" ds:itemID="{1BC4BCAD-98D2-4F92-9F49-1ADA0D42F9BE}">
  <ds:schemaRefs>
    <ds:schemaRef ds:uri="http://schemas.openxmlformats.org/officeDocument/2006/bibliography"/>
  </ds:schemaRefs>
</ds:datastoreItem>
</file>

<file path=customXml/itemProps8.xml><?xml version="1.0" encoding="utf-8"?>
<ds:datastoreItem xmlns:ds="http://schemas.openxmlformats.org/officeDocument/2006/customXml" ds:itemID="{932E9CFD-7D36-4BD6-B946-994E59D891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9.xml><?xml version="1.0" encoding="utf-8"?>
<ds:datastoreItem xmlns:ds="http://schemas.openxmlformats.org/officeDocument/2006/customXml" ds:itemID="{C77A71C2-C5A4-4EFA-B69A-5E7351455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73</Pages>
  <Words>16380</Words>
  <Characters>93370</Characters>
  <Application>Microsoft Office Word</Application>
  <DocSecurity>0</DocSecurity>
  <Lines>778</Lines>
  <Paragraphs>219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Создание портала спутниковых геоинформационных данных и сервисов морской отрасли</vt:lpstr>
    </vt:vector>
  </TitlesOfParts>
  <Manager>mvelkin@scanex.ru</Manager>
  <Company>ГК "СКАНЭКС"</Company>
  <LinksUpToDate>false</LinksUpToDate>
  <CharactersWithSpaces>109531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Создание портала спутниковых геоинформационных данных и сервисов морской отрасли</dc:title>
  <dc:subject>MariNET</dc:subject>
  <dc:creator>Mikhail Velkin</dc:creator>
  <cp:lastModifiedBy>Constantine Smirnov</cp:lastModifiedBy>
  <cp:revision>5</cp:revision>
  <cp:lastPrinted>2016-10-25T08:24:00Z</cp:lastPrinted>
  <dcterms:created xsi:type="dcterms:W3CDTF">2023-06-06T23:25:00Z</dcterms:created>
  <dcterms:modified xsi:type="dcterms:W3CDTF">2023-06-06T23:28:00Z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проекта">
    <vt:lpwstr>Создание</vt:lpwstr>
  </property>
  <property fmtid="{D5CDD505-2E9C-101B-9397-08002B2CF9AE}" pid="3" name="Тип проекта_род">
    <vt:lpwstr>создания</vt:lpwstr>
  </property>
  <property fmtid="{D5CDD505-2E9C-101B-9397-08002B2CF9AE}" pid="4" name="Тип проекта_дат">
    <vt:lpwstr>созданию</vt:lpwstr>
  </property>
  <property fmtid="{D5CDD505-2E9C-101B-9397-08002B2CF9AE}" pid="5" name="Титул">
    <vt:lpwstr>создание Мобильного приложения Портала спутниковых геоинформационных данных и сервисов морской отрасли</vt:lpwstr>
  </property>
  <property fmtid="{D5CDD505-2E9C-101B-9397-08002B2CF9AE}" pid="6" name="Тип проекта_пред">
    <vt:lpwstr>создании</vt:lpwstr>
  </property>
  <property fmtid="{D5CDD505-2E9C-101B-9397-08002B2CF9AE}" pid="7" name="Тип проекта_вин">
    <vt:lpwstr>создание</vt:lpwstr>
  </property>
  <property fmtid="{D5CDD505-2E9C-101B-9397-08002B2CF9AE}" pid="8" name="Система">
    <vt:lpwstr>Портал спутниковых геоинформационных данных и сервисов морской отрасли</vt:lpwstr>
  </property>
  <property fmtid="{D5CDD505-2E9C-101B-9397-08002B2CF9AE}" pid="9" name="Система_кратк">
    <vt:lpwstr>е-Навигация</vt:lpwstr>
  </property>
  <property fmtid="{D5CDD505-2E9C-101B-9397-08002B2CF9AE}" pid="10" name="Документ">
    <vt:lpwstr>Техническое задание</vt:lpwstr>
  </property>
  <property fmtid="{D5CDD505-2E9C-101B-9397-08002B2CF9AE}" pid="11" name="Год">
    <vt:lpwstr>2017</vt:lpwstr>
  </property>
  <property fmtid="{D5CDD505-2E9C-101B-9397-08002B2CF9AE}" pid="12" name="Номер документа">
    <vt:lpwstr>1</vt:lpwstr>
  </property>
  <property fmtid="{D5CDD505-2E9C-101B-9397-08002B2CF9AE}" pid="13" name="Версия документа">
    <vt:lpwstr>1</vt:lpwstr>
  </property>
  <property fmtid="{D5CDD505-2E9C-101B-9397-08002B2CF9AE}" pid="14" name="Приёмщик">
    <vt:lpwstr>НИЦ «Маринет»</vt:lpwstr>
  </property>
  <property fmtid="{D5CDD505-2E9C-101B-9397-08002B2CF9AE}" pid="15" name="Партнер">
    <vt:lpwstr>Фонд поддержки проектов Национальной технологической инициативы</vt:lpwstr>
  </property>
  <property fmtid="{D5CDD505-2E9C-101B-9397-08002B2CF9AE}" pid="16" name="Заказчик">
    <vt:lpwstr>ООО Инженерно-технологический центр «СКАНЭКС»</vt:lpwstr>
  </property>
  <property fmtid="{D5CDD505-2E9C-101B-9397-08002B2CF9AE}" pid="17" name="Разработчик">
    <vt:lpwstr>ООО Инженерно-технологический центр «СКАНЭКС»</vt:lpwstr>
  </property>
  <property fmtid="{D5CDD505-2E9C-101B-9397-08002B2CF9AE}" pid="18" name="Оператор">
    <vt:lpwstr>ООО Инженерно-технологический центр «СКАНЭКС»</vt:lpwstr>
  </property>
  <property fmtid="{D5CDD505-2E9C-101B-9397-08002B2CF9AE}" pid="19" name="Партнером">
    <vt:lpwstr>Фондом поддержки проектов Национальной технологической инициативы</vt:lpwstr>
  </property>
  <property fmtid="{D5CDD505-2E9C-101B-9397-08002B2CF9AE}" pid="20" name="ContentTypeId">
    <vt:lpwstr>0x0101005B530C1F18078D4791BFA75EF6D36429</vt:lpwstr>
  </property>
  <property fmtid="{D5CDD505-2E9C-101B-9397-08002B2CF9AE}" pid="21" name="Подсистема">
    <vt:lpwstr>Мобильное приложение Портала спутниковых геоинформационных данных и сервисов морской отрасли</vt:lpwstr>
  </property>
  <property fmtid="{D5CDD505-2E9C-101B-9397-08002B2CF9AE}" pid="22" name="Подсистема_кратк">
    <vt:lpwstr>Подсистема</vt:lpwstr>
  </property>
  <property fmtid="{D5CDD505-2E9C-101B-9397-08002B2CF9AE}" pid="23" name="Подсистема_кратк_род">
    <vt:lpwstr>Подсистемы</vt:lpwstr>
  </property>
  <property fmtid="{D5CDD505-2E9C-101B-9397-08002B2CF9AE}" pid="24" name="Подсистема_кратк_дат">
    <vt:lpwstr>Подсистеме</vt:lpwstr>
  </property>
</Properties>
</file>