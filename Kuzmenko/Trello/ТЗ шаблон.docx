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customXml/itemProps8.xml" ContentType="application/vnd.openxmlformats-officedocument.customXmlProperties+xml"/>
  <Override PartName="/customXml/itemProps9.xml" ContentType="application/vnd.openxmlformats-officedocument.customXmlProperties+xml"/>
  <Override PartName="/customXml/itemProps10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22704F" w14:textId="77777777" w:rsidR="00A548B7" w:rsidRPr="00CE198A" w:rsidRDefault="00A548B7" w:rsidP="000E6B86">
      <w:pPr>
        <w:pStyle w:val="SCf"/>
        <w:rPr>
          <w:rFonts w:ascii="Times New Roman" w:hAnsi="Times New Roman" w:cs="Times New Roman"/>
          <w:sz w:val="28"/>
          <w:szCs w:val="28"/>
        </w:rPr>
      </w:pPr>
      <w:bookmarkStart w:id="3" w:name="_Toc106767421"/>
      <w:bookmarkStart w:id="4" w:name="_Toc106767915"/>
      <w:bookmarkStart w:id="5" w:name="_Toc106772854"/>
      <w:bookmarkStart w:id="6" w:name="_Toc108410054"/>
      <w:bookmarkStart w:id="7" w:name="_Toc108427358"/>
      <w:bookmarkStart w:id="8" w:name="_Toc108508147"/>
      <w:bookmarkStart w:id="9" w:name="_Toc108601225"/>
      <w:bookmarkStart w:id="10" w:name="_Toc147041770"/>
      <w:bookmarkStart w:id="11" w:name="_Toc147041968"/>
      <w:bookmarkStart w:id="12" w:name="_Toc147042001"/>
      <w:bookmarkStart w:id="13" w:name="_Toc147042156"/>
      <w:bookmarkStart w:id="14" w:name="_Toc147051021"/>
      <w:bookmarkStart w:id="15" w:name="_Toc147051812"/>
      <w:bookmarkStart w:id="16" w:name="_Toc147051849"/>
      <w:bookmarkStart w:id="17" w:name="_Toc147051898"/>
      <w:bookmarkStart w:id="18" w:name="_Toc147204674"/>
      <w:bookmarkStart w:id="19" w:name="_Toc149705615"/>
      <w:bookmarkStart w:id="20" w:name="_Toc149705646"/>
      <w:bookmarkStart w:id="21" w:name="_Toc149705677"/>
      <w:bookmarkStart w:id="22" w:name="_Toc149798757"/>
      <w:bookmarkStart w:id="23" w:name="_Toc149979447"/>
      <w:bookmarkStart w:id="24" w:name="_Toc149981748"/>
      <w:bookmarkStart w:id="25" w:name="_Toc149983136"/>
      <w:bookmarkStart w:id="26" w:name="_Toc149985327"/>
      <w:bookmarkStart w:id="27" w:name="_Toc150914278"/>
      <w:bookmarkStart w:id="28" w:name="_Toc150914414"/>
      <w:bookmarkStart w:id="29" w:name="_Toc150914773"/>
      <w:bookmarkStart w:id="30" w:name="_Toc150914815"/>
      <w:bookmarkStart w:id="31" w:name="_Toc150914935"/>
      <w:bookmarkStart w:id="32" w:name="_Toc154475341"/>
      <w:bookmarkStart w:id="33" w:name="_Toc154476722"/>
    </w:p>
    <w:p w14:paraId="6C3B719F" w14:textId="77777777" w:rsidR="00A548B7" w:rsidRPr="00CE198A" w:rsidRDefault="00A548B7" w:rsidP="00326549">
      <w:pPr>
        <w:pStyle w:val="SCf"/>
        <w:rPr>
          <w:rFonts w:ascii="Times New Roman" w:hAnsi="Times New Roman" w:cs="Times New Roman"/>
          <w:sz w:val="28"/>
          <w:szCs w:val="28"/>
        </w:rPr>
      </w:pPr>
    </w:p>
    <w:p w14:paraId="3F82C252" w14:textId="77777777" w:rsidR="00A548B7" w:rsidRPr="00CE198A" w:rsidRDefault="00A548B7" w:rsidP="00326549">
      <w:pPr>
        <w:pStyle w:val="SCf"/>
        <w:rPr>
          <w:rFonts w:ascii="Times New Roman" w:hAnsi="Times New Roman" w:cs="Times New Roman"/>
          <w:sz w:val="28"/>
          <w:szCs w:val="28"/>
        </w:rPr>
      </w:pPr>
    </w:p>
    <w:p w14:paraId="16658A73" w14:textId="4F1DDB82" w:rsidR="00A548B7" w:rsidRPr="00CE198A" w:rsidRDefault="00990D6E" w:rsidP="00A548B7">
      <w:pPr>
        <w:pStyle w:val="SCf"/>
        <w:rPr>
          <w:rFonts w:ascii="Times New Roman" w:hAnsi="Times New Roman" w:cs="Times New Roman"/>
          <w:sz w:val="28"/>
          <w:szCs w:val="28"/>
        </w:rPr>
      </w:pPr>
      <w:del w:id="34" w:author="Constantine Smirnov" w:date="2023-06-07T02:37:00Z">
        <w:r w:rsidRPr="00CE198A" w:rsidDel="0038056F">
          <w:rPr>
            <w:rFonts w:ascii="Times New Roman" w:hAnsi="Times New Roman" w:cs="Times New Roman"/>
            <w:noProof/>
            <w:sz w:val="28"/>
            <w:szCs w:val="28"/>
            <w:lang w:eastAsia="ru-RU"/>
          </w:rPr>
          <w:drawing>
            <wp:anchor distT="0" distB="0" distL="114300" distR="114300" simplePos="0" relativeHeight="251658240" behindDoc="1" locked="0" layoutInCell="1" allowOverlap="1" wp14:anchorId="2BA6C3E7" wp14:editId="3CB824DD">
              <wp:simplePos x="0" y="0"/>
              <wp:positionH relativeFrom="column">
                <wp:posOffset>1649730</wp:posOffset>
              </wp:positionH>
              <wp:positionV relativeFrom="paragraph">
                <wp:posOffset>93345</wp:posOffset>
              </wp:positionV>
              <wp:extent cx="2751455" cy="756920"/>
              <wp:effectExtent l="0" t="0" r="0" b="5080"/>
              <wp:wrapThrough wrapText="bothSides">
                <wp:wrapPolygon edited="0">
                  <wp:start x="0" y="0"/>
                  <wp:lineTo x="0" y="21201"/>
                  <wp:lineTo x="21386" y="21201"/>
                  <wp:lineTo x="21386" y="0"/>
                  <wp:lineTo x="0" y="0"/>
                </wp:wrapPolygon>
              </wp:wrapThrough>
              <wp:docPr id="1" name="Рисунок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логотип1.jpg"/>
                      <pic:cNvPicPr/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751455" cy="7569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</w:p>
    <w:p w14:paraId="507D1C44" w14:textId="77777777" w:rsidR="00A548B7" w:rsidRPr="00CE198A" w:rsidRDefault="00A548B7" w:rsidP="00A548B7">
      <w:pPr>
        <w:pStyle w:val="SCf"/>
        <w:rPr>
          <w:rFonts w:ascii="Times New Roman" w:hAnsi="Times New Roman" w:cs="Times New Roman"/>
          <w:sz w:val="28"/>
          <w:szCs w:val="28"/>
        </w:rPr>
      </w:pPr>
    </w:p>
    <w:p w14:paraId="6AB24946" w14:textId="77777777" w:rsidR="00A548B7" w:rsidRPr="00CE198A" w:rsidRDefault="00A548B7" w:rsidP="00A548B7">
      <w:pPr>
        <w:pStyle w:val="SCf"/>
        <w:rPr>
          <w:rFonts w:ascii="Times New Roman" w:hAnsi="Times New Roman" w:cs="Times New Roman"/>
          <w:sz w:val="28"/>
          <w:szCs w:val="28"/>
        </w:rPr>
      </w:pPr>
    </w:p>
    <w:p w14:paraId="54B1E3D6" w14:textId="77777777" w:rsidR="00A548B7" w:rsidRPr="00CE198A" w:rsidRDefault="00A548B7" w:rsidP="00A548B7">
      <w:pPr>
        <w:pStyle w:val="SCf"/>
        <w:rPr>
          <w:rFonts w:ascii="Times New Roman" w:hAnsi="Times New Roman" w:cs="Times New Roman"/>
          <w:sz w:val="28"/>
          <w:szCs w:val="28"/>
        </w:rPr>
      </w:pPr>
    </w:p>
    <w:p w14:paraId="477E67AD" w14:textId="77777777" w:rsidR="00A548B7" w:rsidRPr="00CE198A" w:rsidRDefault="00A548B7" w:rsidP="00A548B7">
      <w:pPr>
        <w:pStyle w:val="SCf"/>
        <w:rPr>
          <w:rFonts w:ascii="Times New Roman" w:hAnsi="Times New Roman" w:cs="Times New Roman"/>
          <w:sz w:val="28"/>
          <w:szCs w:val="28"/>
          <w:lang w:val="en-US"/>
        </w:rPr>
      </w:pPr>
    </w:p>
    <w:p w14:paraId="575C3701" w14:textId="77777777" w:rsidR="005C4A34" w:rsidRPr="00CE198A" w:rsidRDefault="005C4A34" w:rsidP="00A548B7">
      <w:pPr>
        <w:pStyle w:val="SCf"/>
        <w:rPr>
          <w:rFonts w:ascii="Times New Roman" w:hAnsi="Times New Roman" w:cs="Times New Roman"/>
          <w:sz w:val="28"/>
          <w:szCs w:val="28"/>
          <w:lang w:val="en-US"/>
        </w:rPr>
      </w:pPr>
    </w:p>
    <w:p w14:paraId="07B7156E" w14:textId="77777777" w:rsidR="005C4A34" w:rsidRPr="00CE198A" w:rsidRDefault="005C4A34" w:rsidP="00A548B7">
      <w:pPr>
        <w:pStyle w:val="SCf"/>
        <w:rPr>
          <w:rFonts w:ascii="Times New Roman" w:hAnsi="Times New Roman" w:cs="Times New Roman"/>
          <w:sz w:val="28"/>
          <w:szCs w:val="28"/>
          <w:lang w:val="en-US"/>
        </w:rPr>
      </w:pPr>
    </w:p>
    <w:p w14:paraId="15BDDE4D" w14:textId="77777777" w:rsidR="005C4A34" w:rsidRPr="00CE198A" w:rsidRDefault="005C4A34" w:rsidP="00A548B7">
      <w:pPr>
        <w:pStyle w:val="SCf"/>
        <w:rPr>
          <w:rFonts w:ascii="Times New Roman" w:hAnsi="Times New Roman" w:cs="Times New Roman"/>
          <w:sz w:val="28"/>
          <w:szCs w:val="28"/>
          <w:lang w:val="en-US"/>
        </w:rPr>
      </w:pPr>
    </w:p>
    <w:p w14:paraId="3005F26F" w14:textId="77777777" w:rsidR="005C4A34" w:rsidRPr="00CE198A" w:rsidRDefault="005C4A34" w:rsidP="00A548B7">
      <w:pPr>
        <w:pStyle w:val="SCf"/>
        <w:rPr>
          <w:rFonts w:ascii="Times New Roman" w:hAnsi="Times New Roman" w:cs="Times New Roman"/>
          <w:sz w:val="28"/>
          <w:szCs w:val="28"/>
          <w:lang w:val="en-US"/>
        </w:rPr>
      </w:pPr>
    </w:p>
    <w:p w14:paraId="6F326A95" w14:textId="77777777" w:rsidR="00A548B7" w:rsidRPr="00CE198A" w:rsidRDefault="00A548B7" w:rsidP="00A548B7">
      <w:pPr>
        <w:pStyle w:val="SCf"/>
        <w:rPr>
          <w:rFonts w:ascii="Times New Roman" w:hAnsi="Times New Roman" w:cs="Times New Roman"/>
          <w:sz w:val="28"/>
          <w:szCs w:val="28"/>
        </w:rPr>
      </w:pPr>
    </w:p>
    <w:p w14:paraId="7C2FC34C" w14:textId="77777777" w:rsidR="00A548B7" w:rsidRPr="00CE198A" w:rsidRDefault="00A548B7" w:rsidP="00A548B7">
      <w:pPr>
        <w:pStyle w:val="SCf"/>
        <w:rPr>
          <w:rFonts w:ascii="Times New Roman" w:hAnsi="Times New Roman" w:cs="Times New Roman"/>
          <w:sz w:val="28"/>
          <w:szCs w:val="28"/>
        </w:rPr>
      </w:pPr>
    </w:p>
    <w:p w14:paraId="4F642D79" w14:textId="77777777" w:rsidR="00A548B7" w:rsidRPr="00CE198A" w:rsidRDefault="00A548B7" w:rsidP="00A548B7">
      <w:pPr>
        <w:pStyle w:val="SCf"/>
        <w:rPr>
          <w:rFonts w:ascii="Times New Roman" w:hAnsi="Times New Roman" w:cs="Times New Roman"/>
          <w:sz w:val="28"/>
          <w:szCs w:val="28"/>
        </w:rPr>
      </w:pPr>
    </w:p>
    <w:p w14:paraId="51316654" w14:textId="77777777" w:rsidR="00A548B7" w:rsidRPr="00CE198A" w:rsidRDefault="00A548B7" w:rsidP="00A548B7">
      <w:pPr>
        <w:pStyle w:val="SCf"/>
        <w:rPr>
          <w:rFonts w:ascii="Times New Roman" w:hAnsi="Times New Roman" w:cs="Times New Roman"/>
          <w:sz w:val="28"/>
          <w:szCs w:val="28"/>
        </w:rPr>
      </w:pPr>
    </w:p>
    <w:p w14:paraId="6F2F8984" w14:textId="77777777" w:rsidR="00A548B7" w:rsidRPr="00CE198A" w:rsidRDefault="00A548B7" w:rsidP="00A548B7">
      <w:pPr>
        <w:pStyle w:val="SCf"/>
        <w:rPr>
          <w:rFonts w:ascii="Times New Roman" w:hAnsi="Times New Roman" w:cs="Times New Roman"/>
          <w:sz w:val="28"/>
          <w:szCs w:val="28"/>
        </w:rPr>
      </w:pPr>
    </w:p>
    <w:p w14:paraId="0DBB8777" w14:textId="77777777" w:rsidR="00A548B7" w:rsidRPr="00CE198A" w:rsidRDefault="00A548B7" w:rsidP="00A548B7">
      <w:pPr>
        <w:pStyle w:val="SCf"/>
        <w:rPr>
          <w:rFonts w:ascii="Times New Roman" w:hAnsi="Times New Roman" w:cs="Times New Roman"/>
          <w:sz w:val="28"/>
          <w:szCs w:val="28"/>
        </w:rPr>
      </w:pPr>
    </w:p>
    <w:p w14:paraId="6E48931B" w14:textId="77777777" w:rsidR="00A548B7" w:rsidRPr="00CE198A" w:rsidRDefault="00A548B7" w:rsidP="00A548B7">
      <w:pPr>
        <w:pStyle w:val="SCf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949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2" w:space="0" w:color="006CB7"/>
          <w:insideV w:val="single" w:sz="12" w:space="0" w:color="FFD200"/>
        </w:tblBorders>
        <w:tblLook w:val="04A0" w:firstRow="1" w:lastRow="0" w:firstColumn="1" w:lastColumn="0" w:noHBand="0" w:noVBand="1"/>
      </w:tblPr>
      <w:tblGrid>
        <w:gridCol w:w="9498"/>
      </w:tblGrid>
      <w:tr w:rsidR="00173A49" w:rsidRPr="00CE198A" w14:paraId="4CB4D803" w14:textId="77777777" w:rsidTr="00353F23">
        <w:trPr>
          <w:trHeight w:val="648"/>
          <w:jc w:val="center"/>
        </w:trPr>
        <w:tc>
          <w:tcPr>
            <w:tcW w:w="9498" w:type="dxa"/>
          </w:tcPr>
          <w:bookmarkStart w:id="35" w:name="_Hlk136997492"/>
          <w:bookmarkEnd w:id="3"/>
          <w:bookmarkEnd w:id="4"/>
          <w:bookmarkEnd w:id="5"/>
          <w:bookmarkEnd w:id="6"/>
          <w:bookmarkEnd w:id="7"/>
          <w:bookmarkEnd w:id="8"/>
          <w:bookmarkEnd w:id="9"/>
          <w:bookmarkEnd w:id="10"/>
          <w:bookmarkEnd w:id="11"/>
          <w:bookmarkEnd w:id="12"/>
          <w:bookmarkEnd w:id="13"/>
          <w:bookmarkEnd w:id="14"/>
          <w:bookmarkEnd w:id="15"/>
          <w:bookmarkEnd w:id="16"/>
          <w:bookmarkEnd w:id="17"/>
          <w:bookmarkEnd w:id="18"/>
          <w:bookmarkEnd w:id="19"/>
          <w:bookmarkEnd w:id="20"/>
          <w:bookmarkEnd w:id="21"/>
          <w:bookmarkEnd w:id="22"/>
          <w:bookmarkEnd w:id="23"/>
          <w:bookmarkEnd w:id="24"/>
          <w:bookmarkEnd w:id="25"/>
          <w:bookmarkEnd w:id="26"/>
          <w:bookmarkEnd w:id="27"/>
          <w:bookmarkEnd w:id="28"/>
          <w:bookmarkEnd w:id="29"/>
          <w:bookmarkEnd w:id="30"/>
          <w:bookmarkEnd w:id="31"/>
          <w:bookmarkEnd w:id="32"/>
          <w:bookmarkEnd w:id="33"/>
          <w:p w14:paraId="71405975" w14:textId="44E95B48" w:rsidR="005A011C" w:rsidRPr="00CE198A" w:rsidRDefault="00E018AF" w:rsidP="00905452">
            <w:pPr>
              <w:pStyle w:val="af1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E198A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Pr="00CE198A">
              <w:rPr>
                <w:rFonts w:ascii="Times New Roman" w:hAnsi="Times New Roman" w:cs="Times New Roman"/>
                <w:sz w:val="28"/>
                <w:szCs w:val="28"/>
              </w:rPr>
              <w:instrText xml:space="preserve"> DOCPROPERTY  Документ  \* MERGEFORMAT </w:instrText>
            </w:r>
            <w:r w:rsidRPr="00CE198A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5A0256" w:rsidRPr="00CE198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Техническое </w:t>
            </w:r>
            <w:r w:rsidR="005A0256" w:rsidRPr="00CE198A">
              <w:rPr>
                <w:rFonts w:ascii="Times New Roman" w:hAnsi="Times New Roman" w:cs="Times New Roman"/>
                <w:sz w:val="28"/>
                <w:szCs w:val="28"/>
              </w:rPr>
              <w:t>задание</w:t>
            </w:r>
            <w:r w:rsidRPr="00CE198A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p>
        </w:tc>
      </w:tr>
      <w:tr w:rsidR="00173A49" w:rsidRPr="00CE198A" w14:paraId="4DABB12B" w14:textId="77777777" w:rsidTr="00353F23">
        <w:trPr>
          <w:jc w:val="center"/>
        </w:trPr>
        <w:tc>
          <w:tcPr>
            <w:tcW w:w="9498" w:type="dxa"/>
          </w:tcPr>
          <w:p w14:paraId="7F6936F3" w14:textId="77777777" w:rsidR="006D5C28" w:rsidRPr="00CE198A" w:rsidRDefault="00AA4E4E" w:rsidP="008907C8">
            <w:pPr>
              <w:pStyle w:val="af3"/>
              <w:rPr>
                <w:ins w:id="36" w:author="Constantine Smirnov" w:date="2023-06-07T02:39:00Z"/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E198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fldChar w:fldCharType="begin"/>
            </w:r>
            <w:r w:rsidRPr="00CE198A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instrText xml:space="preserve"> </w:instrText>
            </w:r>
            <w:r w:rsidRPr="00CE198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instrText>DOCPROPERTY</w:instrText>
            </w:r>
            <w:r w:rsidRPr="00CE198A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instrText xml:space="preserve">  </w:instrText>
            </w:r>
            <w:r w:rsidR="00905452" w:rsidRPr="00CE198A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instrText>Титул</w:instrText>
            </w:r>
            <w:r w:rsidRPr="00CE198A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instrText xml:space="preserve">  \* </w:instrText>
            </w:r>
            <w:r w:rsidRPr="00CE198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instrText>MERGEFORMAT</w:instrText>
            </w:r>
            <w:r w:rsidRPr="00CE198A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instrText xml:space="preserve"> </w:instrText>
            </w:r>
            <w:r w:rsidRPr="00CE198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fldChar w:fldCharType="separate"/>
            </w:r>
            <w:r w:rsidR="005A0256" w:rsidRPr="00CE198A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>создание</w:t>
            </w:r>
            <w:del w:id="37" w:author="Constantine Smirnov" w:date="2023-06-07T02:39:00Z">
              <w:r w:rsidR="005A0256" w:rsidRPr="00CE198A" w:rsidDel="006D5C28">
                <w:rPr>
                  <w:rFonts w:ascii="Times New Roman" w:eastAsia="Times New Roman" w:hAnsi="Times New Roman" w:cs="Times New Roman"/>
                  <w:sz w:val="28"/>
                  <w:szCs w:val="28"/>
                  <w:lang w:val="ru-RU" w:eastAsia="ru-RU"/>
                </w:rPr>
                <w:delText xml:space="preserve"> </w:delText>
              </w:r>
              <w:r w:rsidR="005A0256" w:rsidRPr="00CE198A" w:rsidDel="006D5C28">
                <w:rPr>
                  <w:rFonts w:ascii="Times New Roman" w:hAnsi="Times New Roman" w:cs="Times New Roman"/>
                  <w:sz w:val="28"/>
                  <w:szCs w:val="28"/>
                  <w:lang w:val="ru-RU"/>
                </w:rPr>
                <w:delText>Мобильного</w:delText>
              </w:r>
            </w:del>
            <w:r w:rsidR="005A0256" w:rsidRPr="00CE198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приложения </w:t>
            </w:r>
            <w:del w:id="38" w:author="Constantine Smirnov" w:date="2023-06-07T02:39:00Z">
              <w:r w:rsidR="005A0256" w:rsidRPr="00CE198A" w:rsidDel="006D5C28">
                <w:rPr>
                  <w:rFonts w:ascii="Times New Roman" w:hAnsi="Times New Roman" w:cs="Times New Roman"/>
                  <w:sz w:val="28"/>
                  <w:szCs w:val="28"/>
                  <w:lang w:val="ru-RU"/>
                </w:rPr>
                <w:delText xml:space="preserve">Портала спутниковых геоинформационных данных </w:delText>
              </w:r>
              <w:r w:rsidR="005A0256" w:rsidRPr="00CE198A" w:rsidDel="006D5C28">
                <w:rPr>
                  <w:rFonts w:ascii="Times New Roman" w:hAnsi="Times New Roman" w:cs="Times New Roman"/>
                  <w:bCs/>
                  <w:sz w:val="28"/>
                  <w:szCs w:val="28"/>
                  <w:lang w:val="ru-RU"/>
                </w:rPr>
                <w:delText>и сервисов</w:delText>
              </w:r>
              <w:r w:rsidR="005A0256" w:rsidRPr="00CE198A" w:rsidDel="006D5C28">
                <w:rPr>
                  <w:rFonts w:ascii="Times New Roman" w:eastAsia="Times New Roman" w:hAnsi="Times New Roman" w:cs="Times New Roman"/>
                  <w:sz w:val="28"/>
                  <w:szCs w:val="28"/>
                  <w:lang w:val="ru-RU" w:eastAsia="ru-RU"/>
                </w:rPr>
                <w:delText xml:space="preserve"> морской отрасли</w:delText>
              </w:r>
            </w:del>
          </w:p>
          <w:p w14:paraId="50CFC454" w14:textId="7C811756" w:rsidR="005A011C" w:rsidRPr="00CE198A" w:rsidRDefault="00AA4E4E" w:rsidP="008907C8">
            <w:pPr>
              <w:pStyle w:val="af3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</w:pPr>
            <w:r w:rsidRPr="00CE198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fldChar w:fldCharType="end"/>
            </w:r>
          </w:p>
        </w:tc>
      </w:tr>
      <w:bookmarkEnd w:id="35"/>
    </w:tbl>
    <w:p w14:paraId="4EB8929D" w14:textId="77777777" w:rsidR="00A548B7" w:rsidRPr="00CE198A" w:rsidRDefault="00A548B7" w:rsidP="00A548B7">
      <w:pPr>
        <w:pStyle w:val="SCf"/>
        <w:rPr>
          <w:rFonts w:ascii="Times New Roman" w:hAnsi="Times New Roman" w:cs="Times New Roman"/>
          <w:sz w:val="28"/>
          <w:szCs w:val="28"/>
        </w:rPr>
      </w:pPr>
    </w:p>
    <w:p w14:paraId="19DD82A1" w14:textId="77777777" w:rsidR="00A548B7" w:rsidRPr="00CE198A" w:rsidRDefault="00A548B7" w:rsidP="00A548B7">
      <w:pPr>
        <w:pStyle w:val="SCf"/>
        <w:rPr>
          <w:rFonts w:ascii="Times New Roman" w:hAnsi="Times New Roman" w:cs="Times New Roman"/>
          <w:sz w:val="28"/>
          <w:szCs w:val="28"/>
        </w:rPr>
      </w:pPr>
    </w:p>
    <w:p w14:paraId="61E91C0C" w14:textId="77777777" w:rsidR="00A548B7" w:rsidRPr="00CE198A" w:rsidRDefault="00A548B7" w:rsidP="00A548B7">
      <w:pPr>
        <w:pStyle w:val="SCf"/>
        <w:rPr>
          <w:rFonts w:ascii="Times New Roman" w:hAnsi="Times New Roman" w:cs="Times New Roman"/>
          <w:sz w:val="28"/>
          <w:szCs w:val="28"/>
        </w:rPr>
      </w:pPr>
    </w:p>
    <w:p w14:paraId="46E5F617" w14:textId="57405E39" w:rsidR="002A0D68" w:rsidRPr="00CE198A" w:rsidRDefault="00C769BC" w:rsidP="00353CE9">
      <w:pPr>
        <w:pStyle w:val="SCf1"/>
        <w:rPr>
          <w:rFonts w:ascii="Times New Roman" w:hAnsi="Times New Roman" w:cs="Times New Roman"/>
          <w:color w:val="auto"/>
          <w:sz w:val="28"/>
          <w:szCs w:val="28"/>
        </w:rPr>
      </w:pPr>
      <w:bookmarkStart w:id="39" w:name="_Hlk136997522"/>
      <w:r w:rsidRPr="00CE198A">
        <w:rPr>
          <w:rFonts w:ascii="Times New Roman" w:hAnsi="Times New Roman" w:cs="Times New Roman"/>
          <w:color w:val="auto"/>
          <w:sz w:val="28"/>
          <w:szCs w:val="28"/>
        </w:rPr>
        <w:t xml:space="preserve">Листов </w:t>
      </w:r>
      <w:ins w:id="40" w:author="Constantine Smirnov" w:date="2023-06-07T03:46:00Z">
        <w:r w:rsidR="002C7135" w:rsidRPr="00CE198A">
          <w:rPr>
            <w:rFonts w:ascii="Times New Roman" w:hAnsi="Times New Roman" w:cs="Times New Roman"/>
            <w:color w:val="auto"/>
            <w:sz w:val="28"/>
            <w:szCs w:val="28"/>
          </w:rPr>
          <w:t>(КОЛИЧЕСТВО ЛИСТОВ)</w:t>
        </w:r>
      </w:ins>
      <w:del w:id="41" w:author="Constantine Smirnov" w:date="2023-06-07T03:46:00Z">
        <w:r w:rsidR="009C2176" w:rsidRPr="00CE198A" w:rsidDel="002C7135">
          <w:rPr>
            <w:rFonts w:ascii="Times New Roman" w:hAnsi="Times New Roman" w:cs="Times New Roman"/>
            <w:color w:val="auto"/>
            <w:sz w:val="28"/>
            <w:szCs w:val="28"/>
          </w:rPr>
          <w:delText>96</w:delText>
        </w:r>
      </w:del>
    </w:p>
    <w:p w14:paraId="7F1EA240" w14:textId="77777777" w:rsidR="002A0D68" w:rsidRPr="00CE198A" w:rsidRDefault="002A0D68" w:rsidP="00353CE9">
      <w:pPr>
        <w:pStyle w:val="SCf"/>
        <w:rPr>
          <w:rFonts w:ascii="Times New Roman" w:hAnsi="Times New Roman" w:cs="Times New Roman"/>
          <w:sz w:val="28"/>
          <w:szCs w:val="28"/>
        </w:rPr>
      </w:pPr>
    </w:p>
    <w:p w14:paraId="55435F8B" w14:textId="0FFFE7D1" w:rsidR="00F4391E" w:rsidRPr="00CE198A" w:rsidRDefault="00F4391E" w:rsidP="00353CE9">
      <w:pPr>
        <w:pStyle w:val="SCf2"/>
        <w:rPr>
          <w:rFonts w:ascii="Times New Roman" w:hAnsi="Times New Roman" w:cs="Times New Roman"/>
          <w:sz w:val="28"/>
          <w:szCs w:val="28"/>
        </w:rPr>
      </w:pPr>
      <w:r w:rsidRPr="00CE198A">
        <w:rPr>
          <w:rFonts w:ascii="Times New Roman" w:hAnsi="Times New Roman" w:cs="Times New Roman"/>
          <w:sz w:val="28"/>
          <w:szCs w:val="28"/>
        </w:rPr>
        <w:t xml:space="preserve">ВЕРСИЯ </w:t>
      </w:r>
      <w:del w:id="42" w:author="Constantine Smirnov" w:date="2023-06-07T03:46:00Z">
        <w:r w:rsidR="005F31B2" w:rsidRPr="00CE198A" w:rsidDel="002C7135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5F31B2" w:rsidRPr="00CE198A" w:rsidDel="002C7135">
          <w:rPr>
            <w:rFonts w:ascii="Times New Roman" w:hAnsi="Times New Roman" w:cs="Times New Roman"/>
            <w:sz w:val="28"/>
            <w:szCs w:val="28"/>
          </w:rPr>
          <w:delInstrText xml:space="preserve"> DOCPROPERTY  "Версия документа"  \* MERGEFORMAT </w:delInstrText>
        </w:r>
        <w:r w:rsidR="005F31B2" w:rsidRPr="00CE198A" w:rsidDel="002C7135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000331" w:rsidRPr="00CE198A" w:rsidDel="002C7135">
          <w:rPr>
            <w:rFonts w:ascii="Times New Roman" w:hAnsi="Times New Roman" w:cs="Times New Roman"/>
            <w:sz w:val="28"/>
            <w:szCs w:val="28"/>
          </w:rPr>
          <w:delText>1</w:delText>
        </w:r>
        <w:r w:rsidR="005F31B2" w:rsidRPr="00CE198A" w:rsidDel="002C7135">
          <w:rPr>
            <w:rFonts w:ascii="Times New Roman" w:hAnsi="Times New Roman" w:cs="Times New Roman"/>
            <w:sz w:val="28"/>
            <w:szCs w:val="28"/>
          </w:rPr>
          <w:fldChar w:fldCharType="end"/>
        </w:r>
      </w:del>
      <w:ins w:id="43" w:author="Constantine Smirnov" w:date="2023-06-07T03:46:00Z">
        <w:r w:rsidR="002C7135" w:rsidRPr="00CE198A">
          <w:rPr>
            <w:rFonts w:ascii="Times New Roman" w:hAnsi="Times New Roman" w:cs="Times New Roman"/>
            <w:sz w:val="28"/>
            <w:szCs w:val="28"/>
          </w:rPr>
          <w:t>(НОМЕР ВЕРСИИ)</w:t>
        </w:r>
      </w:ins>
      <w:del w:id="44" w:author="Constantine Smirnov" w:date="2023-06-07T03:46:00Z">
        <w:r w:rsidR="00353F23" w:rsidRPr="00CE198A" w:rsidDel="002C7135">
          <w:rPr>
            <w:rFonts w:ascii="Times New Roman" w:hAnsi="Times New Roman" w:cs="Times New Roman"/>
            <w:sz w:val="28"/>
            <w:szCs w:val="28"/>
          </w:rPr>
          <w:delText>.1</w:delText>
        </w:r>
      </w:del>
    </w:p>
    <w:bookmarkEnd w:id="39"/>
    <w:p w14:paraId="14B53FB9" w14:textId="77777777" w:rsidR="00A548B7" w:rsidRPr="00CE198A" w:rsidRDefault="00A548B7" w:rsidP="00A548B7">
      <w:pPr>
        <w:pStyle w:val="SCf"/>
        <w:rPr>
          <w:rFonts w:ascii="Times New Roman" w:hAnsi="Times New Roman" w:cs="Times New Roman"/>
          <w:sz w:val="28"/>
          <w:szCs w:val="28"/>
        </w:rPr>
      </w:pPr>
    </w:p>
    <w:p w14:paraId="085A6916" w14:textId="77777777" w:rsidR="00A548B7" w:rsidRPr="00CE198A" w:rsidRDefault="00A548B7" w:rsidP="00A548B7">
      <w:pPr>
        <w:pStyle w:val="SCf"/>
        <w:rPr>
          <w:rFonts w:ascii="Times New Roman" w:hAnsi="Times New Roman" w:cs="Times New Roman"/>
          <w:sz w:val="28"/>
          <w:szCs w:val="28"/>
        </w:rPr>
      </w:pPr>
    </w:p>
    <w:p w14:paraId="0F7E3268" w14:textId="77777777" w:rsidR="00A548B7" w:rsidRPr="00CE198A" w:rsidRDefault="00A548B7" w:rsidP="00A548B7">
      <w:pPr>
        <w:pStyle w:val="SCf"/>
        <w:rPr>
          <w:rFonts w:ascii="Times New Roman" w:hAnsi="Times New Roman" w:cs="Times New Roman"/>
          <w:sz w:val="28"/>
          <w:szCs w:val="28"/>
        </w:rPr>
      </w:pPr>
    </w:p>
    <w:p w14:paraId="77608935" w14:textId="77777777" w:rsidR="00A548B7" w:rsidRPr="00CE198A" w:rsidRDefault="00A548B7" w:rsidP="00A548B7">
      <w:pPr>
        <w:pStyle w:val="SCf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46"/>
        <w:gridCol w:w="4509"/>
      </w:tblGrid>
      <w:tr w:rsidR="00A548B7" w:rsidRPr="00CE198A" w14:paraId="6F464CF8" w14:textId="77777777" w:rsidTr="00353F23">
        <w:tc>
          <w:tcPr>
            <w:tcW w:w="5211" w:type="dxa"/>
          </w:tcPr>
          <w:p w14:paraId="4D7CB6C1" w14:textId="77777777" w:rsidR="005C4A34" w:rsidRPr="00CE198A" w:rsidRDefault="005C4A34" w:rsidP="005C4A34">
            <w:pPr>
              <w:pStyle w:val="SCf"/>
              <w:rPr>
                <w:rFonts w:ascii="Times New Roman" w:hAnsi="Times New Roman" w:cs="Times New Roman"/>
                <w:sz w:val="28"/>
                <w:szCs w:val="28"/>
              </w:rPr>
            </w:pPr>
            <w:bookmarkStart w:id="45" w:name="_Hlk136997544"/>
            <w:r w:rsidRPr="00CE198A">
              <w:rPr>
                <w:rFonts w:ascii="Times New Roman" w:hAnsi="Times New Roman" w:cs="Times New Roman"/>
                <w:sz w:val="28"/>
                <w:szCs w:val="28"/>
              </w:rPr>
              <w:t>СОГЛАСОВАНО</w:t>
            </w:r>
          </w:p>
          <w:p w14:paraId="447BF7BC" w14:textId="77777777" w:rsidR="005C4A34" w:rsidRPr="00CE198A" w:rsidRDefault="005C4A34" w:rsidP="005C4A34">
            <w:pPr>
              <w:pStyle w:val="SCf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2DBB72B" w14:textId="2381AA3B" w:rsidR="005C4A34" w:rsidRPr="00CE198A" w:rsidDel="0038056F" w:rsidRDefault="005C4A34" w:rsidP="005C4A34">
            <w:pPr>
              <w:pStyle w:val="SCf"/>
              <w:rPr>
                <w:del w:id="46" w:author="Constantine Smirnov" w:date="2023-06-07T02:38:00Z"/>
                <w:rFonts w:ascii="Times New Roman" w:hAnsi="Times New Roman" w:cs="Times New Roman"/>
                <w:sz w:val="28"/>
                <w:szCs w:val="28"/>
              </w:rPr>
            </w:pPr>
            <w:del w:id="47" w:author="Constantine Smirnov" w:date="2023-06-07T02:38:00Z">
              <w:r w:rsidRPr="00CE198A" w:rsidDel="0038056F">
                <w:rPr>
                  <w:rFonts w:ascii="Times New Roman" w:hAnsi="Times New Roman" w:cs="Times New Roman"/>
                  <w:sz w:val="28"/>
                  <w:szCs w:val="28"/>
                </w:rPr>
                <w:delText xml:space="preserve">Заместитель генерального Директора </w:delText>
              </w:r>
              <w:r w:rsidRPr="00CE198A" w:rsidDel="0038056F">
                <w:rPr>
                  <w:rFonts w:ascii="Times New Roman" w:hAnsi="Times New Roman" w:cs="Times New Roman"/>
                  <w:sz w:val="28"/>
                  <w:szCs w:val="28"/>
                </w:rPr>
                <w:br/>
              </w:r>
              <w:r w:rsidR="00F05D29" w:rsidRPr="00CE198A" w:rsidDel="0038056F">
                <w:rPr>
                  <w:rFonts w:ascii="Times New Roman" w:hAnsi="Times New Roman" w:cs="Times New Roman"/>
                  <w:b w:val="0"/>
                  <w:bCs w:val="0"/>
                  <w:caps w:val="0"/>
                  <w:sz w:val="28"/>
                  <w:szCs w:val="28"/>
                </w:rPr>
                <w:fldChar w:fldCharType="begin"/>
              </w:r>
              <w:r w:rsidR="00F05D29" w:rsidRPr="00CE198A" w:rsidDel="0038056F">
                <w:rPr>
                  <w:rFonts w:ascii="Times New Roman" w:hAnsi="Times New Roman" w:cs="Times New Roman"/>
                  <w:sz w:val="28"/>
                  <w:szCs w:val="28"/>
                </w:rPr>
                <w:delInstrText xml:space="preserve"> DOCPROPERTY  Заказчик  \* MERGEFORMAT </w:delInstrText>
              </w:r>
              <w:r w:rsidR="00F05D29" w:rsidRPr="00CE198A" w:rsidDel="0038056F">
                <w:rPr>
                  <w:rFonts w:ascii="Times New Roman" w:hAnsi="Times New Roman" w:cs="Times New Roman"/>
                  <w:b w:val="0"/>
                  <w:bCs w:val="0"/>
                  <w:caps w:val="0"/>
                  <w:sz w:val="28"/>
                  <w:szCs w:val="28"/>
                </w:rPr>
                <w:fldChar w:fldCharType="separate"/>
              </w:r>
              <w:r w:rsidR="005A0256" w:rsidRPr="00CE198A" w:rsidDel="0038056F">
                <w:rPr>
                  <w:rFonts w:ascii="Times New Roman" w:hAnsi="Times New Roman" w:cs="Times New Roman"/>
                  <w:sz w:val="28"/>
                  <w:szCs w:val="28"/>
                </w:rPr>
                <w:delText>ООО Инженерно-технологический центр «СКАНЭКС»</w:delText>
              </w:r>
              <w:r w:rsidR="00F05D29" w:rsidRPr="00CE198A" w:rsidDel="0038056F">
                <w:rPr>
                  <w:rFonts w:ascii="Times New Roman" w:hAnsi="Times New Roman" w:cs="Times New Roman"/>
                  <w:b w:val="0"/>
                  <w:bCs w:val="0"/>
                  <w:caps w:val="0"/>
                  <w:sz w:val="28"/>
                  <w:szCs w:val="28"/>
                </w:rPr>
                <w:fldChar w:fldCharType="end"/>
              </w:r>
            </w:del>
          </w:p>
          <w:p w14:paraId="220EDE97" w14:textId="77777777" w:rsidR="005C4A34" w:rsidRPr="00CE198A" w:rsidRDefault="005C4A34" w:rsidP="005C4A34">
            <w:pPr>
              <w:pStyle w:val="SCf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F7E04E6" w14:textId="25521F58" w:rsidR="005C4A34" w:rsidRPr="00CE198A" w:rsidRDefault="005C4A34" w:rsidP="005C4A34">
            <w:pPr>
              <w:pStyle w:val="SCf"/>
              <w:rPr>
                <w:rFonts w:ascii="Times New Roman" w:hAnsi="Times New Roman" w:cs="Times New Roman"/>
                <w:sz w:val="28"/>
                <w:szCs w:val="28"/>
              </w:rPr>
            </w:pPr>
            <w:r w:rsidRPr="00CE198A">
              <w:rPr>
                <w:rFonts w:ascii="Times New Roman" w:hAnsi="Times New Roman" w:cs="Times New Roman"/>
                <w:sz w:val="28"/>
                <w:szCs w:val="28"/>
              </w:rPr>
              <w:t xml:space="preserve">__________________ </w:t>
            </w:r>
            <w:del w:id="48" w:author="Constantine Smirnov" w:date="2023-06-07T02:38:00Z">
              <w:r w:rsidRPr="00CE198A" w:rsidDel="0038056F">
                <w:rPr>
                  <w:rFonts w:ascii="Times New Roman" w:hAnsi="Times New Roman" w:cs="Times New Roman"/>
                  <w:sz w:val="28"/>
                  <w:szCs w:val="28"/>
                </w:rPr>
                <w:delText>Скорупский А. В.</w:delText>
              </w:r>
            </w:del>
          </w:p>
          <w:p w14:paraId="108EAE52" w14:textId="77777777" w:rsidR="005C4A34" w:rsidRPr="00CE198A" w:rsidRDefault="005C4A34" w:rsidP="005C4A34">
            <w:pPr>
              <w:pStyle w:val="SCf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CC22D32" w14:textId="31E0DED4" w:rsidR="00A548B7" w:rsidRPr="00CE198A" w:rsidRDefault="005C4A34" w:rsidP="005C4A34">
            <w:pPr>
              <w:pStyle w:val="SCf"/>
              <w:rPr>
                <w:rFonts w:ascii="Times New Roman" w:hAnsi="Times New Roman" w:cs="Times New Roman"/>
                <w:sz w:val="28"/>
                <w:szCs w:val="28"/>
              </w:rPr>
            </w:pPr>
            <w:r w:rsidRPr="00CE198A">
              <w:rPr>
                <w:rFonts w:ascii="Times New Roman" w:hAnsi="Times New Roman" w:cs="Times New Roman"/>
                <w:sz w:val="28"/>
                <w:szCs w:val="28"/>
              </w:rPr>
              <w:t xml:space="preserve">«____» __________ </w:t>
            </w:r>
            <w:ins w:id="49" w:author="Constantine Smirnov" w:date="2023-06-07T02:38:00Z">
              <w:r w:rsidR="0038056F" w:rsidRPr="00CE198A">
                <w:rPr>
                  <w:rFonts w:ascii="Times New Roman" w:hAnsi="Times New Roman" w:cs="Times New Roman"/>
                  <w:sz w:val="28"/>
                  <w:szCs w:val="28"/>
                </w:rPr>
                <w:t>2023</w:t>
              </w:r>
            </w:ins>
            <w:del w:id="50" w:author="Constantine Smirnov" w:date="2023-06-07T02:38:00Z">
              <w:r w:rsidR="005F31B2" w:rsidRPr="00CE198A" w:rsidDel="0038056F">
                <w:rPr>
                  <w:rFonts w:ascii="Times New Roman" w:hAnsi="Times New Roman" w:cs="Times New Roman"/>
                  <w:sz w:val="28"/>
                  <w:szCs w:val="28"/>
                </w:rPr>
                <w:fldChar w:fldCharType="begin"/>
              </w:r>
              <w:r w:rsidR="005F31B2" w:rsidRPr="00CE198A" w:rsidDel="0038056F">
                <w:rPr>
                  <w:rFonts w:ascii="Times New Roman" w:hAnsi="Times New Roman" w:cs="Times New Roman"/>
                  <w:sz w:val="28"/>
                  <w:szCs w:val="28"/>
                </w:rPr>
                <w:delInstrText xml:space="preserve"> DOCPROPERTY  Год  \* MERGEFORMAT </w:delInstrText>
              </w:r>
              <w:r w:rsidR="005F31B2" w:rsidRPr="00CE198A" w:rsidDel="0038056F">
                <w:rPr>
                  <w:rFonts w:ascii="Times New Roman" w:hAnsi="Times New Roman" w:cs="Times New Roman"/>
                  <w:sz w:val="28"/>
                  <w:szCs w:val="28"/>
                </w:rPr>
                <w:fldChar w:fldCharType="separate"/>
              </w:r>
              <w:r w:rsidR="00AA5079" w:rsidRPr="00CE198A" w:rsidDel="0038056F">
                <w:rPr>
                  <w:rFonts w:ascii="Times New Roman" w:hAnsi="Times New Roman" w:cs="Times New Roman"/>
                  <w:sz w:val="28"/>
                  <w:szCs w:val="28"/>
                </w:rPr>
                <w:delText>2017</w:delText>
              </w:r>
              <w:r w:rsidR="005F31B2" w:rsidRPr="00CE198A" w:rsidDel="0038056F">
                <w:rPr>
                  <w:rFonts w:ascii="Times New Roman" w:hAnsi="Times New Roman" w:cs="Times New Roman"/>
                  <w:sz w:val="28"/>
                  <w:szCs w:val="28"/>
                </w:rPr>
                <w:fldChar w:fldCharType="end"/>
              </w:r>
            </w:del>
            <w:r w:rsidRPr="00CE198A">
              <w:rPr>
                <w:rFonts w:ascii="Times New Roman" w:hAnsi="Times New Roman" w:cs="Times New Roman"/>
                <w:sz w:val="28"/>
                <w:szCs w:val="28"/>
              </w:rPr>
              <w:t xml:space="preserve"> ГОДА</w:t>
            </w:r>
          </w:p>
        </w:tc>
        <w:tc>
          <w:tcPr>
            <w:tcW w:w="4395" w:type="dxa"/>
          </w:tcPr>
          <w:p w14:paraId="504CB3DA" w14:textId="77777777" w:rsidR="005C4A34" w:rsidRPr="00CE198A" w:rsidRDefault="005C4A34" w:rsidP="005C4A34">
            <w:pPr>
              <w:pStyle w:val="SCf"/>
              <w:rPr>
                <w:rFonts w:ascii="Times New Roman" w:hAnsi="Times New Roman" w:cs="Times New Roman"/>
                <w:sz w:val="28"/>
                <w:szCs w:val="28"/>
              </w:rPr>
            </w:pPr>
            <w:r w:rsidRPr="00CE198A">
              <w:rPr>
                <w:rFonts w:ascii="Times New Roman" w:hAnsi="Times New Roman" w:cs="Times New Roman"/>
                <w:sz w:val="28"/>
                <w:szCs w:val="28"/>
              </w:rPr>
              <w:t>УТВЕРЖДАЮ</w:t>
            </w:r>
          </w:p>
          <w:p w14:paraId="299C801F" w14:textId="77777777" w:rsidR="005C4A34" w:rsidRPr="00CE198A" w:rsidRDefault="005C4A34" w:rsidP="005C4A34">
            <w:pPr>
              <w:pStyle w:val="SCf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3EBFB80" w14:textId="21D0935D" w:rsidR="005C4A34" w:rsidRPr="00CE198A" w:rsidDel="0038056F" w:rsidRDefault="005C4A34" w:rsidP="005C4A34">
            <w:pPr>
              <w:pStyle w:val="SCf"/>
              <w:rPr>
                <w:del w:id="51" w:author="Constantine Smirnov" w:date="2023-06-07T02:38:00Z"/>
                <w:rFonts w:ascii="Times New Roman" w:hAnsi="Times New Roman" w:cs="Times New Roman"/>
                <w:sz w:val="28"/>
                <w:szCs w:val="28"/>
              </w:rPr>
            </w:pPr>
            <w:del w:id="52" w:author="Constantine Smirnov" w:date="2023-06-07T02:38:00Z">
              <w:r w:rsidRPr="00CE198A" w:rsidDel="0038056F">
                <w:rPr>
                  <w:rFonts w:ascii="Times New Roman" w:hAnsi="Times New Roman" w:cs="Times New Roman"/>
                  <w:sz w:val="28"/>
                  <w:szCs w:val="28"/>
                </w:rPr>
                <w:delText xml:space="preserve">Генеральный Директор </w:delText>
              </w:r>
              <w:r w:rsidRPr="00CE198A" w:rsidDel="0038056F">
                <w:rPr>
                  <w:rFonts w:ascii="Times New Roman" w:hAnsi="Times New Roman" w:cs="Times New Roman"/>
                  <w:sz w:val="28"/>
                  <w:szCs w:val="28"/>
                </w:rPr>
                <w:br/>
              </w:r>
              <w:r w:rsidR="005F31B2" w:rsidRPr="00CE198A" w:rsidDel="0038056F">
                <w:rPr>
                  <w:rFonts w:ascii="Times New Roman" w:hAnsi="Times New Roman" w:cs="Times New Roman"/>
                  <w:b w:val="0"/>
                  <w:bCs w:val="0"/>
                  <w:caps w:val="0"/>
                  <w:sz w:val="28"/>
                  <w:szCs w:val="28"/>
                </w:rPr>
                <w:fldChar w:fldCharType="begin"/>
              </w:r>
              <w:r w:rsidR="005F31B2" w:rsidRPr="00CE198A" w:rsidDel="0038056F">
                <w:rPr>
                  <w:rFonts w:ascii="Times New Roman" w:hAnsi="Times New Roman" w:cs="Times New Roman"/>
                  <w:sz w:val="28"/>
                  <w:szCs w:val="28"/>
                </w:rPr>
                <w:delInstrText xml:space="preserve"> DOCPROPERTY  Заказчик  \* MERGEFORMAT </w:delInstrText>
              </w:r>
              <w:r w:rsidR="005F31B2" w:rsidRPr="00CE198A" w:rsidDel="0038056F">
                <w:rPr>
                  <w:rFonts w:ascii="Times New Roman" w:hAnsi="Times New Roman" w:cs="Times New Roman"/>
                  <w:b w:val="0"/>
                  <w:bCs w:val="0"/>
                  <w:caps w:val="0"/>
                  <w:sz w:val="28"/>
                  <w:szCs w:val="28"/>
                </w:rPr>
                <w:fldChar w:fldCharType="separate"/>
              </w:r>
              <w:r w:rsidR="005A0256" w:rsidRPr="00CE198A" w:rsidDel="0038056F">
                <w:rPr>
                  <w:rFonts w:ascii="Times New Roman" w:hAnsi="Times New Roman" w:cs="Times New Roman"/>
                  <w:sz w:val="28"/>
                  <w:szCs w:val="28"/>
                </w:rPr>
                <w:delText>ООО Инженерно-технологический центр «СКАНЭКС»</w:delText>
              </w:r>
              <w:r w:rsidR="005F31B2" w:rsidRPr="00CE198A" w:rsidDel="0038056F">
                <w:rPr>
                  <w:rFonts w:ascii="Times New Roman" w:hAnsi="Times New Roman" w:cs="Times New Roman"/>
                  <w:b w:val="0"/>
                  <w:bCs w:val="0"/>
                  <w:caps w:val="0"/>
                  <w:sz w:val="28"/>
                  <w:szCs w:val="28"/>
                </w:rPr>
                <w:fldChar w:fldCharType="end"/>
              </w:r>
            </w:del>
          </w:p>
          <w:p w14:paraId="3F1C6053" w14:textId="77777777" w:rsidR="005C4A34" w:rsidRPr="00CE198A" w:rsidRDefault="005C4A34" w:rsidP="005C4A34">
            <w:pPr>
              <w:pStyle w:val="SCf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EA82FB0" w14:textId="19F32348" w:rsidR="005C4A34" w:rsidRPr="00CE198A" w:rsidRDefault="005C4A34" w:rsidP="005C4A34">
            <w:pPr>
              <w:pStyle w:val="SCf"/>
              <w:rPr>
                <w:rFonts w:ascii="Times New Roman" w:hAnsi="Times New Roman" w:cs="Times New Roman"/>
                <w:sz w:val="28"/>
                <w:szCs w:val="28"/>
              </w:rPr>
            </w:pPr>
            <w:r w:rsidRPr="00CE198A">
              <w:rPr>
                <w:rFonts w:ascii="Times New Roman" w:hAnsi="Times New Roman" w:cs="Times New Roman"/>
                <w:sz w:val="28"/>
                <w:szCs w:val="28"/>
              </w:rPr>
              <w:t xml:space="preserve">___________________ </w:t>
            </w:r>
            <w:del w:id="53" w:author="Constantine Smirnov" w:date="2023-06-07T02:39:00Z">
              <w:r w:rsidRPr="00CE198A" w:rsidDel="0038056F">
                <w:rPr>
                  <w:rFonts w:ascii="Times New Roman" w:hAnsi="Times New Roman" w:cs="Times New Roman"/>
                  <w:sz w:val="28"/>
                  <w:szCs w:val="28"/>
                </w:rPr>
                <w:delText>Баринберг В. С.</w:delText>
              </w:r>
            </w:del>
          </w:p>
          <w:p w14:paraId="553A3D1E" w14:textId="77777777" w:rsidR="005C4A34" w:rsidRPr="00CE198A" w:rsidRDefault="005C4A34" w:rsidP="005C4A34">
            <w:pPr>
              <w:pStyle w:val="SCf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6477AFF" w14:textId="7CAAC379" w:rsidR="00A548B7" w:rsidRPr="00CE198A" w:rsidRDefault="005C4A34" w:rsidP="005C4A34">
            <w:pPr>
              <w:pStyle w:val="SCf"/>
              <w:rPr>
                <w:rFonts w:ascii="Times New Roman" w:hAnsi="Times New Roman" w:cs="Times New Roman"/>
                <w:sz w:val="28"/>
                <w:szCs w:val="28"/>
              </w:rPr>
            </w:pPr>
            <w:r w:rsidRPr="00CE198A">
              <w:rPr>
                <w:rFonts w:ascii="Times New Roman" w:hAnsi="Times New Roman" w:cs="Times New Roman"/>
                <w:sz w:val="28"/>
                <w:szCs w:val="28"/>
              </w:rPr>
              <w:t xml:space="preserve">«____» __________ </w:t>
            </w:r>
            <w:ins w:id="54" w:author="Constantine Smirnov" w:date="2023-06-07T02:39:00Z">
              <w:r w:rsidR="0038056F" w:rsidRPr="00CE198A">
                <w:rPr>
                  <w:rFonts w:ascii="Times New Roman" w:hAnsi="Times New Roman" w:cs="Times New Roman"/>
                  <w:sz w:val="28"/>
                  <w:szCs w:val="28"/>
                </w:rPr>
                <w:t>2023</w:t>
              </w:r>
            </w:ins>
            <w:del w:id="55" w:author="Constantine Smirnov" w:date="2023-06-07T02:39:00Z">
              <w:r w:rsidR="005F31B2" w:rsidRPr="00CE198A" w:rsidDel="0038056F">
                <w:rPr>
                  <w:rFonts w:ascii="Times New Roman" w:hAnsi="Times New Roman" w:cs="Times New Roman"/>
                  <w:sz w:val="28"/>
                  <w:szCs w:val="28"/>
                </w:rPr>
                <w:fldChar w:fldCharType="begin"/>
              </w:r>
              <w:r w:rsidR="005F31B2" w:rsidRPr="00CE198A" w:rsidDel="0038056F">
                <w:rPr>
                  <w:rFonts w:ascii="Times New Roman" w:hAnsi="Times New Roman" w:cs="Times New Roman"/>
                  <w:sz w:val="28"/>
                  <w:szCs w:val="28"/>
                </w:rPr>
                <w:delInstrText xml:space="preserve"> DOCPROPERTY  Год  \* MERGEFORMAT </w:delInstrText>
              </w:r>
              <w:r w:rsidR="005F31B2" w:rsidRPr="00CE198A" w:rsidDel="0038056F">
                <w:rPr>
                  <w:rFonts w:ascii="Times New Roman" w:hAnsi="Times New Roman" w:cs="Times New Roman"/>
                  <w:sz w:val="28"/>
                  <w:szCs w:val="28"/>
                </w:rPr>
                <w:fldChar w:fldCharType="separate"/>
              </w:r>
              <w:r w:rsidR="00AA5079" w:rsidRPr="00CE198A" w:rsidDel="0038056F">
                <w:rPr>
                  <w:rFonts w:ascii="Times New Roman" w:hAnsi="Times New Roman" w:cs="Times New Roman"/>
                  <w:sz w:val="28"/>
                  <w:szCs w:val="28"/>
                </w:rPr>
                <w:delText>2017</w:delText>
              </w:r>
              <w:r w:rsidR="005F31B2" w:rsidRPr="00CE198A" w:rsidDel="0038056F">
                <w:rPr>
                  <w:rFonts w:ascii="Times New Roman" w:hAnsi="Times New Roman" w:cs="Times New Roman"/>
                  <w:sz w:val="28"/>
                  <w:szCs w:val="28"/>
                </w:rPr>
                <w:fldChar w:fldCharType="end"/>
              </w:r>
            </w:del>
            <w:r w:rsidRPr="00CE198A">
              <w:rPr>
                <w:rFonts w:ascii="Times New Roman" w:hAnsi="Times New Roman" w:cs="Times New Roman"/>
                <w:sz w:val="28"/>
                <w:szCs w:val="28"/>
              </w:rPr>
              <w:t xml:space="preserve"> ГОДА</w:t>
            </w:r>
          </w:p>
        </w:tc>
      </w:tr>
      <w:bookmarkEnd w:id="45"/>
    </w:tbl>
    <w:p w14:paraId="7703B91B" w14:textId="77777777" w:rsidR="00A548B7" w:rsidRPr="00CE198A" w:rsidDel="00FD54D3" w:rsidRDefault="00A548B7" w:rsidP="00A548B7">
      <w:pPr>
        <w:pStyle w:val="SCf"/>
        <w:rPr>
          <w:del w:id="56" w:author="Constantine Smirnov" w:date="2023-06-07T03:52:00Z"/>
          <w:rFonts w:ascii="Times New Roman" w:hAnsi="Times New Roman" w:cs="Times New Roman"/>
          <w:sz w:val="28"/>
          <w:szCs w:val="28"/>
        </w:rPr>
      </w:pPr>
    </w:p>
    <w:p w14:paraId="64E13A1E" w14:textId="77777777" w:rsidR="00A548B7" w:rsidRPr="00CE198A" w:rsidDel="00FD54D3" w:rsidRDefault="00A548B7" w:rsidP="00A548B7">
      <w:pPr>
        <w:pStyle w:val="SCf"/>
        <w:rPr>
          <w:del w:id="57" w:author="Constantine Smirnov" w:date="2023-06-07T03:52:00Z"/>
          <w:rFonts w:ascii="Times New Roman" w:hAnsi="Times New Roman" w:cs="Times New Roman"/>
          <w:sz w:val="28"/>
          <w:szCs w:val="28"/>
        </w:rPr>
      </w:pPr>
    </w:p>
    <w:p w14:paraId="2F7F6DBC" w14:textId="77777777" w:rsidR="00A548B7" w:rsidRPr="00CE198A" w:rsidDel="00FD54D3" w:rsidRDefault="00A548B7" w:rsidP="00A548B7">
      <w:pPr>
        <w:pStyle w:val="SCf"/>
        <w:rPr>
          <w:del w:id="58" w:author="Constantine Smirnov" w:date="2023-06-07T03:52:00Z"/>
          <w:rFonts w:ascii="Times New Roman" w:hAnsi="Times New Roman" w:cs="Times New Roman"/>
          <w:sz w:val="28"/>
          <w:szCs w:val="28"/>
        </w:rPr>
      </w:pPr>
    </w:p>
    <w:p w14:paraId="46A1A129" w14:textId="77777777" w:rsidR="00A548B7" w:rsidRPr="00CE198A" w:rsidDel="00FD54D3" w:rsidRDefault="00A548B7" w:rsidP="00A548B7">
      <w:pPr>
        <w:pStyle w:val="SCf"/>
        <w:rPr>
          <w:del w:id="59" w:author="Constantine Smirnov" w:date="2023-06-07T03:52:00Z"/>
          <w:rFonts w:ascii="Times New Roman" w:hAnsi="Times New Roman" w:cs="Times New Roman"/>
          <w:sz w:val="28"/>
          <w:szCs w:val="28"/>
        </w:rPr>
      </w:pPr>
    </w:p>
    <w:p w14:paraId="41B06FE5" w14:textId="77777777" w:rsidR="00A548B7" w:rsidRPr="00CE198A" w:rsidDel="00FD54D3" w:rsidRDefault="00A548B7" w:rsidP="00A548B7">
      <w:pPr>
        <w:pStyle w:val="SCf"/>
        <w:rPr>
          <w:del w:id="60" w:author="Constantine Smirnov" w:date="2023-06-07T03:52:00Z"/>
          <w:rFonts w:ascii="Times New Roman" w:hAnsi="Times New Roman" w:cs="Times New Roman"/>
          <w:sz w:val="28"/>
          <w:szCs w:val="28"/>
        </w:rPr>
      </w:pPr>
    </w:p>
    <w:p w14:paraId="28C18167" w14:textId="77777777" w:rsidR="00A548B7" w:rsidRPr="00CE198A" w:rsidDel="00FD54D3" w:rsidRDefault="00A548B7" w:rsidP="00A548B7">
      <w:pPr>
        <w:pStyle w:val="SCf"/>
        <w:rPr>
          <w:del w:id="61" w:author="Constantine Smirnov" w:date="2023-06-07T03:52:00Z"/>
          <w:rFonts w:ascii="Times New Roman" w:hAnsi="Times New Roman" w:cs="Times New Roman"/>
          <w:sz w:val="28"/>
          <w:szCs w:val="28"/>
        </w:rPr>
      </w:pPr>
    </w:p>
    <w:p w14:paraId="228E24C3" w14:textId="77777777" w:rsidR="00A548B7" w:rsidRPr="00CE198A" w:rsidDel="00FD54D3" w:rsidRDefault="00A548B7" w:rsidP="00A548B7">
      <w:pPr>
        <w:pStyle w:val="SCf"/>
        <w:rPr>
          <w:del w:id="62" w:author="Constantine Smirnov" w:date="2023-06-07T03:52:00Z"/>
          <w:rFonts w:ascii="Times New Roman" w:hAnsi="Times New Roman" w:cs="Times New Roman"/>
          <w:sz w:val="28"/>
          <w:szCs w:val="28"/>
        </w:rPr>
      </w:pPr>
    </w:p>
    <w:p w14:paraId="4225063C" w14:textId="77777777" w:rsidR="00A548B7" w:rsidRPr="00CE198A" w:rsidDel="00FD54D3" w:rsidRDefault="00A548B7" w:rsidP="00A548B7">
      <w:pPr>
        <w:pStyle w:val="SCf"/>
        <w:rPr>
          <w:del w:id="63" w:author="Constantine Smirnov" w:date="2023-06-07T03:52:00Z"/>
          <w:rFonts w:ascii="Times New Roman" w:hAnsi="Times New Roman" w:cs="Times New Roman"/>
          <w:sz w:val="28"/>
          <w:szCs w:val="28"/>
        </w:rPr>
      </w:pPr>
    </w:p>
    <w:p w14:paraId="216D0AE2" w14:textId="77777777" w:rsidR="00A548B7" w:rsidRPr="00CE198A" w:rsidDel="00FD54D3" w:rsidRDefault="00A548B7" w:rsidP="00A548B7">
      <w:pPr>
        <w:pStyle w:val="SCf"/>
        <w:rPr>
          <w:del w:id="64" w:author="Constantine Smirnov" w:date="2023-06-07T03:52:00Z"/>
          <w:rFonts w:ascii="Times New Roman" w:hAnsi="Times New Roman" w:cs="Times New Roman"/>
          <w:sz w:val="28"/>
          <w:szCs w:val="28"/>
        </w:rPr>
      </w:pPr>
    </w:p>
    <w:p w14:paraId="200A820C" w14:textId="77777777" w:rsidR="00FD54D3" w:rsidRPr="00CE198A" w:rsidRDefault="00FD54D3" w:rsidP="00FD54D3">
      <w:pPr>
        <w:rPr>
          <w:ins w:id="65" w:author="Constantine Smirnov" w:date="2023-06-07T03:52:00Z"/>
          <w:b/>
          <w:bCs/>
          <w:caps/>
          <w:sz w:val="28"/>
          <w:szCs w:val="28"/>
        </w:rPr>
      </w:pPr>
    </w:p>
    <w:p w14:paraId="7088B335" w14:textId="77777777" w:rsidR="00FD54D3" w:rsidRPr="00CE198A" w:rsidRDefault="00FD54D3" w:rsidP="00FD54D3">
      <w:pPr>
        <w:tabs>
          <w:tab w:val="center" w:pos="4819"/>
        </w:tabs>
        <w:rPr>
          <w:ins w:id="66" w:author="Constantine Smirnov" w:date="2023-06-07T04:13:00Z"/>
          <w:sz w:val="28"/>
          <w:szCs w:val="28"/>
        </w:rPr>
      </w:pPr>
      <w:ins w:id="67" w:author="Constantine Smirnov" w:date="2023-06-07T03:52:00Z">
        <w:r w:rsidRPr="00CE198A">
          <w:rPr>
            <w:sz w:val="28"/>
            <w:szCs w:val="28"/>
          </w:rPr>
          <w:tab/>
        </w:r>
      </w:ins>
    </w:p>
    <w:p w14:paraId="12D417B0" w14:textId="77777777" w:rsidR="002D2CB5" w:rsidRPr="00CE198A" w:rsidRDefault="002D2CB5" w:rsidP="00FD54D3">
      <w:pPr>
        <w:tabs>
          <w:tab w:val="center" w:pos="4819"/>
        </w:tabs>
        <w:rPr>
          <w:ins w:id="68" w:author="Constantine Smirnov" w:date="2023-06-07T04:13:00Z"/>
          <w:sz w:val="28"/>
          <w:szCs w:val="28"/>
        </w:rPr>
      </w:pPr>
    </w:p>
    <w:p w14:paraId="3F78789E" w14:textId="77777777" w:rsidR="002D2CB5" w:rsidRPr="00CE198A" w:rsidRDefault="002D2CB5" w:rsidP="00FD54D3">
      <w:pPr>
        <w:tabs>
          <w:tab w:val="center" w:pos="4819"/>
        </w:tabs>
        <w:rPr>
          <w:ins w:id="69" w:author="Constantine Smirnov" w:date="2023-06-07T04:13:00Z"/>
          <w:sz w:val="28"/>
          <w:szCs w:val="28"/>
        </w:rPr>
      </w:pPr>
    </w:p>
    <w:p w14:paraId="40B04011" w14:textId="77777777" w:rsidR="002D2CB5" w:rsidRPr="00CE198A" w:rsidRDefault="002D2CB5" w:rsidP="00FD54D3">
      <w:pPr>
        <w:tabs>
          <w:tab w:val="center" w:pos="4819"/>
        </w:tabs>
        <w:rPr>
          <w:ins w:id="70" w:author="Constantine Smirnov" w:date="2023-06-07T04:13:00Z"/>
          <w:sz w:val="28"/>
          <w:szCs w:val="28"/>
        </w:rPr>
      </w:pPr>
    </w:p>
    <w:p w14:paraId="5A5A2C94" w14:textId="77777777" w:rsidR="002D2CB5" w:rsidRPr="00CE198A" w:rsidRDefault="002D2CB5" w:rsidP="00FD54D3">
      <w:pPr>
        <w:tabs>
          <w:tab w:val="center" w:pos="4819"/>
        </w:tabs>
        <w:rPr>
          <w:ins w:id="71" w:author="Constantine Smirnov" w:date="2023-06-07T04:13:00Z"/>
          <w:sz w:val="28"/>
          <w:szCs w:val="28"/>
        </w:rPr>
      </w:pPr>
    </w:p>
    <w:p w14:paraId="7B98C1E9" w14:textId="77777777" w:rsidR="002D2CB5" w:rsidRPr="00CE198A" w:rsidRDefault="002D2CB5" w:rsidP="00FD54D3">
      <w:pPr>
        <w:tabs>
          <w:tab w:val="center" w:pos="4819"/>
        </w:tabs>
        <w:rPr>
          <w:ins w:id="72" w:author="Constantine Smirnov" w:date="2023-06-07T04:13:00Z"/>
          <w:sz w:val="28"/>
          <w:szCs w:val="28"/>
        </w:rPr>
      </w:pPr>
    </w:p>
    <w:p w14:paraId="606D112F" w14:textId="77777777" w:rsidR="002D2CB5" w:rsidRPr="00CE198A" w:rsidRDefault="002D2CB5" w:rsidP="00FD54D3">
      <w:pPr>
        <w:tabs>
          <w:tab w:val="center" w:pos="4819"/>
        </w:tabs>
        <w:rPr>
          <w:ins w:id="73" w:author="Constantine Smirnov" w:date="2023-06-07T04:13:00Z"/>
          <w:sz w:val="28"/>
          <w:szCs w:val="28"/>
        </w:rPr>
      </w:pPr>
    </w:p>
    <w:p w14:paraId="28EFEFC8" w14:textId="77777777" w:rsidR="002D2CB5" w:rsidRPr="00CE198A" w:rsidRDefault="002D2CB5" w:rsidP="002D2CB5">
      <w:pPr>
        <w:jc w:val="center"/>
        <w:rPr>
          <w:ins w:id="74" w:author="Constantine Smirnov" w:date="2023-06-07T04:13:00Z"/>
          <w:sz w:val="28"/>
          <w:szCs w:val="28"/>
        </w:rPr>
      </w:pPr>
      <w:ins w:id="75" w:author="Constantine Smirnov" w:date="2023-06-07T04:13:00Z">
        <w:r w:rsidRPr="00CE198A">
          <w:rPr>
            <w:sz w:val="28"/>
            <w:szCs w:val="28"/>
          </w:rPr>
          <w:t>Москва</w:t>
        </w:r>
      </w:ins>
    </w:p>
    <w:p w14:paraId="17CE9A69" w14:textId="77777777" w:rsidR="002D2CB5" w:rsidRPr="00CE198A" w:rsidRDefault="002D2CB5" w:rsidP="002D2CB5">
      <w:pPr>
        <w:jc w:val="center"/>
        <w:rPr>
          <w:ins w:id="76" w:author="Constantine Smirnov" w:date="2023-06-07T04:13:00Z"/>
          <w:sz w:val="28"/>
          <w:szCs w:val="28"/>
        </w:rPr>
      </w:pPr>
      <w:ins w:id="77" w:author="Constantine Smirnov" w:date="2023-06-07T04:13:00Z">
        <w:r w:rsidRPr="00CE198A">
          <w:rPr>
            <w:sz w:val="28"/>
            <w:szCs w:val="28"/>
          </w:rPr>
          <w:t>2023</w:t>
        </w:r>
      </w:ins>
    </w:p>
    <w:p w14:paraId="6F4746D5" w14:textId="77777777" w:rsidR="002D2CB5" w:rsidRPr="00CE198A" w:rsidRDefault="002D2CB5" w:rsidP="002D2CB5">
      <w:pPr>
        <w:tabs>
          <w:tab w:val="center" w:pos="4819"/>
        </w:tabs>
        <w:jc w:val="center"/>
        <w:rPr>
          <w:sz w:val="28"/>
          <w:szCs w:val="28"/>
        </w:rPr>
        <w:sectPr w:rsidR="002D2CB5" w:rsidRPr="00CE198A" w:rsidSect="00E9771C">
          <w:headerReference w:type="default" r:id="rId18"/>
          <w:footerReference w:type="default" r:id="rId19"/>
          <w:footerReference w:type="first" r:id="rId20"/>
          <w:pgSz w:w="11907" w:h="16839" w:code="9"/>
          <w:pgMar w:top="510" w:right="1021" w:bottom="567" w:left="1247" w:header="737" w:footer="680" w:gutter="0"/>
          <w:pgNumType w:start="1"/>
          <w:cols w:space="720"/>
          <w:titlePg/>
          <w:docGrid w:linePitch="326"/>
        </w:sectPr>
      </w:pPr>
    </w:p>
    <w:p w14:paraId="1C754534" w14:textId="77777777" w:rsidR="0094575F" w:rsidRPr="00CE198A" w:rsidRDefault="0094575F" w:rsidP="0094575F">
      <w:pPr>
        <w:pStyle w:val="SCe"/>
        <w:rPr>
          <w:sz w:val="28"/>
          <w:szCs w:val="28"/>
        </w:rPr>
      </w:pPr>
      <w:bookmarkStart w:id="83" w:name="_Hlk136997633"/>
      <w:bookmarkStart w:id="84" w:name="_Toc446010235"/>
      <w:r w:rsidRPr="00CE198A">
        <w:rPr>
          <w:sz w:val="28"/>
          <w:szCs w:val="28"/>
        </w:rPr>
        <w:t>История изменений</w:t>
      </w:r>
    </w:p>
    <w:tbl>
      <w:tblPr>
        <w:tblStyle w:val="SC9"/>
        <w:tblW w:w="5000" w:type="pct"/>
        <w:tblLayout w:type="fixed"/>
        <w:tblLook w:val="04A0" w:firstRow="1" w:lastRow="0" w:firstColumn="1" w:lastColumn="0" w:noHBand="0" w:noVBand="1"/>
      </w:tblPr>
      <w:tblGrid>
        <w:gridCol w:w="963"/>
        <w:gridCol w:w="1205"/>
        <w:gridCol w:w="4218"/>
        <w:gridCol w:w="1627"/>
        <w:gridCol w:w="1557"/>
      </w:tblGrid>
      <w:tr w:rsidR="0094575F" w:rsidRPr="00CE198A" w14:paraId="14D4F0B2" w14:textId="77777777" w:rsidTr="007B5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963" w:type="dxa"/>
          </w:tcPr>
          <w:p w14:paraId="59EC9E0D" w14:textId="77777777" w:rsidR="0094575F" w:rsidRPr="00CE198A" w:rsidRDefault="0094575F" w:rsidP="0094575F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Версия</w:t>
            </w:r>
          </w:p>
        </w:tc>
        <w:tc>
          <w:tcPr>
            <w:tcW w:w="1205" w:type="dxa"/>
          </w:tcPr>
          <w:p w14:paraId="65784178" w14:textId="77777777" w:rsidR="0094575F" w:rsidRPr="00CE198A" w:rsidRDefault="0094575F" w:rsidP="0094575F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Дата</w:t>
            </w:r>
          </w:p>
        </w:tc>
        <w:tc>
          <w:tcPr>
            <w:tcW w:w="4218" w:type="dxa"/>
          </w:tcPr>
          <w:p w14:paraId="5174963F" w14:textId="77777777" w:rsidR="0094575F" w:rsidRPr="00CE198A" w:rsidRDefault="0094575F" w:rsidP="0094575F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Комментарий</w:t>
            </w:r>
          </w:p>
        </w:tc>
        <w:tc>
          <w:tcPr>
            <w:tcW w:w="1627" w:type="dxa"/>
          </w:tcPr>
          <w:p w14:paraId="00B4E02F" w14:textId="77777777" w:rsidR="0094575F" w:rsidRPr="00CE198A" w:rsidRDefault="0094575F" w:rsidP="0094575F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Автор</w:t>
            </w:r>
          </w:p>
        </w:tc>
        <w:tc>
          <w:tcPr>
            <w:tcW w:w="1557" w:type="dxa"/>
          </w:tcPr>
          <w:p w14:paraId="360910C4" w14:textId="77777777" w:rsidR="0094575F" w:rsidRPr="00CE198A" w:rsidRDefault="0094575F" w:rsidP="0094575F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Утвержден</w:t>
            </w:r>
          </w:p>
        </w:tc>
      </w:tr>
      <w:tr w:rsidR="0094575F" w:rsidRPr="00CE198A" w14:paraId="4676E4CE" w14:textId="77777777" w:rsidTr="007B5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963" w:type="dxa"/>
          </w:tcPr>
          <w:p w14:paraId="4822922A" w14:textId="77777777" w:rsidR="0094575F" w:rsidRPr="00CE198A" w:rsidRDefault="0094575F" w:rsidP="0094575F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205" w:type="dxa"/>
          </w:tcPr>
          <w:p w14:paraId="714E2341" w14:textId="77777777" w:rsidR="0094575F" w:rsidRPr="00CE198A" w:rsidRDefault="0094575F" w:rsidP="0094575F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4218" w:type="dxa"/>
          </w:tcPr>
          <w:p w14:paraId="5DAB7830" w14:textId="77777777" w:rsidR="0094575F" w:rsidRPr="00CE198A" w:rsidRDefault="0094575F" w:rsidP="0094575F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627" w:type="dxa"/>
          </w:tcPr>
          <w:p w14:paraId="162EA1C8" w14:textId="77777777" w:rsidR="0094575F" w:rsidRPr="00CE198A" w:rsidRDefault="0094575F" w:rsidP="0094575F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557" w:type="dxa"/>
          </w:tcPr>
          <w:p w14:paraId="16012F0E" w14:textId="77777777" w:rsidR="0094575F" w:rsidRPr="00CE198A" w:rsidRDefault="0094575F" w:rsidP="0094575F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CE76C3" w:rsidRPr="00CE198A" w14:paraId="309347FE" w14:textId="77777777" w:rsidTr="007B57B3">
        <w:tc>
          <w:tcPr>
            <w:tcW w:w="963" w:type="dxa"/>
          </w:tcPr>
          <w:p w14:paraId="5A349FEE" w14:textId="48F92AF7" w:rsidR="00CE76C3" w:rsidRPr="00CE198A" w:rsidRDefault="00353F23" w:rsidP="00810A19">
            <w:pPr>
              <w:pStyle w:val="SC7"/>
              <w:rPr>
                <w:sz w:val="28"/>
                <w:szCs w:val="28"/>
              </w:rPr>
            </w:pPr>
            <w:del w:id="85" w:author="Constantine Smirnov" w:date="2023-06-07T03:52:00Z">
              <w:r w:rsidRPr="00CE198A" w:rsidDel="00850F20">
                <w:rPr>
                  <w:sz w:val="28"/>
                  <w:szCs w:val="28"/>
                </w:rPr>
                <w:delText>1.1</w:delText>
              </w:r>
            </w:del>
          </w:p>
        </w:tc>
        <w:tc>
          <w:tcPr>
            <w:tcW w:w="1205" w:type="dxa"/>
          </w:tcPr>
          <w:p w14:paraId="2FE85949" w14:textId="4E58064B" w:rsidR="00CE76C3" w:rsidRPr="00CE198A" w:rsidRDefault="00353F23" w:rsidP="00810A19">
            <w:pPr>
              <w:pStyle w:val="SC7"/>
              <w:rPr>
                <w:sz w:val="28"/>
                <w:szCs w:val="28"/>
              </w:rPr>
            </w:pPr>
            <w:del w:id="86" w:author="Constantine Smirnov" w:date="2023-06-07T02:39:00Z">
              <w:r w:rsidRPr="00CE198A" w:rsidDel="00F4725F">
                <w:rPr>
                  <w:sz w:val="28"/>
                  <w:szCs w:val="28"/>
                </w:rPr>
                <w:delText>02.05.2017</w:delText>
              </w:r>
            </w:del>
          </w:p>
        </w:tc>
        <w:tc>
          <w:tcPr>
            <w:tcW w:w="4218" w:type="dxa"/>
          </w:tcPr>
          <w:p w14:paraId="19657BB2" w14:textId="1ECA718C" w:rsidR="00353F23" w:rsidRPr="00CE198A" w:rsidDel="00132A9F" w:rsidRDefault="00353F23" w:rsidP="00132A9F">
            <w:pPr>
              <w:pStyle w:val="SCf3"/>
              <w:numPr>
                <w:ilvl w:val="0"/>
                <w:numId w:val="0"/>
              </w:numPr>
              <w:ind w:left="644" w:hanging="360"/>
              <w:rPr>
                <w:del w:id="87" w:author="Constantine Smirnov" w:date="2023-06-07T03:49:00Z"/>
                <w:sz w:val="28"/>
                <w:szCs w:val="28"/>
              </w:rPr>
            </w:pPr>
            <w:del w:id="88" w:author="Constantine Smirnov" w:date="2023-06-07T03:49:00Z">
              <w:r w:rsidRPr="00CE198A" w:rsidDel="00132A9F">
                <w:rPr>
                  <w:sz w:val="28"/>
                  <w:szCs w:val="28"/>
                </w:rPr>
                <w:delText>Исправлены полученные замечания;</w:delText>
              </w:r>
            </w:del>
          </w:p>
          <w:p w14:paraId="5831A5A7" w14:textId="57258A10" w:rsidR="00353F23" w:rsidRPr="00CE198A" w:rsidDel="00132A9F" w:rsidRDefault="00353F23" w:rsidP="00132A9F">
            <w:pPr>
              <w:pStyle w:val="SCf3"/>
              <w:numPr>
                <w:ilvl w:val="0"/>
                <w:numId w:val="0"/>
              </w:numPr>
              <w:ind w:left="644" w:hanging="360"/>
              <w:rPr>
                <w:del w:id="89" w:author="Constantine Smirnov" w:date="2023-06-07T03:49:00Z"/>
                <w:sz w:val="28"/>
                <w:szCs w:val="28"/>
              </w:rPr>
            </w:pPr>
            <w:del w:id="90" w:author="Constantine Smirnov" w:date="2023-06-07T03:49:00Z">
              <w:r w:rsidRPr="00CE198A" w:rsidDel="00132A9F">
                <w:rPr>
                  <w:sz w:val="28"/>
                  <w:szCs w:val="28"/>
                </w:rPr>
                <w:delText>Заполнены недостающие разделы;</w:delText>
              </w:r>
            </w:del>
          </w:p>
          <w:p w14:paraId="7FB6079A" w14:textId="562E66F8" w:rsidR="00CE76C3" w:rsidRPr="00CE198A" w:rsidRDefault="00353F23" w:rsidP="00132A9F">
            <w:pPr>
              <w:pStyle w:val="SCf3"/>
              <w:numPr>
                <w:ilvl w:val="0"/>
                <w:numId w:val="0"/>
              </w:numPr>
              <w:ind w:left="644" w:hanging="360"/>
              <w:rPr>
                <w:sz w:val="28"/>
                <w:szCs w:val="28"/>
              </w:rPr>
            </w:pPr>
            <w:del w:id="91" w:author="Constantine Smirnov" w:date="2023-06-07T03:49:00Z">
              <w:r w:rsidRPr="00CE198A" w:rsidDel="00132A9F">
                <w:rPr>
                  <w:sz w:val="28"/>
                  <w:szCs w:val="28"/>
                </w:rPr>
                <w:delText>Внесены сквозные правки по тексту</w:delText>
              </w:r>
            </w:del>
          </w:p>
        </w:tc>
        <w:tc>
          <w:tcPr>
            <w:tcW w:w="1627" w:type="dxa"/>
          </w:tcPr>
          <w:p w14:paraId="054EA718" w14:textId="2D0C4B9A" w:rsidR="00CE76C3" w:rsidRPr="00CE198A" w:rsidRDefault="00353F23" w:rsidP="00810A19">
            <w:pPr>
              <w:pStyle w:val="SC7"/>
              <w:rPr>
                <w:sz w:val="28"/>
                <w:szCs w:val="28"/>
              </w:rPr>
            </w:pPr>
            <w:del w:id="92" w:author="Constantine Smirnov" w:date="2023-06-07T02:39:00Z">
              <w:r w:rsidRPr="00CE198A" w:rsidDel="00387D25">
                <w:rPr>
                  <w:sz w:val="28"/>
                  <w:szCs w:val="28"/>
                </w:rPr>
                <w:delText>Велькин М.П.</w:delText>
              </w:r>
            </w:del>
          </w:p>
        </w:tc>
        <w:tc>
          <w:tcPr>
            <w:tcW w:w="1557" w:type="dxa"/>
          </w:tcPr>
          <w:p w14:paraId="356CF8D8" w14:textId="77777777" w:rsidR="00CE76C3" w:rsidRPr="00CE198A" w:rsidRDefault="00CE76C3" w:rsidP="00810A19">
            <w:pPr>
              <w:pStyle w:val="SC7"/>
              <w:rPr>
                <w:sz w:val="28"/>
                <w:szCs w:val="28"/>
              </w:rPr>
            </w:pPr>
          </w:p>
        </w:tc>
      </w:tr>
      <w:tr w:rsidR="001C0A8C" w:rsidRPr="00CE198A" w:rsidDel="007B57B3" w14:paraId="6A81BED0" w14:textId="38E2643D" w:rsidTr="007B57B3">
        <w:trPr>
          <w:del w:id="93" w:author="Constantine Smirnov" w:date="2023-06-07T02:55:00Z"/>
        </w:trPr>
        <w:tc>
          <w:tcPr>
            <w:tcW w:w="963" w:type="dxa"/>
          </w:tcPr>
          <w:p w14:paraId="1D3DA6BB" w14:textId="58E74565" w:rsidR="001C0A8C" w:rsidRPr="00CE198A" w:rsidDel="007B57B3" w:rsidRDefault="001C0A8C" w:rsidP="00271446">
            <w:pPr>
              <w:pStyle w:val="SC7"/>
              <w:rPr>
                <w:del w:id="94" w:author="Constantine Smirnov" w:date="2023-06-07T02:55:00Z"/>
                <w:sz w:val="28"/>
                <w:szCs w:val="28"/>
              </w:rPr>
            </w:pPr>
          </w:p>
        </w:tc>
        <w:tc>
          <w:tcPr>
            <w:tcW w:w="1205" w:type="dxa"/>
          </w:tcPr>
          <w:p w14:paraId="61320409" w14:textId="3B5E121A" w:rsidR="001C0A8C" w:rsidRPr="00CE198A" w:rsidDel="007B57B3" w:rsidRDefault="001C0A8C" w:rsidP="00271446">
            <w:pPr>
              <w:pStyle w:val="SC7"/>
              <w:rPr>
                <w:del w:id="95" w:author="Constantine Smirnov" w:date="2023-06-07T02:55:00Z"/>
                <w:sz w:val="28"/>
                <w:szCs w:val="28"/>
              </w:rPr>
            </w:pPr>
          </w:p>
        </w:tc>
        <w:tc>
          <w:tcPr>
            <w:tcW w:w="4218" w:type="dxa"/>
          </w:tcPr>
          <w:p w14:paraId="56D1BEA3" w14:textId="22E94431" w:rsidR="001C0A8C" w:rsidRPr="00CE198A" w:rsidDel="007B57B3" w:rsidRDefault="001C0A8C" w:rsidP="00271446">
            <w:pPr>
              <w:pStyle w:val="SC7"/>
              <w:rPr>
                <w:del w:id="96" w:author="Constantine Smirnov" w:date="2023-06-07T02:55:00Z"/>
                <w:sz w:val="28"/>
                <w:szCs w:val="28"/>
              </w:rPr>
            </w:pPr>
          </w:p>
        </w:tc>
        <w:tc>
          <w:tcPr>
            <w:tcW w:w="1627" w:type="dxa"/>
          </w:tcPr>
          <w:p w14:paraId="478B463C" w14:textId="69E9CFFC" w:rsidR="001C0A8C" w:rsidRPr="00CE198A" w:rsidDel="007B57B3" w:rsidRDefault="001C0A8C" w:rsidP="00271446">
            <w:pPr>
              <w:pStyle w:val="SC7"/>
              <w:rPr>
                <w:del w:id="97" w:author="Constantine Smirnov" w:date="2023-06-07T02:55:00Z"/>
                <w:sz w:val="28"/>
                <w:szCs w:val="28"/>
              </w:rPr>
            </w:pPr>
          </w:p>
        </w:tc>
        <w:tc>
          <w:tcPr>
            <w:tcW w:w="1557" w:type="dxa"/>
          </w:tcPr>
          <w:p w14:paraId="45124F87" w14:textId="49DCDBA0" w:rsidR="001C0A8C" w:rsidRPr="00CE198A" w:rsidDel="007B57B3" w:rsidRDefault="001C0A8C" w:rsidP="00271446">
            <w:pPr>
              <w:pStyle w:val="SC7"/>
              <w:rPr>
                <w:del w:id="98" w:author="Constantine Smirnov" w:date="2023-06-07T02:55:00Z"/>
                <w:sz w:val="28"/>
                <w:szCs w:val="28"/>
              </w:rPr>
            </w:pPr>
          </w:p>
        </w:tc>
      </w:tr>
      <w:bookmarkEnd w:id="83"/>
      <w:tr w:rsidR="001C0A8C" w:rsidRPr="00CE198A" w:rsidDel="007B57B3" w14:paraId="48825AA0" w14:textId="150B24FF" w:rsidTr="007B57B3">
        <w:trPr>
          <w:del w:id="99" w:author="Constantine Smirnov" w:date="2023-06-07T02:55:00Z"/>
        </w:trPr>
        <w:tc>
          <w:tcPr>
            <w:tcW w:w="963" w:type="dxa"/>
          </w:tcPr>
          <w:p w14:paraId="0E822A6D" w14:textId="602C4D34" w:rsidR="001C0A8C" w:rsidRPr="00CE198A" w:rsidDel="007B57B3" w:rsidRDefault="001C0A8C" w:rsidP="00271446">
            <w:pPr>
              <w:pStyle w:val="SC7"/>
              <w:rPr>
                <w:del w:id="100" w:author="Constantine Smirnov" w:date="2023-06-07T02:55:00Z"/>
                <w:sz w:val="28"/>
                <w:szCs w:val="28"/>
              </w:rPr>
            </w:pPr>
          </w:p>
        </w:tc>
        <w:tc>
          <w:tcPr>
            <w:tcW w:w="1205" w:type="dxa"/>
          </w:tcPr>
          <w:p w14:paraId="32A24A8D" w14:textId="1E9AA3F3" w:rsidR="001C0A8C" w:rsidRPr="00CE198A" w:rsidDel="007B57B3" w:rsidRDefault="001C0A8C" w:rsidP="00271446">
            <w:pPr>
              <w:pStyle w:val="SC7"/>
              <w:rPr>
                <w:del w:id="101" w:author="Constantine Smirnov" w:date="2023-06-07T02:55:00Z"/>
                <w:sz w:val="28"/>
                <w:szCs w:val="28"/>
              </w:rPr>
            </w:pPr>
          </w:p>
        </w:tc>
        <w:tc>
          <w:tcPr>
            <w:tcW w:w="4218" w:type="dxa"/>
          </w:tcPr>
          <w:p w14:paraId="1712CA7B" w14:textId="2D9075DF" w:rsidR="001C0A8C" w:rsidRPr="00CE198A" w:rsidDel="007B57B3" w:rsidRDefault="001C0A8C" w:rsidP="00271446">
            <w:pPr>
              <w:pStyle w:val="SC7"/>
              <w:rPr>
                <w:del w:id="102" w:author="Constantine Smirnov" w:date="2023-06-07T02:55:00Z"/>
                <w:sz w:val="28"/>
                <w:szCs w:val="28"/>
              </w:rPr>
            </w:pPr>
          </w:p>
        </w:tc>
        <w:tc>
          <w:tcPr>
            <w:tcW w:w="1627" w:type="dxa"/>
          </w:tcPr>
          <w:p w14:paraId="46EEA08F" w14:textId="1A06C8A0" w:rsidR="001C0A8C" w:rsidRPr="00CE198A" w:rsidDel="007B57B3" w:rsidRDefault="001C0A8C" w:rsidP="00271446">
            <w:pPr>
              <w:pStyle w:val="SC7"/>
              <w:rPr>
                <w:del w:id="103" w:author="Constantine Smirnov" w:date="2023-06-07T02:55:00Z"/>
                <w:sz w:val="28"/>
                <w:szCs w:val="28"/>
              </w:rPr>
            </w:pPr>
          </w:p>
        </w:tc>
        <w:tc>
          <w:tcPr>
            <w:tcW w:w="1557" w:type="dxa"/>
          </w:tcPr>
          <w:p w14:paraId="4B92598D" w14:textId="114B6916" w:rsidR="001C0A8C" w:rsidRPr="00CE198A" w:rsidDel="007B57B3" w:rsidRDefault="001C0A8C" w:rsidP="00271446">
            <w:pPr>
              <w:pStyle w:val="SC7"/>
              <w:rPr>
                <w:del w:id="104" w:author="Constantine Smirnov" w:date="2023-06-07T02:55:00Z"/>
                <w:sz w:val="28"/>
                <w:szCs w:val="28"/>
              </w:rPr>
            </w:pPr>
          </w:p>
        </w:tc>
      </w:tr>
      <w:tr w:rsidR="001C0A8C" w:rsidRPr="00CE198A" w:rsidDel="007B57B3" w14:paraId="4457AFA9" w14:textId="3774590C" w:rsidTr="007B57B3">
        <w:trPr>
          <w:del w:id="105" w:author="Constantine Smirnov" w:date="2023-06-07T02:55:00Z"/>
        </w:trPr>
        <w:tc>
          <w:tcPr>
            <w:tcW w:w="963" w:type="dxa"/>
          </w:tcPr>
          <w:p w14:paraId="4BDB9540" w14:textId="6797005C" w:rsidR="001C0A8C" w:rsidRPr="00CE198A" w:rsidDel="007B57B3" w:rsidRDefault="001C0A8C" w:rsidP="00271446">
            <w:pPr>
              <w:pStyle w:val="SC7"/>
              <w:rPr>
                <w:del w:id="106" w:author="Constantine Smirnov" w:date="2023-06-07T02:55:00Z"/>
                <w:sz w:val="28"/>
                <w:szCs w:val="28"/>
              </w:rPr>
            </w:pPr>
          </w:p>
        </w:tc>
        <w:tc>
          <w:tcPr>
            <w:tcW w:w="1205" w:type="dxa"/>
          </w:tcPr>
          <w:p w14:paraId="41F98C05" w14:textId="26F5AC54" w:rsidR="001C0A8C" w:rsidRPr="00CE198A" w:rsidDel="007B57B3" w:rsidRDefault="001C0A8C" w:rsidP="00271446">
            <w:pPr>
              <w:pStyle w:val="SC7"/>
              <w:rPr>
                <w:del w:id="107" w:author="Constantine Smirnov" w:date="2023-06-07T02:55:00Z"/>
                <w:sz w:val="28"/>
                <w:szCs w:val="28"/>
              </w:rPr>
            </w:pPr>
          </w:p>
        </w:tc>
        <w:tc>
          <w:tcPr>
            <w:tcW w:w="4218" w:type="dxa"/>
          </w:tcPr>
          <w:p w14:paraId="1D7D7881" w14:textId="39E0E35D" w:rsidR="001C0A8C" w:rsidRPr="00CE198A" w:rsidDel="007B57B3" w:rsidRDefault="001C0A8C" w:rsidP="00271446">
            <w:pPr>
              <w:pStyle w:val="SC7"/>
              <w:rPr>
                <w:del w:id="108" w:author="Constantine Smirnov" w:date="2023-06-07T02:55:00Z"/>
                <w:sz w:val="28"/>
                <w:szCs w:val="28"/>
              </w:rPr>
            </w:pPr>
          </w:p>
        </w:tc>
        <w:tc>
          <w:tcPr>
            <w:tcW w:w="1627" w:type="dxa"/>
          </w:tcPr>
          <w:p w14:paraId="7184BAC9" w14:textId="037F4041" w:rsidR="001C0A8C" w:rsidRPr="00CE198A" w:rsidDel="007B57B3" w:rsidRDefault="001C0A8C" w:rsidP="00271446">
            <w:pPr>
              <w:pStyle w:val="SC7"/>
              <w:rPr>
                <w:del w:id="109" w:author="Constantine Smirnov" w:date="2023-06-07T02:55:00Z"/>
                <w:sz w:val="28"/>
                <w:szCs w:val="28"/>
              </w:rPr>
            </w:pPr>
          </w:p>
        </w:tc>
        <w:tc>
          <w:tcPr>
            <w:tcW w:w="1557" w:type="dxa"/>
          </w:tcPr>
          <w:p w14:paraId="0BFEADA1" w14:textId="43D0AC72" w:rsidR="001C0A8C" w:rsidRPr="00CE198A" w:rsidDel="007B57B3" w:rsidRDefault="001C0A8C" w:rsidP="00271446">
            <w:pPr>
              <w:pStyle w:val="SC7"/>
              <w:rPr>
                <w:del w:id="110" w:author="Constantine Smirnov" w:date="2023-06-07T02:55:00Z"/>
                <w:sz w:val="28"/>
                <w:szCs w:val="28"/>
              </w:rPr>
            </w:pPr>
          </w:p>
        </w:tc>
      </w:tr>
      <w:tr w:rsidR="001C0A8C" w:rsidRPr="00CE198A" w:rsidDel="007B57B3" w14:paraId="1775F222" w14:textId="4BAF55F3" w:rsidTr="007B57B3">
        <w:trPr>
          <w:del w:id="111" w:author="Constantine Smirnov" w:date="2023-06-07T02:55:00Z"/>
        </w:trPr>
        <w:tc>
          <w:tcPr>
            <w:tcW w:w="963" w:type="dxa"/>
          </w:tcPr>
          <w:p w14:paraId="72FACCBE" w14:textId="0588EDB7" w:rsidR="001C0A8C" w:rsidRPr="00CE198A" w:rsidDel="007B57B3" w:rsidRDefault="001C0A8C" w:rsidP="00271446">
            <w:pPr>
              <w:pStyle w:val="SC7"/>
              <w:rPr>
                <w:del w:id="112" w:author="Constantine Smirnov" w:date="2023-06-07T02:55:00Z"/>
                <w:sz w:val="28"/>
                <w:szCs w:val="28"/>
              </w:rPr>
            </w:pPr>
          </w:p>
        </w:tc>
        <w:tc>
          <w:tcPr>
            <w:tcW w:w="1205" w:type="dxa"/>
          </w:tcPr>
          <w:p w14:paraId="1A8D99E0" w14:textId="71143C7A" w:rsidR="001C0A8C" w:rsidRPr="00CE198A" w:rsidDel="007B57B3" w:rsidRDefault="001C0A8C" w:rsidP="00271446">
            <w:pPr>
              <w:pStyle w:val="SC7"/>
              <w:rPr>
                <w:del w:id="113" w:author="Constantine Smirnov" w:date="2023-06-07T02:55:00Z"/>
                <w:sz w:val="28"/>
                <w:szCs w:val="28"/>
              </w:rPr>
            </w:pPr>
          </w:p>
        </w:tc>
        <w:tc>
          <w:tcPr>
            <w:tcW w:w="4218" w:type="dxa"/>
          </w:tcPr>
          <w:p w14:paraId="4554DBCD" w14:textId="3060FA99" w:rsidR="001C0A8C" w:rsidRPr="00CE198A" w:rsidDel="007B57B3" w:rsidRDefault="001C0A8C" w:rsidP="00271446">
            <w:pPr>
              <w:pStyle w:val="SC7"/>
              <w:rPr>
                <w:del w:id="114" w:author="Constantine Smirnov" w:date="2023-06-07T02:55:00Z"/>
                <w:sz w:val="28"/>
                <w:szCs w:val="28"/>
              </w:rPr>
            </w:pPr>
          </w:p>
        </w:tc>
        <w:tc>
          <w:tcPr>
            <w:tcW w:w="1627" w:type="dxa"/>
          </w:tcPr>
          <w:p w14:paraId="63810E81" w14:textId="137A972D" w:rsidR="001C0A8C" w:rsidRPr="00CE198A" w:rsidDel="007B57B3" w:rsidRDefault="001C0A8C" w:rsidP="00271446">
            <w:pPr>
              <w:pStyle w:val="SC7"/>
              <w:rPr>
                <w:del w:id="115" w:author="Constantine Smirnov" w:date="2023-06-07T02:55:00Z"/>
                <w:sz w:val="28"/>
                <w:szCs w:val="28"/>
              </w:rPr>
            </w:pPr>
          </w:p>
        </w:tc>
        <w:tc>
          <w:tcPr>
            <w:tcW w:w="1557" w:type="dxa"/>
          </w:tcPr>
          <w:p w14:paraId="69164C31" w14:textId="610659C9" w:rsidR="001C0A8C" w:rsidRPr="00CE198A" w:rsidDel="007B57B3" w:rsidRDefault="001C0A8C" w:rsidP="00271446">
            <w:pPr>
              <w:pStyle w:val="SC7"/>
              <w:rPr>
                <w:del w:id="116" w:author="Constantine Smirnov" w:date="2023-06-07T02:55:00Z"/>
                <w:sz w:val="28"/>
                <w:szCs w:val="28"/>
              </w:rPr>
            </w:pPr>
          </w:p>
        </w:tc>
      </w:tr>
      <w:tr w:rsidR="001C0A8C" w:rsidRPr="00CE198A" w:rsidDel="007B57B3" w14:paraId="5816E87B" w14:textId="2F41736A" w:rsidTr="007B57B3">
        <w:trPr>
          <w:del w:id="117" w:author="Constantine Smirnov" w:date="2023-06-07T02:55:00Z"/>
        </w:trPr>
        <w:tc>
          <w:tcPr>
            <w:tcW w:w="963" w:type="dxa"/>
          </w:tcPr>
          <w:p w14:paraId="22D6BF45" w14:textId="208134A1" w:rsidR="001C0A8C" w:rsidRPr="00CE198A" w:rsidDel="007B57B3" w:rsidRDefault="001C0A8C" w:rsidP="00271446">
            <w:pPr>
              <w:pStyle w:val="SC7"/>
              <w:rPr>
                <w:del w:id="118" w:author="Constantine Smirnov" w:date="2023-06-07T02:55:00Z"/>
                <w:sz w:val="28"/>
                <w:szCs w:val="28"/>
              </w:rPr>
            </w:pPr>
          </w:p>
        </w:tc>
        <w:tc>
          <w:tcPr>
            <w:tcW w:w="1205" w:type="dxa"/>
          </w:tcPr>
          <w:p w14:paraId="23748765" w14:textId="17CCC6CD" w:rsidR="001C0A8C" w:rsidRPr="00CE198A" w:rsidDel="007B57B3" w:rsidRDefault="001C0A8C" w:rsidP="00271446">
            <w:pPr>
              <w:pStyle w:val="SC7"/>
              <w:rPr>
                <w:del w:id="119" w:author="Constantine Smirnov" w:date="2023-06-07T02:55:00Z"/>
                <w:sz w:val="28"/>
                <w:szCs w:val="28"/>
              </w:rPr>
            </w:pPr>
          </w:p>
        </w:tc>
        <w:tc>
          <w:tcPr>
            <w:tcW w:w="4218" w:type="dxa"/>
          </w:tcPr>
          <w:p w14:paraId="487AF28D" w14:textId="25F376CC" w:rsidR="001C0A8C" w:rsidRPr="00CE198A" w:rsidDel="007B57B3" w:rsidRDefault="001C0A8C" w:rsidP="00271446">
            <w:pPr>
              <w:pStyle w:val="SC7"/>
              <w:rPr>
                <w:del w:id="120" w:author="Constantine Smirnov" w:date="2023-06-07T02:55:00Z"/>
                <w:sz w:val="28"/>
                <w:szCs w:val="28"/>
              </w:rPr>
            </w:pPr>
          </w:p>
        </w:tc>
        <w:tc>
          <w:tcPr>
            <w:tcW w:w="1627" w:type="dxa"/>
          </w:tcPr>
          <w:p w14:paraId="2FB7E24A" w14:textId="08213F2A" w:rsidR="001C0A8C" w:rsidRPr="00CE198A" w:rsidDel="007B57B3" w:rsidRDefault="001C0A8C" w:rsidP="00271446">
            <w:pPr>
              <w:pStyle w:val="SC7"/>
              <w:rPr>
                <w:del w:id="121" w:author="Constantine Smirnov" w:date="2023-06-07T02:55:00Z"/>
                <w:sz w:val="28"/>
                <w:szCs w:val="28"/>
              </w:rPr>
            </w:pPr>
          </w:p>
        </w:tc>
        <w:tc>
          <w:tcPr>
            <w:tcW w:w="1557" w:type="dxa"/>
          </w:tcPr>
          <w:p w14:paraId="3C710D45" w14:textId="7E80D392" w:rsidR="001C0A8C" w:rsidRPr="00CE198A" w:rsidDel="007B57B3" w:rsidRDefault="001C0A8C" w:rsidP="00271446">
            <w:pPr>
              <w:pStyle w:val="SC7"/>
              <w:rPr>
                <w:del w:id="122" w:author="Constantine Smirnov" w:date="2023-06-07T02:55:00Z"/>
                <w:sz w:val="28"/>
                <w:szCs w:val="28"/>
              </w:rPr>
            </w:pPr>
          </w:p>
        </w:tc>
      </w:tr>
      <w:tr w:rsidR="001C0A8C" w:rsidRPr="00CE198A" w:rsidDel="007B57B3" w14:paraId="658B1966" w14:textId="4645C39F" w:rsidTr="007B57B3">
        <w:trPr>
          <w:del w:id="123" w:author="Constantine Smirnov" w:date="2023-06-07T02:55:00Z"/>
        </w:trPr>
        <w:tc>
          <w:tcPr>
            <w:tcW w:w="963" w:type="dxa"/>
          </w:tcPr>
          <w:p w14:paraId="01E19D6A" w14:textId="7CF56838" w:rsidR="001C0A8C" w:rsidRPr="00CE198A" w:rsidDel="007B57B3" w:rsidRDefault="001C0A8C" w:rsidP="00271446">
            <w:pPr>
              <w:pStyle w:val="SC7"/>
              <w:rPr>
                <w:del w:id="124" w:author="Constantine Smirnov" w:date="2023-06-07T02:55:00Z"/>
                <w:sz w:val="28"/>
                <w:szCs w:val="28"/>
              </w:rPr>
            </w:pPr>
          </w:p>
        </w:tc>
        <w:tc>
          <w:tcPr>
            <w:tcW w:w="1205" w:type="dxa"/>
          </w:tcPr>
          <w:p w14:paraId="4760A01B" w14:textId="6DAC2DD1" w:rsidR="001C0A8C" w:rsidRPr="00CE198A" w:rsidDel="007B57B3" w:rsidRDefault="001C0A8C" w:rsidP="00271446">
            <w:pPr>
              <w:pStyle w:val="SC7"/>
              <w:rPr>
                <w:del w:id="125" w:author="Constantine Smirnov" w:date="2023-06-07T02:55:00Z"/>
                <w:sz w:val="28"/>
                <w:szCs w:val="28"/>
              </w:rPr>
            </w:pPr>
          </w:p>
        </w:tc>
        <w:tc>
          <w:tcPr>
            <w:tcW w:w="4218" w:type="dxa"/>
          </w:tcPr>
          <w:p w14:paraId="60EB1948" w14:textId="0166A656" w:rsidR="001C0A8C" w:rsidRPr="00CE198A" w:rsidDel="007B57B3" w:rsidRDefault="001C0A8C" w:rsidP="00271446">
            <w:pPr>
              <w:pStyle w:val="SC7"/>
              <w:rPr>
                <w:del w:id="126" w:author="Constantine Smirnov" w:date="2023-06-07T02:55:00Z"/>
                <w:sz w:val="28"/>
                <w:szCs w:val="28"/>
              </w:rPr>
            </w:pPr>
          </w:p>
        </w:tc>
        <w:tc>
          <w:tcPr>
            <w:tcW w:w="1627" w:type="dxa"/>
          </w:tcPr>
          <w:p w14:paraId="3635B819" w14:textId="5A07EB03" w:rsidR="001C0A8C" w:rsidRPr="00CE198A" w:rsidDel="007B57B3" w:rsidRDefault="001C0A8C" w:rsidP="00271446">
            <w:pPr>
              <w:pStyle w:val="SC7"/>
              <w:rPr>
                <w:del w:id="127" w:author="Constantine Smirnov" w:date="2023-06-07T02:55:00Z"/>
                <w:sz w:val="28"/>
                <w:szCs w:val="28"/>
              </w:rPr>
            </w:pPr>
          </w:p>
        </w:tc>
        <w:tc>
          <w:tcPr>
            <w:tcW w:w="1557" w:type="dxa"/>
          </w:tcPr>
          <w:p w14:paraId="45E461DC" w14:textId="7CCFADA6" w:rsidR="001C0A8C" w:rsidRPr="00CE198A" w:rsidDel="007B57B3" w:rsidRDefault="001C0A8C" w:rsidP="00271446">
            <w:pPr>
              <w:pStyle w:val="SC7"/>
              <w:rPr>
                <w:del w:id="128" w:author="Constantine Smirnov" w:date="2023-06-07T02:55:00Z"/>
                <w:sz w:val="28"/>
                <w:szCs w:val="28"/>
              </w:rPr>
            </w:pPr>
          </w:p>
        </w:tc>
      </w:tr>
      <w:tr w:rsidR="001C0A8C" w:rsidRPr="00CE198A" w:rsidDel="007B57B3" w14:paraId="67377F38" w14:textId="273C4103" w:rsidTr="007B57B3">
        <w:trPr>
          <w:del w:id="129" w:author="Constantine Smirnov" w:date="2023-06-07T02:55:00Z"/>
        </w:trPr>
        <w:tc>
          <w:tcPr>
            <w:tcW w:w="963" w:type="dxa"/>
          </w:tcPr>
          <w:p w14:paraId="245A4E26" w14:textId="7D6E9096" w:rsidR="001C0A8C" w:rsidRPr="00CE198A" w:rsidDel="007B57B3" w:rsidRDefault="001C0A8C" w:rsidP="00271446">
            <w:pPr>
              <w:pStyle w:val="SC7"/>
              <w:rPr>
                <w:del w:id="130" w:author="Constantine Smirnov" w:date="2023-06-07T02:55:00Z"/>
                <w:sz w:val="28"/>
                <w:szCs w:val="28"/>
              </w:rPr>
            </w:pPr>
          </w:p>
        </w:tc>
        <w:tc>
          <w:tcPr>
            <w:tcW w:w="1205" w:type="dxa"/>
          </w:tcPr>
          <w:p w14:paraId="3774D774" w14:textId="15ADC4EE" w:rsidR="001C0A8C" w:rsidRPr="00CE198A" w:rsidDel="007B57B3" w:rsidRDefault="001C0A8C" w:rsidP="00271446">
            <w:pPr>
              <w:pStyle w:val="SC7"/>
              <w:rPr>
                <w:del w:id="131" w:author="Constantine Smirnov" w:date="2023-06-07T02:55:00Z"/>
                <w:sz w:val="28"/>
                <w:szCs w:val="28"/>
              </w:rPr>
            </w:pPr>
          </w:p>
        </w:tc>
        <w:tc>
          <w:tcPr>
            <w:tcW w:w="4218" w:type="dxa"/>
          </w:tcPr>
          <w:p w14:paraId="187A5A34" w14:textId="46688A72" w:rsidR="001C0A8C" w:rsidRPr="00CE198A" w:rsidDel="007B57B3" w:rsidRDefault="001C0A8C" w:rsidP="00271446">
            <w:pPr>
              <w:pStyle w:val="SC7"/>
              <w:rPr>
                <w:del w:id="132" w:author="Constantine Smirnov" w:date="2023-06-07T02:55:00Z"/>
                <w:sz w:val="28"/>
                <w:szCs w:val="28"/>
              </w:rPr>
            </w:pPr>
          </w:p>
        </w:tc>
        <w:tc>
          <w:tcPr>
            <w:tcW w:w="1627" w:type="dxa"/>
          </w:tcPr>
          <w:p w14:paraId="28E3474C" w14:textId="339402CB" w:rsidR="001C0A8C" w:rsidRPr="00CE198A" w:rsidDel="007B57B3" w:rsidRDefault="001C0A8C" w:rsidP="00271446">
            <w:pPr>
              <w:pStyle w:val="SC7"/>
              <w:rPr>
                <w:del w:id="133" w:author="Constantine Smirnov" w:date="2023-06-07T02:55:00Z"/>
                <w:sz w:val="28"/>
                <w:szCs w:val="28"/>
              </w:rPr>
            </w:pPr>
          </w:p>
        </w:tc>
        <w:tc>
          <w:tcPr>
            <w:tcW w:w="1557" w:type="dxa"/>
          </w:tcPr>
          <w:p w14:paraId="3232F03F" w14:textId="503BF53F" w:rsidR="001C0A8C" w:rsidRPr="00CE198A" w:rsidDel="007B57B3" w:rsidRDefault="001C0A8C" w:rsidP="00271446">
            <w:pPr>
              <w:pStyle w:val="SC7"/>
              <w:rPr>
                <w:del w:id="134" w:author="Constantine Smirnov" w:date="2023-06-07T02:55:00Z"/>
                <w:sz w:val="28"/>
                <w:szCs w:val="28"/>
              </w:rPr>
            </w:pPr>
          </w:p>
        </w:tc>
      </w:tr>
      <w:tr w:rsidR="001C0A8C" w:rsidRPr="00CE198A" w:rsidDel="007B57B3" w14:paraId="27742DAE" w14:textId="4D4845C8" w:rsidTr="007B57B3">
        <w:trPr>
          <w:del w:id="135" w:author="Constantine Smirnov" w:date="2023-06-07T02:55:00Z"/>
        </w:trPr>
        <w:tc>
          <w:tcPr>
            <w:tcW w:w="963" w:type="dxa"/>
          </w:tcPr>
          <w:p w14:paraId="57187B7B" w14:textId="4D96E2BC" w:rsidR="001C0A8C" w:rsidRPr="00CE198A" w:rsidDel="007B57B3" w:rsidRDefault="001C0A8C" w:rsidP="00271446">
            <w:pPr>
              <w:pStyle w:val="SC7"/>
              <w:rPr>
                <w:del w:id="136" w:author="Constantine Smirnov" w:date="2023-06-07T02:55:00Z"/>
                <w:sz w:val="28"/>
                <w:szCs w:val="28"/>
              </w:rPr>
            </w:pPr>
          </w:p>
        </w:tc>
        <w:tc>
          <w:tcPr>
            <w:tcW w:w="1205" w:type="dxa"/>
          </w:tcPr>
          <w:p w14:paraId="61460C5A" w14:textId="30852D8D" w:rsidR="001C0A8C" w:rsidRPr="00CE198A" w:rsidDel="007B57B3" w:rsidRDefault="001C0A8C" w:rsidP="00271446">
            <w:pPr>
              <w:pStyle w:val="SC7"/>
              <w:rPr>
                <w:del w:id="137" w:author="Constantine Smirnov" w:date="2023-06-07T02:55:00Z"/>
                <w:sz w:val="28"/>
                <w:szCs w:val="28"/>
              </w:rPr>
            </w:pPr>
          </w:p>
        </w:tc>
        <w:tc>
          <w:tcPr>
            <w:tcW w:w="4218" w:type="dxa"/>
          </w:tcPr>
          <w:p w14:paraId="5754BD66" w14:textId="0031393E" w:rsidR="001C0A8C" w:rsidRPr="00CE198A" w:rsidDel="007B57B3" w:rsidRDefault="001C0A8C" w:rsidP="00271446">
            <w:pPr>
              <w:pStyle w:val="SC7"/>
              <w:rPr>
                <w:del w:id="138" w:author="Constantine Smirnov" w:date="2023-06-07T02:55:00Z"/>
                <w:sz w:val="28"/>
                <w:szCs w:val="28"/>
              </w:rPr>
            </w:pPr>
          </w:p>
        </w:tc>
        <w:tc>
          <w:tcPr>
            <w:tcW w:w="1627" w:type="dxa"/>
          </w:tcPr>
          <w:p w14:paraId="68F2D0B0" w14:textId="7B6DA9C8" w:rsidR="001C0A8C" w:rsidRPr="00CE198A" w:rsidDel="007B57B3" w:rsidRDefault="001C0A8C" w:rsidP="00271446">
            <w:pPr>
              <w:pStyle w:val="SC7"/>
              <w:rPr>
                <w:del w:id="139" w:author="Constantine Smirnov" w:date="2023-06-07T02:55:00Z"/>
                <w:sz w:val="28"/>
                <w:szCs w:val="28"/>
              </w:rPr>
            </w:pPr>
          </w:p>
        </w:tc>
        <w:tc>
          <w:tcPr>
            <w:tcW w:w="1557" w:type="dxa"/>
          </w:tcPr>
          <w:p w14:paraId="463CD996" w14:textId="39174895" w:rsidR="001C0A8C" w:rsidRPr="00CE198A" w:rsidDel="007B57B3" w:rsidRDefault="001C0A8C" w:rsidP="00271446">
            <w:pPr>
              <w:pStyle w:val="SC7"/>
              <w:rPr>
                <w:del w:id="140" w:author="Constantine Smirnov" w:date="2023-06-07T02:55:00Z"/>
                <w:sz w:val="28"/>
                <w:szCs w:val="28"/>
              </w:rPr>
            </w:pPr>
          </w:p>
        </w:tc>
      </w:tr>
      <w:tr w:rsidR="001C0A8C" w:rsidRPr="00CE198A" w:rsidDel="007B57B3" w14:paraId="7F9CAA80" w14:textId="6E12CC19" w:rsidTr="007B57B3">
        <w:trPr>
          <w:del w:id="141" w:author="Constantine Smirnov" w:date="2023-06-07T02:55:00Z"/>
        </w:trPr>
        <w:tc>
          <w:tcPr>
            <w:tcW w:w="963" w:type="dxa"/>
          </w:tcPr>
          <w:p w14:paraId="2F092C0D" w14:textId="68A9F8B3" w:rsidR="001C0A8C" w:rsidRPr="00CE198A" w:rsidDel="007B57B3" w:rsidRDefault="001C0A8C" w:rsidP="00271446">
            <w:pPr>
              <w:pStyle w:val="SC7"/>
              <w:rPr>
                <w:del w:id="142" w:author="Constantine Smirnov" w:date="2023-06-07T02:55:00Z"/>
                <w:sz w:val="28"/>
                <w:szCs w:val="28"/>
              </w:rPr>
            </w:pPr>
          </w:p>
        </w:tc>
        <w:tc>
          <w:tcPr>
            <w:tcW w:w="1205" w:type="dxa"/>
          </w:tcPr>
          <w:p w14:paraId="0DEBBF46" w14:textId="5BB6CC35" w:rsidR="001C0A8C" w:rsidRPr="00CE198A" w:rsidDel="007B57B3" w:rsidRDefault="001C0A8C" w:rsidP="00271446">
            <w:pPr>
              <w:pStyle w:val="SC7"/>
              <w:rPr>
                <w:del w:id="143" w:author="Constantine Smirnov" w:date="2023-06-07T02:55:00Z"/>
                <w:sz w:val="28"/>
                <w:szCs w:val="28"/>
              </w:rPr>
            </w:pPr>
          </w:p>
        </w:tc>
        <w:tc>
          <w:tcPr>
            <w:tcW w:w="4218" w:type="dxa"/>
          </w:tcPr>
          <w:p w14:paraId="28159E06" w14:textId="0EC4FDA6" w:rsidR="001C0A8C" w:rsidRPr="00CE198A" w:rsidDel="007B57B3" w:rsidRDefault="001C0A8C" w:rsidP="00271446">
            <w:pPr>
              <w:pStyle w:val="SC7"/>
              <w:rPr>
                <w:del w:id="144" w:author="Constantine Smirnov" w:date="2023-06-07T02:55:00Z"/>
                <w:sz w:val="28"/>
                <w:szCs w:val="28"/>
              </w:rPr>
            </w:pPr>
          </w:p>
        </w:tc>
        <w:tc>
          <w:tcPr>
            <w:tcW w:w="1627" w:type="dxa"/>
          </w:tcPr>
          <w:p w14:paraId="605C0B7E" w14:textId="36438E77" w:rsidR="001C0A8C" w:rsidRPr="00CE198A" w:rsidDel="007B57B3" w:rsidRDefault="001C0A8C" w:rsidP="00271446">
            <w:pPr>
              <w:pStyle w:val="SC7"/>
              <w:rPr>
                <w:del w:id="145" w:author="Constantine Smirnov" w:date="2023-06-07T02:55:00Z"/>
                <w:sz w:val="28"/>
                <w:szCs w:val="28"/>
              </w:rPr>
            </w:pPr>
          </w:p>
        </w:tc>
        <w:tc>
          <w:tcPr>
            <w:tcW w:w="1557" w:type="dxa"/>
          </w:tcPr>
          <w:p w14:paraId="4631CD45" w14:textId="58BD37CE" w:rsidR="001C0A8C" w:rsidRPr="00CE198A" w:rsidDel="007B57B3" w:rsidRDefault="001C0A8C" w:rsidP="00271446">
            <w:pPr>
              <w:pStyle w:val="SC7"/>
              <w:rPr>
                <w:del w:id="146" w:author="Constantine Smirnov" w:date="2023-06-07T02:55:00Z"/>
                <w:sz w:val="28"/>
                <w:szCs w:val="28"/>
              </w:rPr>
            </w:pPr>
          </w:p>
        </w:tc>
      </w:tr>
      <w:tr w:rsidR="001C0A8C" w:rsidRPr="00CE198A" w:rsidDel="007B57B3" w14:paraId="5428A3A8" w14:textId="6B808A38" w:rsidTr="007B57B3">
        <w:trPr>
          <w:del w:id="147" w:author="Constantine Smirnov" w:date="2023-06-07T02:55:00Z"/>
        </w:trPr>
        <w:tc>
          <w:tcPr>
            <w:tcW w:w="963" w:type="dxa"/>
          </w:tcPr>
          <w:p w14:paraId="3845F9EB" w14:textId="622CDB5C" w:rsidR="001C0A8C" w:rsidRPr="00CE198A" w:rsidDel="007B57B3" w:rsidRDefault="001C0A8C" w:rsidP="00271446">
            <w:pPr>
              <w:pStyle w:val="SC7"/>
              <w:rPr>
                <w:del w:id="148" w:author="Constantine Smirnov" w:date="2023-06-07T02:55:00Z"/>
                <w:sz w:val="28"/>
                <w:szCs w:val="28"/>
              </w:rPr>
            </w:pPr>
          </w:p>
        </w:tc>
        <w:tc>
          <w:tcPr>
            <w:tcW w:w="1205" w:type="dxa"/>
          </w:tcPr>
          <w:p w14:paraId="6F918B4D" w14:textId="6DE8310F" w:rsidR="001C0A8C" w:rsidRPr="00CE198A" w:rsidDel="007B57B3" w:rsidRDefault="001C0A8C" w:rsidP="00271446">
            <w:pPr>
              <w:pStyle w:val="SC7"/>
              <w:rPr>
                <w:del w:id="149" w:author="Constantine Smirnov" w:date="2023-06-07T02:55:00Z"/>
                <w:sz w:val="28"/>
                <w:szCs w:val="28"/>
              </w:rPr>
            </w:pPr>
          </w:p>
        </w:tc>
        <w:tc>
          <w:tcPr>
            <w:tcW w:w="4218" w:type="dxa"/>
          </w:tcPr>
          <w:p w14:paraId="3D9A0E7F" w14:textId="7FAF0814" w:rsidR="001C0A8C" w:rsidRPr="00CE198A" w:rsidDel="007B57B3" w:rsidRDefault="001C0A8C" w:rsidP="00271446">
            <w:pPr>
              <w:pStyle w:val="SC7"/>
              <w:rPr>
                <w:del w:id="150" w:author="Constantine Smirnov" w:date="2023-06-07T02:55:00Z"/>
                <w:sz w:val="28"/>
                <w:szCs w:val="28"/>
              </w:rPr>
            </w:pPr>
          </w:p>
        </w:tc>
        <w:tc>
          <w:tcPr>
            <w:tcW w:w="1627" w:type="dxa"/>
          </w:tcPr>
          <w:p w14:paraId="5A2AEBFC" w14:textId="78D5DC60" w:rsidR="001C0A8C" w:rsidRPr="00CE198A" w:rsidDel="007B57B3" w:rsidRDefault="001C0A8C" w:rsidP="00271446">
            <w:pPr>
              <w:pStyle w:val="SC7"/>
              <w:rPr>
                <w:del w:id="151" w:author="Constantine Smirnov" w:date="2023-06-07T02:55:00Z"/>
                <w:sz w:val="28"/>
                <w:szCs w:val="28"/>
              </w:rPr>
            </w:pPr>
          </w:p>
        </w:tc>
        <w:tc>
          <w:tcPr>
            <w:tcW w:w="1557" w:type="dxa"/>
          </w:tcPr>
          <w:p w14:paraId="3BAC182F" w14:textId="3F744B7B" w:rsidR="001C0A8C" w:rsidRPr="00CE198A" w:rsidDel="007B57B3" w:rsidRDefault="001C0A8C" w:rsidP="00271446">
            <w:pPr>
              <w:pStyle w:val="SC7"/>
              <w:rPr>
                <w:del w:id="152" w:author="Constantine Smirnov" w:date="2023-06-07T02:55:00Z"/>
                <w:sz w:val="28"/>
                <w:szCs w:val="28"/>
              </w:rPr>
            </w:pPr>
          </w:p>
        </w:tc>
      </w:tr>
      <w:tr w:rsidR="001C0A8C" w:rsidRPr="00CE198A" w:rsidDel="007B57B3" w14:paraId="26260900" w14:textId="2647D8A2" w:rsidTr="007B57B3">
        <w:trPr>
          <w:del w:id="153" w:author="Constantine Smirnov" w:date="2023-06-07T02:55:00Z"/>
        </w:trPr>
        <w:tc>
          <w:tcPr>
            <w:tcW w:w="963" w:type="dxa"/>
          </w:tcPr>
          <w:p w14:paraId="361B430B" w14:textId="3D436CB2" w:rsidR="001C0A8C" w:rsidRPr="00CE198A" w:rsidDel="007B57B3" w:rsidRDefault="001C0A8C" w:rsidP="00271446">
            <w:pPr>
              <w:pStyle w:val="SC7"/>
              <w:rPr>
                <w:del w:id="154" w:author="Constantine Smirnov" w:date="2023-06-07T02:55:00Z"/>
                <w:sz w:val="28"/>
                <w:szCs w:val="28"/>
              </w:rPr>
            </w:pPr>
          </w:p>
        </w:tc>
        <w:tc>
          <w:tcPr>
            <w:tcW w:w="1205" w:type="dxa"/>
          </w:tcPr>
          <w:p w14:paraId="4EE7BCC2" w14:textId="5EADC74C" w:rsidR="001C0A8C" w:rsidRPr="00CE198A" w:rsidDel="007B57B3" w:rsidRDefault="001C0A8C" w:rsidP="00271446">
            <w:pPr>
              <w:pStyle w:val="SC7"/>
              <w:rPr>
                <w:del w:id="155" w:author="Constantine Smirnov" w:date="2023-06-07T02:55:00Z"/>
                <w:sz w:val="28"/>
                <w:szCs w:val="28"/>
              </w:rPr>
            </w:pPr>
          </w:p>
        </w:tc>
        <w:tc>
          <w:tcPr>
            <w:tcW w:w="4218" w:type="dxa"/>
          </w:tcPr>
          <w:p w14:paraId="2B414E6C" w14:textId="4BC39842" w:rsidR="001C0A8C" w:rsidRPr="00CE198A" w:rsidDel="007B57B3" w:rsidRDefault="001C0A8C" w:rsidP="00271446">
            <w:pPr>
              <w:pStyle w:val="SC7"/>
              <w:rPr>
                <w:del w:id="156" w:author="Constantine Smirnov" w:date="2023-06-07T02:55:00Z"/>
                <w:sz w:val="28"/>
                <w:szCs w:val="28"/>
              </w:rPr>
            </w:pPr>
          </w:p>
        </w:tc>
        <w:tc>
          <w:tcPr>
            <w:tcW w:w="1627" w:type="dxa"/>
          </w:tcPr>
          <w:p w14:paraId="036A46F3" w14:textId="29B4FA2A" w:rsidR="001C0A8C" w:rsidRPr="00CE198A" w:rsidDel="007B57B3" w:rsidRDefault="001C0A8C" w:rsidP="00271446">
            <w:pPr>
              <w:pStyle w:val="SC7"/>
              <w:rPr>
                <w:del w:id="157" w:author="Constantine Smirnov" w:date="2023-06-07T02:55:00Z"/>
                <w:sz w:val="28"/>
                <w:szCs w:val="28"/>
              </w:rPr>
            </w:pPr>
          </w:p>
        </w:tc>
        <w:tc>
          <w:tcPr>
            <w:tcW w:w="1557" w:type="dxa"/>
          </w:tcPr>
          <w:p w14:paraId="1F309738" w14:textId="1EEDDD19" w:rsidR="001C0A8C" w:rsidRPr="00CE198A" w:rsidDel="007B57B3" w:rsidRDefault="001C0A8C" w:rsidP="00271446">
            <w:pPr>
              <w:pStyle w:val="SC7"/>
              <w:rPr>
                <w:del w:id="158" w:author="Constantine Smirnov" w:date="2023-06-07T02:55:00Z"/>
                <w:sz w:val="28"/>
                <w:szCs w:val="28"/>
              </w:rPr>
            </w:pPr>
          </w:p>
        </w:tc>
      </w:tr>
      <w:tr w:rsidR="001C0A8C" w:rsidRPr="00CE198A" w:rsidDel="007B57B3" w14:paraId="09EA8C7A" w14:textId="21F6C524" w:rsidTr="007B57B3">
        <w:trPr>
          <w:del w:id="159" w:author="Constantine Smirnov" w:date="2023-06-07T02:55:00Z"/>
        </w:trPr>
        <w:tc>
          <w:tcPr>
            <w:tcW w:w="963" w:type="dxa"/>
          </w:tcPr>
          <w:p w14:paraId="1C340DAF" w14:textId="2D4E7C72" w:rsidR="001C0A8C" w:rsidRPr="00CE198A" w:rsidDel="007B57B3" w:rsidRDefault="001C0A8C" w:rsidP="00271446">
            <w:pPr>
              <w:pStyle w:val="SC7"/>
              <w:rPr>
                <w:del w:id="160" w:author="Constantine Smirnov" w:date="2023-06-07T02:55:00Z"/>
                <w:sz w:val="28"/>
                <w:szCs w:val="28"/>
              </w:rPr>
            </w:pPr>
          </w:p>
        </w:tc>
        <w:tc>
          <w:tcPr>
            <w:tcW w:w="1205" w:type="dxa"/>
          </w:tcPr>
          <w:p w14:paraId="13FDAD65" w14:textId="3708E0BB" w:rsidR="001C0A8C" w:rsidRPr="00CE198A" w:rsidDel="007B57B3" w:rsidRDefault="001C0A8C" w:rsidP="00271446">
            <w:pPr>
              <w:pStyle w:val="SC7"/>
              <w:rPr>
                <w:del w:id="161" w:author="Constantine Smirnov" w:date="2023-06-07T02:55:00Z"/>
                <w:sz w:val="28"/>
                <w:szCs w:val="28"/>
              </w:rPr>
            </w:pPr>
          </w:p>
        </w:tc>
        <w:tc>
          <w:tcPr>
            <w:tcW w:w="4218" w:type="dxa"/>
          </w:tcPr>
          <w:p w14:paraId="05F1C5B9" w14:textId="6AA22C10" w:rsidR="001C0A8C" w:rsidRPr="00CE198A" w:rsidDel="007B57B3" w:rsidRDefault="001C0A8C" w:rsidP="00271446">
            <w:pPr>
              <w:pStyle w:val="SC7"/>
              <w:rPr>
                <w:del w:id="162" w:author="Constantine Smirnov" w:date="2023-06-07T02:55:00Z"/>
                <w:sz w:val="28"/>
                <w:szCs w:val="28"/>
              </w:rPr>
            </w:pPr>
          </w:p>
        </w:tc>
        <w:tc>
          <w:tcPr>
            <w:tcW w:w="1627" w:type="dxa"/>
          </w:tcPr>
          <w:p w14:paraId="273B0F5E" w14:textId="6A81629D" w:rsidR="001C0A8C" w:rsidRPr="00CE198A" w:rsidDel="007B57B3" w:rsidRDefault="001C0A8C" w:rsidP="00271446">
            <w:pPr>
              <w:pStyle w:val="SC7"/>
              <w:rPr>
                <w:del w:id="163" w:author="Constantine Smirnov" w:date="2023-06-07T02:55:00Z"/>
                <w:sz w:val="28"/>
                <w:szCs w:val="28"/>
              </w:rPr>
            </w:pPr>
          </w:p>
        </w:tc>
        <w:tc>
          <w:tcPr>
            <w:tcW w:w="1557" w:type="dxa"/>
          </w:tcPr>
          <w:p w14:paraId="1FC955BA" w14:textId="00B10418" w:rsidR="001C0A8C" w:rsidRPr="00CE198A" w:rsidDel="007B57B3" w:rsidRDefault="001C0A8C" w:rsidP="00271446">
            <w:pPr>
              <w:pStyle w:val="SC7"/>
              <w:rPr>
                <w:del w:id="164" w:author="Constantine Smirnov" w:date="2023-06-07T02:55:00Z"/>
                <w:sz w:val="28"/>
                <w:szCs w:val="28"/>
              </w:rPr>
            </w:pPr>
          </w:p>
        </w:tc>
      </w:tr>
      <w:tr w:rsidR="001C0A8C" w:rsidRPr="00CE198A" w:rsidDel="007B57B3" w14:paraId="1537A38E" w14:textId="16FC4F69" w:rsidTr="007B57B3">
        <w:trPr>
          <w:del w:id="165" w:author="Constantine Smirnov" w:date="2023-06-07T02:55:00Z"/>
        </w:trPr>
        <w:tc>
          <w:tcPr>
            <w:tcW w:w="963" w:type="dxa"/>
          </w:tcPr>
          <w:p w14:paraId="061BD7E0" w14:textId="12F5C74E" w:rsidR="001C0A8C" w:rsidRPr="00CE198A" w:rsidDel="007B57B3" w:rsidRDefault="001C0A8C" w:rsidP="00271446">
            <w:pPr>
              <w:pStyle w:val="SC7"/>
              <w:rPr>
                <w:del w:id="166" w:author="Constantine Smirnov" w:date="2023-06-07T02:55:00Z"/>
                <w:sz w:val="28"/>
                <w:szCs w:val="28"/>
              </w:rPr>
            </w:pPr>
          </w:p>
        </w:tc>
        <w:tc>
          <w:tcPr>
            <w:tcW w:w="1205" w:type="dxa"/>
          </w:tcPr>
          <w:p w14:paraId="75355EA6" w14:textId="79EBB66A" w:rsidR="001C0A8C" w:rsidRPr="00CE198A" w:rsidDel="007B57B3" w:rsidRDefault="001C0A8C" w:rsidP="00271446">
            <w:pPr>
              <w:pStyle w:val="SC7"/>
              <w:rPr>
                <w:del w:id="167" w:author="Constantine Smirnov" w:date="2023-06-07T02:55:00Z"/>
                <w:sz w:val="28"/>
                <w:szCs w:val="28"/>
              </w:rPr>
            </w:pPr>
          </w:p>
        </w:tc>
        <w:tc>
          <w:tcPr>
            <w:tcW w:w="4218" w:type="dxa"/>
          </w:tcPr>
          <w:p w14:paraId="1B7D01F0" w14:textId="62C1F61B" w:rsidR="001C0A8C" w:rsidRPr="00CE198A" w:rsidDel="007B57B3" w:rsidRDefault="001C0A8C" w:rsidP="00271446">
            <w:pPr>
              <w:pStyle w:val="SC7"/>
              <w:rPr>
                <w:del w:id="168" w:author="Constantine Smirnov" w:date="2023-06-07T02:55:00Z"/>
                <w:sz w:val="28"/>
                <w:szCs w:val="28"/>
              </w:rPr>
            </w:pPr>
          </w:p>
        </w:tc>
        <w:tc>
          <w:tcPr>
            <w:tcW w:w="1627" w:type="dxa"/>
          </w:tcPr>
          <w:p w14:paraId="25C022F0" w14:textId="460B5A20" w:rsidR="001C0A8C" w:rsidRPr="00CE198A" w:rsidDel="007B57B3" w:rsidRDefault="001C0A8C" w:rsidP="00271446">
            <w:pPr>
              <w:pStyle w:val="SC7"/>
              <w:rPr>
                <w:del w:id="169" w:author="Constantine Smirnov" w:date="2023-06-07T02:55:00Z"/>
                <w:sz w:val="28"/>
                <w:szCs w:val="28"/>
              </w:rPr>
            </w:pPr>
          </w:p>
        </w:tc>
        <w:tc>
          <w:tcPr>
            <w:tcW w:w="1557" w:type="dxa"/>
          </w:tcPr>
          <w:p w14:paraId="5709275B" w14:textId="3C8D622E" w:rsidR="001C0A8C" w:rsidRPr="00CE198A" w:rsidDel="007B57B3" w:rsidRDefault="001C0A8C" w:rsidP="00271446">
            <w:pPr>
              <w:pStyle w:val="SC7"/>
              <w:rPr>
                <w:del w:id="170" w:author="Constantine Smirnov" w:date="2023-06-07T02:55:00Z"/>
                <w:sz w:val="28"/>
                <w:szCs w:val="28"/>
              </w:rPr>
            </w:pPr>
          </w:p>
        </w:tc>
      </w:tr>
      <w:tr w:rsidR="001C0A8C" w:rsidRPr="00CE198A" w:rsidDel="007B57B3" w14:paraId="1677C4C0" w14:textId="04575ED4" w:rsidTr="007B57B3">
        <w:trPr>
          <w:del w:id="171" w:author="Constantine Smirnov" w:date="2023-06-07T02:55:00Z"/>
        </w:trPr>
        <w:tc>
          <w:tcPr>
            <w:tcW w:w="963" w:type="dxa"/>
          </w:tcPr>
          <w:p w14:paraId="128A3BBB" w14:textId="687F3AAC" w:rsidR="001C0A8C" w:rsidRPr="00CE198A" w:rsidDel="007B57B3" w:rsidRDefault="001C0A8C" w:rsidP="00271446">
            <w:pPr>
              <w:pStyle w:val="SC7"/>
              <w:rPr>
                <w:del w:id="172" w:author="Constantine Smirnov" w:date="2023-06-07T02:55:00Z"/>
                <w:sz w:val="28"/>
                <w:szCs w:val="28"/>
              </w:rPr>
            </w:pPr>
          </w:p>
        </w:tc>
        <w:tc>
          <w:tcPr>
            <w:tcW w:w="1205" w:type="dxa"/>
          </w:tcPr>
          <w:p w14:paraId="5C2230CD" w14:textId="73FAB5EB" w:rsidR="001C0A8C" w:rsidRPr="00CE198A" w:rsidDel="007B57B3" w:rsidRDefault="001C0A8C" w:rsidP="00271446">
            <w:pPr>
              <w:pStyle w:val="SC7"/>
              <w:rPr>
                <w:del w:id="173" w:author="Constantine Smirnov" w:date="2023-06-07T02:55:00Z"/>
                <w:sz w:val="28"/>
                <w:szCs w:val="28"/>
              </w:rPr>
            </w:pPr>
          </w:p>
        </w:tc>
        <w:tc>
          <w:tcPr>
            <w:tcW w:w="4218" w:type="dxa"/>
          </w:tcPr>
          <w:p w14:paraId="26B70755" w14:textId="7421E59D" w:rsidR="001C0A8C" w:rsidRPr="00CE198A" w:rsidDel="007B57B3" w:rsidRDefault="001C0A8C" w:rsidP="00271446">
            <w:pPr>
              <w:pStyle w:val="SC7"/>
              <w:rPr>
                <w:del w:id="174" w:author="Constantine Smirnov" w:date="2023-06-07T02:55:00Z"/>
                <w:sz w:val="28"/>
                <w:szCs w:val="28"/>
              </w:rPr>
            </w:pPr>
          </w:p>
        </w:tc>
        <w:tc>
          <w:tcPr>
            <w:tcW w:w="1627" w:type="dxa"/>
          </w:tcPr>
          <w:p w14:paraId="56A12012" w14:textId="5372B1F1" w:rsidR="001C0A8C" w:rsidRPr="00CE198A" w:rsidDel="007B57B3" w:rsidRDefault="001C0A8C" w:rsidP="00271446">
            <w:pPr>
              <w:pStyle w:val="SC7"/>
              <w:rPr>
                <w:del w:id="175" w:author="Constantine Smirnov" w:date="2023-06-07T02:55:00Z"/>
                <w:sz w:val="28"/>
                <w:szCs w:val="28"/>
              </w:rPr>
            </w:pPr>
          </w:p>
        </w:tc>
        <w:tc>
          <w:tcPr>
            <w:tcW w:w="1557" w:type="dxa"/>
          </w:tcPr>
          <w:p w14:paraId="7E58245B" w14:textId="722158C4" w:rsidR="001C0A8C" w:rsidRPr="00CE198A" w:rsidDel="007B57B3" w:rsidRDefault="001C0A8C" w:rsidP="00271446">
            <w:pPr>
              <w:pStyle w:val="SC7"/>
              <w:rPr>
                <w:del w:id="176" w:author="Constantine Smirnov" w:date="2023-06-07T02:55:00Z"/>
                <w:sz w:val="28"/>
                <w:szCs w:val="28"/>
              </w:rPr>
            </w:pPr>
          </w:p>
        </w:tc>
      </w:tr>
    </w:tbl>
    <w:p w14:paraId="0BC3BFD0" w14:textId="77777777" w:rsidR="0094575F" w:rsidRPr="00CE198A" w:rsidRDefault="0094575F" w:rsidP="0094575F">
      <w:pPr>
        <w:rPr>
          <w:sz w:val="28"/>
          <w:szCs w:val="28"/>
        </w:rPr>
      </w:pPr>
    </w:p>
    <w:bookmarkEnd w:id="84"/>
    <w:p w14:paraId="6FA23BAB" w14:textId="77777777" w:rsidR="003157F1" w:rsidRPr="00CE198A" w:rsidRDefault="003157F1" w:rsidP="003157F1">
      <w:pPr>
        <w:pStyle w:val="SCe"/>
        <w:rPr>
          <w:sz w:val="28"/>
          <w:szCs w:val="28"/>
        </w:rPr>
      </w:pPr>
      <w:r w:rsidRPr="00CE198A">
        <w:rPr>
          <w:sz w:val="28"/>
          <w:szCs w:val="28"/>
        </w:rPr>
        <w:lastRenderedPageBreak/>
        <w:t>Связанные документы</w:t>
      </w:r>
    </w:p>
    <w:tbl>
      <w:tblPr>
        <w:tblStyle w:val="SC9"/>
        <w:tblW w:w="5000" w:type="pct"/>
        <w:tblLook w:val="04A0" w:firstRow="1" w:lastRow="0" w:firstColumn="1" w:lastColumn="0" w:noHBand="0" w:noVBand="1"/>
      </w:tblPr>
      <w:tblGrid>
        <w:gridCol w:w="538"/>
        <w:gridCol w:w="9032"/>
      </w:tblGrid>
      <w:tr w:rsidR="003157F1" w:rsidRPr="00CE198A" w14:paraId="15DA946F" w14:textId="77777777" w:rsidTr="00AC76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31" w:type="dxa"/>
          </w:tcPr>
          <w:p w14:paraId="3DD7F64C" w14:textId="77777777" w:rsidR="003157F1" w:rsidRPr="00CE198A" w:rsidRDefault="003157F1" w:rsidP="00F4391E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bookmarkStart w:id="177" w:name="_Hlk136997674"/>
            <w:r w:rsidRPr="00CE198A">
              <w:rPr>
                <w:rFonts w:ascii="Times New Roman" w:hAnsi="Times New Roman"/>
                <w:sz w:val="28"/>
                <w:szCs w:val="28"/>
              </w:rPr>
              <w:t>№</w:t>
            </w:r>
          </w:p>
        </w:tc>
        <w:tc>
          <w:tcPr>
            <w:tcW w:w="8919" w:type="dxa"/>
          </w:tcPr>
          <w:p w14:paraId="2110A019" w14:textId="77777777" w:rsidR="003157F1" w:rsidRPr="00CE198A" w:rsidRDefault="003157F1" w:rsidP="00F4391E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Наименование документа</w:t>
            </w:r>
          </w:p>
        </w:tc>
      </w:tr>
      <w:tr w:rsidR="003157F1" w:rsidRPr="00CE198A" w14:paraId="5842A59C" w14:textId="77777777" w:rsidTr="00AC76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31" w:type="dxa"/>
          </w:tcPr>
          <w:p w14:paraId="7D7D2662" w14:textId="77777777" w:rsidR="003157F1" w:rsidRPr="00CE198A" w:rsidRDefault="003157F1" w:rsidP="00F4391E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8919" w:type="dxa"/>
          </w:tcPr>
          <w:p w14:paraId="4536896B" w14:textId="77777777" w:rsidR="003157F1" w:rsidRPr="00CE198A" w:rsidRDefault="003157F1" w:rsidP="00F4391E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A02831" w:rsidRPr="00CE198A" w14:paraId="0929EC7B" w14:textId="77777777" w:rsidTr="00AC7661">
        <w:tc>
          <w:tcPr>
            <w:tcW w:w="531" w:type="dxa"/>
          </w:tcPr>
          <w:p w14:paraId="0FD8466A" w14:textId="77777777" w:rsidR="00A02831" w:rsidRPr="00CE198A" w:rsidRDefault="00A02831" w:rsidP="003A0B1C">
            <w:pPr>
              <w:pStyle w:val="SC"/>
              <w:rPr>
                <w:sz w:val="28"/>
                <w:szCs w:val="28"/>
              </w:rPr>
            </w:pPr>
          </w:p>
        </w:tc>
        <w:tc>
          <w:tcPr>
            <w:tcW w:w="8919" w:type="dxa"/>
          </w:tcPr>
          <w:p w14:paraId="771203D5" w14:textId="7549D6E6" w:rsidR="00A02831" w:rsidRPr="00CE198A" w:rsidRDefault="005F31B2" w:rsidP="00810A19">
            <w:pPr>
              <w:pStyle w:val="SC7"/>
              <w:rPr>
                <w:sz w:val="28"/>
                <w:szCs w:val="28"/>
              </w:rPr>
            </w:pPr>
            <w:del w:id="178" w:author="Constantine Smirnov" w:date="2023-06-07T02:40:00Z">
              <w:r w:rsidRPr="00CE198A" w:rsidDel="003A0599">
                <w:rPr>
                  <w:sz w:val="28"/>
                  <w:szCs w:val="28"/>
                </w:rPr>
                <w:fldChar w:fldCharType="begin"/>
              </w:r>
              <w:r w:rsidRPr="00CE198A" w:rsidDel="003A0599">
                <w:rPr>
                  <w:sz w:val="28"/>
                  <w:szCs w:val="28"/>
                </w:rPr>
                <w:delInstrText xml:space="preserve"> DOCPROPERTY  Система  \* MERGEFORMAT </w:delInstrText>
              </w:r>
              <w:r w:rsidRPr="00CE198A" w:rsidDel="003A0599">
                <w:rPr>
                  <w:sz w:val="28"/>
                  <w:szCs w:val="28"/>
                </w:rPr>
                <w:fldChar w:fldCharType="separate"/>
              </w:r>
              <w:r w:rsidR="005A0256" w:rsidRPr="00CE198A" w:rsidDel="003A0599">
                <w:rPr>
                  <w:sz w:val="28"/>
                  <w:szCs w:val="28"/>
                </w:rPr>
                <w:delText>Портал спутниковых геоинформационных данных и сервисов морской отрасли</w:delText>
              </w:r>
              <w:r w:rsidRPr="00CE198A" w:rsidDel="003A0599">
                <w:rPr>
                  <w:sz w:val="28"/>
                  <w:szCs w:val="28"/>
                </w:rPr>
                <w:fldChar w:fldCharType="end"/>
              </w:r>
              <w:r w:rsidR="00A02831" w:rsidRPr="00CE198A" w:rsidDel="003A0599">
                <w:rPr>
                  <w:sz w:val="28"/>
                  <w:szCs w:val="28"/>
                </w:rPr>
                <w:delText xml:space="preserve">. </w:delText>
              </w:r>
            </w:del>
            <w:r w:rsidR="0043586F" w:rsidRPr="00CE198A">
              <w:rPr>
                <w:sz w:val="28"/>
                <w:szCs w:val="28"/>
              </w:rPr>
              <w:t>Описание</w:t>
            </w:r>
            <w:r w:rsidR="00A02831" w:rsidRPr="00CE198A">
              <w:rPr>
                <w:sz w:val="28"/>
                <w:szCs w:val="28"/>
              </w:rPr>
              <w:t xml:space="preserve"> проекта</w:t>
            </w:r>
          </w:p>
        </w:tc>
      </w:tr>
      <w:tr w:rsidR="00AF3BB6" w:rsidRPr="00CE198A" w14:paraId="79703312" w14:textId="77777777" w:rsidTr="00000331">
        <w:tc>
          <w:tcPr>
            <w:tcW w:w="531" w:type="dxa"/>
          </w:tcPr>
          <w:p w14:paraId="291D833B" w14:textId="77777777" w:rsidR="00AF3BB6" w:rsidRPr="00CE198A" w:rsidRDefault="00AF3BB6" w:rsidP="003A0B1C">
            <w:pPr>
              <w:pStyle w:val="SC"/>
              <w:rPr>
                <w:sz w:val="28"/>
                <w:szCs w:val="28"/>
              </w:rPr>
            </w:pPr>
          </w:p>
        </w:tc>
        <w:tc>
          <w:tcPr>
            <w:tcW w:w="8919" w:type="dxa"/>
          </w:tcPr>
          <w:p w14:paraId="6C404A53" w14:textId="65CDBA2E" w:rsidR="00AF3BB6" w:rsidRPr="00CE198A" w:rsidRDefault="005F31B2" w:rsidP="00810A19">
            <w:pPr>
              <w:pStyle w:val="SC7"/>
              <w:rPr>
                <w:sz w:val="28"/>
                <w:szCs w:val="28"/>
              </w:rPr>
            </w:pPr>
            <w:del w:id="179" w:author="Constantine Smirnov" w:date="2023-06-07T02:40:00Z">
              <w:r w:rsidRPr="00CE198A" w:rsidDel="003A0599">
                <w:rPr>
                  <w:sz w:val="28"/>
                  <w:szCs w:val="28"/>
                </w:rPr>
                <w:fldChar w:fldCharType="begin"/>
              </w:r>
              <w:r w:rsidRPr="00CE198A" w:rsidDel="003A0599">
                <w:rPr>
                  <w:sz w:val="28"/>
                  <w:szCs w:val="28"/>
                </w:rPr>
                <w:delInstrText xml:space="preserve"> DOCPROPERTY  Система  \* MERGEFORMAT </w:delInstrText>
              </w:r>
              <w:r w:rsidRPr="00CE198A" w:rsidDel="003A0599">
                <w:rPr>
                  <w:sz w:val="28"/>
                  <w:szCs w:val="28"/>
                </w:rPr>
                <w:fldChar w:fldCharType="separate"/>
              </w:r>
              <w:r w:rsidR="00F07635" w:rsidRPr="00CE198A" w:rsidDel="003A0599">
                <w:rPr>
                  <w:sz w:val="28"/>
                  <w:szCs w:val="28"/>
                </w:rPr>
                <w:delText>Портал спутниковых геоинформационных данных и сервисов морской отрасли</w:delText>
              </w:r>
              <w:r w:rsidRPr="00CE198A" w:rsidDel="003A0599">
                <w:rPr>
                  <w:sz w:val="28"/>
                  <w:szCs w:val="28"/>
                </w:rPr>
                <w:fldChar w:fldCharType="end"/>
              </w:r>
              <w:r w:rsidR="00AF3BB6" w:rsidRPr="00CE198A" w:rsidDel="003A0599">
                <w:rPr>
                  <w:sz w:val="28"/>
                  <w:szCs w:val="28"/>
                </w:rPr>
                <w:delText>.</w:delText>
              </w:r>
            </w:del>
            <w:del w:id="180" w:author="Constantine Smirnov" w:date="2023-06-07T02:55:00Z">
              <w:r w:rsidR="00AF3BB6" w:rsidRPr="00CE198A" w:rsidDel="007B57B3">
                <w:rPr>
                  <w:sz w:val="28"/>
                  <w:szCs w:val="28"/>
                </w:rPr>
                <w:delText xml:space="preserve"> </w:delText>
              </w:r>
            </w:del>
            <w:r w:rsidR="00AF3BB6" w:rsidRPr="00CE198A">
              <w:rPr>
                <w:sz w:val="28"/>
                <w:szCs w:val="28"/>
              </w:rPr>
              <w:t>Техническое задание</w:t>
            </w:r>
          </w:p>
        </w:tc>
      </w:tr>
      <w:tr w:rsidR="00AF3BB6" w:rsidRPr="00CE198A" w14:paraId="57CE48E2" w14:textId="77777777" w:rsidTr="00000331">
        <w:tc>
          <w:tcPr>
            <w:tcW w:w="531" w:type="dxa"/>
          </w:tcPr>
          <w:p w14:paraId="61BA0B36" w14:textId="77777777" w:rsidR="00AF3BB6" w:rsidRPr="00CE198A" w:rsidRDefault="00AF3BB6" w:rsidP="003A0B1C">
            <w:pPr>
              <w:pStyle w:val="SC"/>
              <w:rPr>
                <w:sz w:val="28"/>
                <w:szCs w:val="28"/>
              </w:rPr>
            </w:pPr>
          </w:p>
        </w:tc>
        <w:tc>
          <w:tcPr>
            <w:tcW w:w="8919" w:type="dxa"/>
          </w:tcPr>
          <w:p w14:paraId="394CF135" w14:textId="2AE4BB89" w:rsidR="00AF3BB6" w:rsidRPr="00CE198A" w:rsidRDefault="00AF3BB6" w:rsidP="00810A19">
            <w:pPr>
              <w:pStyle w:val="SC7"/>
              <w:rPr>
                <w:sz w:val="28"/>
                <w:szCs w:val="28"/>
              </w:rPr>
            </w:pPr>
            <w:del w:id="181" w:author="Constantine Smirnov" w:date="2023-06-07T02:40:00Z">
              <w:r w:rsidRPr="00CE198A" w:rsidDel="003A0599">
                <w:rPr>
                  <w:sz w:val="28"/>
                  <w:szCs w:val="28"/>
                </w:rPr>
                <w:delText>Создание подсистемы идентификации и управления доступом к порталу спутниковых геоинформационных данных и сервисов морской отрасли</w:delText>
              </w:r>
              <w:r w:rsidR="000F21A8" w:rsidRPr="00CE198A" w:rsidDel="003A0599">
                <w:rPr>
                  <w:sz w:val="28"/>
                  <w:szCs w:val="28"/>
                </w:rPr>
                <w:delText>.</w:delText>
              </w:r>
              <w:r w:rsidRPr="00CE198A" w:rsidDel="003A0599">
                <w:rPr>
                  <w:sz w:val="28"/>
                  <w:szCs w:val="28"/>
                </w:rPr>
                <w:delText xml:space="preserve"> </w:delText>
              </w:r>
            </w:del>
            <w:r w:rsidRPr="00CE198A">
              <w:rPr>
                <w:sz w:val="28"/>
                <w:szCs w:val="28"/>
              </w:rPr>
              <w:t>Частное техническое задание</w:t>
            </w:r>
          </w:p>
        </w:tc>
      </w:tr>
      <w:bookmarkEnd w:id="177"/>
    </w:tbl>
    <w:p w14:paraId="2861E5F4" w14:textId="77777777" w:rsidR="003157F1" w:rsidRPr="00CE198A" w:rsidRDefault="003157F1" w:rsidP="003157F1">
      <w:pPr>
        <w:rPr>
          <w:sz w:val="28"/>
          <w:szCs w:val="28"/>
        </w:rPr>
      </w:pPr>
    </w:p>
    <w:p w14:paraId="4EBF8F1E" w14:textId="77777777" w:rsidR="00AC23AE" w:rsidRPr="00CE198A" w:rsidRDefault="00AC23AE" w:rsidP="00AC23AE">
      <w:pPr>
        <w:pStyle w:val="SCe"/>
        <w:rPr>
          <w:sz w:val="28"/>
          <w:szCs w:val="28"/>
        </w:rPr>
      </w:pPr>
      <w:r w:rsidRPr="00CE198A">
        <w:rPr>
          <w:sz w:val="28"/>
          <w:szCs w:val="28"/>
        </w:rPr>
        <w:lastRenderedPageBreak/>
        <w:t>Документ согласован</w:t>
      </w:r>
    </w:p>
    <w:tbl>
      <w:tblPr>
        <w:tblStyle w:val="SC9"/>
        <w:tblW w:w="9639" w:type="dxa"/>
        <w:tblLook w:val="04A0" w:firstRow="1" w:lastRow="0" w:firstColumn="1" w:lastColumn="0" w:noHBand="0" w:noVBand="1"/>
      </w:tblPr>
      <w:tblGrid>
        <w:gridCol w:w="4647"/>
        <w:gridCol w:w="2067"/>
        <w:gridCol w:w="1257"/>
        <w:gridCol w:w="1668"/>
      </w:tblGrid>
      <w:tr w:rsidR="00AC23AE" w:rsidRPr="00CE198A" w14:paraId="39A0FA2F" w14:textId="77777777" w:rsidTr="00AC76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4820" w:type="dxa"/>
          </w:tcPr>
          <w:p w14:paraId="25E244B2" w14:textId="77777777" w:rsidR="00AC23AE" w:rsidRPr="00CE198A" w:rsidRDefault="00C769BC" w:rsidP="00551D91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bookmarkStart w:id="182" w:name="_Hlk136997811"/>
            <w:r w:rsidRPr="00CE198A">
              <w:rPr>
                <w:rFonts w:ascii="Times New Roman" w:hAnsi="Times New Roman"/>
                <w:sz w:val="28"/>
                <w:szCs w:val="28"/>
              </w:rPr>
              <w:t>Согласовал</w:t>
            </w:r>
          </w:p>
        </w:tc>
        <w:tc>
          <w:tcPr>
            <w:tcW w:w="2107" w:type="dxa"/>
          </w:tcPr>
          <w:p w14:paraId="74722F7C" w14:textId="77777777" w:rsidR="00AC23AE" w:rsidRPr="00CE198A" w:rsidRDefault="00AC23AE" w:rsidP="00CF67C8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ФИО</w:t>
            </w:r>
          </w:p>
        </w:tc>
        <w:tc>
          <w:tcPr>
            <w:tcW w:w="1276" w:type="dxa"/>
          </w:tcPr>
          <w:p w14:paraId="5B94AB8B" w14:textId="77777777" w:rsidR="00AC23AE" w:rsidRPr="00CE198A" w:rsidRDefault="00AC23AE" w:rsidP="00CF67C8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Дата</w:t>
            </w:r>
          </w:p>
        </w:tc>
        <w:tc>
          <w:tcPr>
            <w:tcW w:w="1436" w:type="dxa"/>
          </w:tcPr>
          <w:p w14:paraId="7185EB4E" w14:textId="77777777" w:rsidR="00AC23AE" w:rsidRPr="00CE198A" w:rsidRDefault="00AC23AE" w:rsidP="00CF67C8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Подпись</w:t>
            </w:r>
          </w:p>
        </w:tc>
      </w:tr>
      <w:tr w:rsidR="00AC23AE" w:rsidRPr="00CE198A" w14:paraId="68A2B5F2" w14:textId="77777777" w:rsidTr="00AC76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4820" w:type="dxa"/>
          </w:tcPr>
          <w:p w14:paraId="6FAAB7CF" w14:textId="77777777" w:rsidR="00AC23AE" w:rsidRPr="00CE198A" w:rsidRDefault="00AC23AE" w:rsidP="00CF67C8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107" w:type="dxa"/>
          </w:tcPr>
          <w:p w14:paraId="035A7F22" w14:textId="77777777" w:rsidR="00AC23AE" w:rsidRPr="00CE198A" w:rsidRDefault="00AC23AE" w:rsidP="00CF67C8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276" w:type="dxa"/>
          </w:tcPr>
          <w:p w14:paraId="41CBE370" w14:textId="77777777" w:rsidR="00AC23AE" w:rsidRPr="00CE198A" w:rsidRDefault="00AC23AE" w:rsidP="00CF67C8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436" w:type="dxa"/>
          </w:tcPr>
          <w:p w14:paraId="45E12058" w14:textId="77777777" w:rsidR="00AC23AE" w:rsidRPr="00CE198A" w:rsidRDefault="00AC23AE" w:rsidP="00CF67C8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454E2A" w:rsidRPr="00CE198A" w14:paraId="164D47ED" w14:textId="77777777" w:rsidTr="00AC7661">
        <w:tc>
          <w:tcPr>
            <w:tcW w:w="9639" w:type="dxa"/>
            <w:gridSpan w:val="4"/>
          </w:tcPr>
          <w:p w14:paraId="44C6B652" w14:textId="36AB0FFF" w:rsidR="00454E2A" w:rsidRPr="00CE198A" w:rsidRDefault="00C71C8C" w:rsidP="00454E2A">
            <w:pPr>
              <w:pStyle w:val="SCd"/>
              <w:rPr>
                <w:rFonts w:ascii="Times New Roman" w:hAnsi="Times New Roman"/>
                <w:sz w:val="28"/>
                <w:szCs w:val="28"/>
              </w:rPr>
            </w:pPr>
            <w:ins w:id="183" w:author="Constantine Smirnov" w:date="2023-06-07T04:34:00Z">
              <w:r w:rsidRPr="00CE198A">
                <w:rPr>
                  <w:rFonts w:ascii="Times New Roman" w:hAnsi="Times New Roman"/>
                  <w:sz w:val="28"/>
                  <w:szCs w:val="28"/>
                </w:rPr>
                <w:t>Компания</w:t>
              </w:r>
            </w:ins>
            <w:del w:id="184" w:author="Constantine Smirnov" w:date="2023-06-07T04:34:00Z">
              <w:r w:rsidR="005F31B2" w:rsidRPr="00CE198A" w:rsidDel="00C71C8C">
                <w:rPr>
                  <w:rFonts w:ascii="Times New Roman" w:hAnsi="Times New Roman"/>
                  <w:sz w:val="28"/>
                  <w:szCs w:val="28"/>
                </w:rPr>
                <w:fldChar w:fldCharType="begin"/>
              </w:r>
              <w:r w:rsidR="005F31B2" w:rsidRPr="00CE198A" w:rsidDel="00C71C8C">
                <w:rPr>
                  <w:rFonts w:ascii="Times New Roman" w:hAnsi="Times New Roman"/>
                  <w:sz w:val="28"/>
                  <w:szCs w:val="28"/>
                </w:rPr>
                <w:delInstrText xml:space="preserve"> DOCPROPERTY  Разработчик  \* MERGEFORMAT </w:delInstrText>
              </w:r>
              <w:r w:rsidR="005F31B2" w:rsidRPr="00CE198A" w:rsidDel="00C71C8C">
                <w:rPr>
                  <w:rFonts w:ascii="Times New Roman" w:hAnsi="Times New Roman"/>
                  <w:sz w:val="28"/>
                  <w:szCs w:val="28"/>
                </w:rPr>
                <w:fldChar w:fldCharType="separate"/>
              </w:r>
              <w:r w:rsidR="005A0256" w:rsidRPr="00CE198A" w:rsidDel="00C71C8C">
                <w:rPr>
                  <w:rFonts w:ascii="Times New Roman" w:hAnsi="Times New Roman"/>
                  <w:sz w:val="28"/>
                  <w:szCs w:val="28"/>
                </w:rPr>
                <w:delText>ООО Инженерно-технологический центр «СКАНЭКС»</w:delText>
              </w:r>
              <w:r w:rsidR="005F31B2" w:rsidRPr="00CE198A" w:rsidDel="00C71C8C">
                <w:rPr>
                  <w:rFonts w:ascii="Times New Roman" w:hAnsi="Times New Roman"/>
                  <w:sz w:val="28"/>
                  <w:szCs w:val="28"/>
                </w:rPr>
                <w:fldChar w:fldCharType="end"/>
              </w:r>
            </w:del>
          </w:p>
        </w:tc>
      </w:tr>
      <w:tr w:rsidR="00454E2A" w:rsidRPr="00CE198A" w14:paraId="7D0FE731" w14:textId="77777777" w:rsidTr="00AC7661">
        <w:tc>
          <w:tcPr>
            <w:tcW w:w="4820" w:type="dxa"/>
          </w:tcPr>
          <w:p w14:paraId="2DCD044C" w14:textId="77777777" w:rsidR="00454E2A" w:rsidRPr="00CE198A" w:rsidRDefault="00581B2A" w:rsidP="00810A19">
            <w:pPr>
              <w:pStyle w:val="SC7"/>
              <w:rPr>
                <w:sz w:val="28"/>
                <w:szCs w:val="28"/>
              </w:rPr>
            </w:pPr>
            <w:r w:rsidRPr="00CE198A">
              <w:rPr>
                <w:sz w:val="28"/>
                <w:szCs w:val="28"/>
              </w:rPr>
              <w:t>Руководитель проекта</w:t>
            </w:r>
          </w:p>
        </w:tc>
        <w:tc>
          <w:tcPr>
            <w:tcW w:w="2107" w:type="dxa"/>
          </w:tcPr>
          <w:p w14:paraId="2D2AB01A" w14:textId="77777777" w:rsidR="00454E2A" w:rsidRPr="00CE198A" w:rsidRDefault="00581B2A" w:rsidP="00810A19">
            <w:pPr>
              <w:pStyle w:val="SC7"/>
              <w:rPr>
                <w:sz w:val="28"/>
                <w:szCs w:val="28"/>
              </w:rPr>
            </w:pPr>
            <w:del w:id="185" w:author="Constantine Smirnov" w:date="2023-06-07T02:40:00Z">
              <w:r w:rsidRPr="00CE198A" w:rsidDel="00A67ED9">
                <w:rPr>
                  <w:sz w:val="28"/>
                  <w:szCs w:val="28"/>
                </w:rPr>
                <w:delText>Ситникова А. А.</w:delText>
              </w:r>
            </w:del>
          </w:p>
        </w:tc>
        <w:tc>
          <w:tcPr>
            <w:tcW w:w="1276" w:type="dxa"/>
          </w:tcPr>
          <w:p w14:paraId="59B29CC7" w14:textId="77777777" w:rsidR="00454E2A" w:rsidRPr="00CE198A" w:rsidRDefault="00454E2A" w:rsidP="00810A19">
            <w:pPr>
              <w:pStyle w:val="SC7"/>
              <w:rPr>
                <w:sz w:val="28"/>
                <w:szCs w:val="28"/>
              </w:rPr>
            </w:pPr>
          </w:p>
        </w:tc>
        <w:tc>
          <w:tcPr>
            <w:tcW w:w="1436" w:type="dxa"/>
          </w:tcPr>
          <w:p w14:paraId="34355523" w14:textId="77777777" w:rsidR="00454E2A" w:rsidRPr="00CE198A" w:rsidRDefault="00454E2A" w:rsidP="00810A19">
            <w:pPr>
              <w:pStyle w:val="SC7"/>
              <w:rPr>
                <w:sz w:val="28"/>
                <w:szCs w:val="28"/>
              </w:rPr>
            </w:pPr>
          </w:p>
        </w:tc>
      </w:tr>
      <w:tr w:rsidR="00C769BC" w:rsidRPr="00CE198A" w14:paraId="465C8DAA" w14:textId="77777777" w:rsidTr="00AC7661">
        <w:tc>
          <w:tcPr>
            <w:tcW w:w="4820" w:type="dxa"/>
          </w:tcPr>
          <w:p w14:paraId="66254DF1" w14:textId="77777777" w:rsidR="00C769BC" w:rsidRPr="00CE198A" w:rsidRDefault="00581B2A" w:rsidP="00810A19">
            <w:pPr>
              <w:pStyle w:val="SC7"/>
              <w:rPr>
                <w:sz w:val="28"/>
                <w:szCs w:val="28"/>
              </w:rPr>
            </w:pPr>
            <w:r w:rsidRPr="00CE198A">
              <w:rPr>
                <w:sz w:val="28"/>
                <w:szCs w:val="28"/>
              </w:rPr>
              <w:t>Технический руководитель проекта</w:t>
            </w:r>
          </w:p>
        </w:tc>
        <w:tc>
          <w:tcPr>
            <w:tcW w:w="2107" w:type="dxa"/>
          </w:tcPr>
          <w:p w14:paraId="402BFC3B" w14:textId="77777777" w:rsidR="00C769BC" w:rsidRPr="00CE198A" w:rsidRDefault="00581B2A" w:rsidP="00810A19">
            <w:pPr>
              <w:pStyle w:val="SC7"/>
              <w:rPr>
                <w:sz w:val="28"/>
                <w:szCs w:val="28"/>
              </w:rPr>
            </w:pPr>
            <w:del w:id="186" w:author="Constantine Smirnov" w:date="2023-06-07T02:40:00Z">
              <w:r w:rsidRPr="00CE198A" w:rsidDel="00E36F06">
                <w:rPr>
                  <w:sz w:val="28"/>
                  <w:szCs w:val="28"/>
                </w:rPr>
                <w:delText>Велькин М. П.</w:delText>
              </w:r>
            </w:del>
          </w:p>
        </w:tc>
        <w:tc>
          <w:tcPr>
            <w:tcW w:w="1276" w:type="dxa"/>
          </w:tcPr>
          <w:p w14:paraId="72782990" w14:textId="77777777" w:rsidR="00C769BC" w:rsidRPr="00CE198A" w:rsidRDefault="00C769BC" w:rsidP="00810A19">
            <w:pPr>
              <w:pStyle w:val="SC7"/>
              <w:rPr>
                <w:sz w:val="28"/>
                <w:szCs w:val="28"/>
              </w:rPr>
            </w:pPr>
          </w:p>
        </w:tc>
        <w:tc>
          <w:tcPr>
            <w:tcW w:w="1436" w:type="dxa"/>
          </w:tcPr>
          <w:p w14:paraId="06DF7A1E" w14:textId="77777777" w:rsidR="00C769BC" w:rsidRPr="00CE198A" w:rsidRDefault="00C769BC" w:rsidP="00810A19">
            <w:pPr>
              <w:pStyle w:val="SC7"/>
              <w:rPr>
                <w:sz w:val="28"/>
                <w:szCs w:val="28"/>
              </w:rPr>
            </w:pPr>
          </w:p>
        </w:tc>
      </w:tr>
      <w:tr w:rsidR="00926165" w:rsidRPr="00CE198A" w14:paraId="109C8886" w14:textId="77777777" w:rsidTr="00AC7661">
        <w:tc>
          <w:tcPr>
            <w:tcW w:w="4820" w:type="dxa"/>
          </w:tcPr>
          <w:p w14:paraId="06797892" w14:textId="47C77AE3" w:rsidR="00926165" w:rsidRPr="00CE198A" w:rsidRDefault="008C6329" w:rsidP="00810A19">
            <w:pPr>
              <w:pStyle w:val="SC7"/>
              <w:rPr>
                <w:sz w:val="28"/>
                <w:szCs w:val="28"/>
              </w:rPr>
            </w:pPr>
            <w:r w:rsidRPr="00CE198A">
              <w:rPr>
                <w:sz w:val="28"/>
                <w:szCs w:val="28"/>
              </w:rPr>
              <w:t>Ведущий аналитик</w:t>
            </w:r>
          </w:p>
        </w:tc>
        <w:tc>
          <w:tcPr>
            <w:tcW w:w="2107" w:type="dxa"/>
          </w:tcPr>
          <w:p w14:paraId="7D1331E8" w14:textId="046770AC" w:rsidR="00926165" w:rsidRPr="00CE198A" w:rsidRDefault="008C6329" w:rsidP="00810A19">
            <w:pPr>
              <w:pStyle w:val="SC7"/>
              <w:rPr>
                <w:sz w:val="28"/>
                <w:szCs w:val="28"/>
              </w:rPr>
            </w:pPr>
            <w:del w:id="187" w:author="Constantine Smirnov" w:date="2023-06-07T02:40:00Z">
              <w:r w:rsidRPr="00CE198A" w:rsidDel="00BF19AC">
                <w:rPr>
                  <w:sz w:val="28"/>
                  <w:szCs w:val="28"/>
                </w:rPr>
                <w:delText xml:space="preserve">Зимин </w:delText>
              </w:r>
              <w:r w:rsidR="00926165" w:rsidRPr="00CE198A" w:rsidDel="00BF19AC">
                <w:rPr>
                  <w:sz w:val="28"/>
                  <w:szCs w:val="28"/>
                </w:rPr>
                <w:delText>А.</w:delText>
              </w:r>
              <w:r w:rsidRPr="00CE198A" w:rsidDel="00BF19AC">
                <w:rPr>
                  <w:sz w:val="28"/>
                  <w:szCs w:val="28"/>
                </w:rPr>
                <w:delText>Г</w:delText>
              </w:r>
              <w:r w:rsidR="00926165" w:rsidRPr="00CE198A" w:rsidDel="00BF19AC">
                <w:rPr>
                  <w:sz w:val="28"/>
                  <w:szCs w:val="28"/>
                </w:rPr>
                <w:delText>.</w:delText>
              </w:r>
            </w:del>
          </w:p>
        </w:tc>
        <w:tc>
          <w:tcPr>
            <w:tcW w:w="1276" w:type="dxa"/>
          </w:tcPr>
          <w:p w14:paraId="646E8C50" w14:textId="77777777" w:rsidR="00926165" w:rsidRPr="00CE198A" w:rsidRDefault="00926165" w:rsidP="00810A19">
            <w:pPr>
              <w:pStyle w:val="SC7"/>
              <w:rPr>
                <w:sz w:val="28"/>
                <w:szCs w:val="28"/>
              </w:rPr>
            </w:pPr>
          </w:p>
        </w:tc>
        <w:tc>
          <w:tcPr>
            <w:tcW w:w="1436" w:type="dxa"/>
          </w:tcPr>
          <w:p w14:paraId="0009BCCC" w14:textId="77777777" w:rsidR="00926165" w:rsidRPr="00CE198A" w:rsidRDefault="00926165" w:rsidP="00810A19">
            <w:pPr>
              <w:pStyle w:val="SC7"/>
              <w:rPr>
                <w:sz w:val="28"/>
                <w:szCs w:val="28"/>
              </w:rPr>
            </w:pPr>
          </w:p>
        </w:tc>
      </w:tr>
      <w:bookmarkEnd w:id="182"/>
    </w:tbl>
    <w:p w14:paraId="602E28D0" w14:textId="77777777" w:rsidR="003D5B13" w:rsidRPr="00CE198A" w:rsidRDefault="003D5B13" w:rsidP="003D5B13">
      <w:pPr>
        <w:rPr>
          <w:sz w:val="28"/>
          <w:szCs w:val="28"/>
        </w:rPr>
      </w:pPr>
    </w:p>
    <w:p w14:paraId="65E09A88" w14:textId="77777777" w:rsidR="00520BAD" w:rsidRPr="00CE198A" w:rsidRDefault="00520BAD" w:rsidP="003D5B13">
      <w:pPr>
        <w:rPr>
          <w:sz w:val="28"/>
          <w:szCs w:val="28"/>
        </w:rPr>
        <w:sectPr w:rsidR="00520BAD" w:rsidRPr="00CE198A" w:rsidSect="00070002">
          <w:headerReference w:type="default" r:id="rId21"/>
          <w:footerReference w:type="default" r:id="rId22"/>
          <w:pgSz w:w="11906" w:h="16838" w:code="9"/>
          <w:pgMar w:top="1134" w:right="851" w:bottom="1701" w:left="1701" w:header="714" w:footer="703" w:gutter="0"/>
          <w:pgNumType w:start="2"/>
          <w:cols w:space="708"/>
          <w:docGrid w:linePitch="360"/>
        </w:sectPr>
      </w:pPr>
    </w:p>
    <w:p w14:paraId="74953B67" w14:textId="77777777" w:rsidR="00D55F11" w:rsidRPr="00CE198A" w:rsidRDefault="00D55F11" w:rsidP="00144AE9">
      <w:pPr>
        <w:pStyle w:val="SCa"/>
        <w:rPr>
          <w:rFonts w:ascii="Times New Roman" w:hAnsi="Times New Roman"/>
          <w:sz w:val="28"/>
          <w:szCs w:val="28"/>
        </w:rPr>
      </w:pPr>
      <w:bookmarkStart w:id="195" w:name="_Hlk136997830"/>
      <w:bookmarkStart w:id="196" w:name="_Toc445321083"/>
      <w:r w:rsidRPr="00CE198A">
        <w:rPr>
          <w:rFonts w:ascii="Times New Roman" w:hAnsi="Times New Roman"/>
          <w:sz w:val="28"/>
          <w:szCs w:val="28"/>
        </w:rPr>
        <w:lastRenderedPageBreak/>
        <w:t>Содержание</w:t>
      </w:r>
    </w:p>
    <w:p w14:paraId="0F5821FD" w14:textId="25785DF5" w:rsidR="00000331" w:rsidRPr="00CE198A" w:rsidRDefault="00D55F11" w:rsidP="00810A19">
      <w:pPr>
        <w:pStyle w:val="11"/>
        <w:rPr>
          <w:rFonts w:ascii="Times New Roman" w:eastAsiaTheme="minorEastAsia" w:hAnsi="Times New Roman"/>
          <w:sz w:val="28"/>
          <w:szCs w:val="28"/>
          <w:lang w:eastAsia="ru-RU"/>
        </w:rPr>
      </w:pPr>
      <w:r w:rsidRPr="00CE198A">
        <w:rPr>
          <w:rFonts w:ascii="Times New Roman" w:hAnsi="Times New Roman"/>
          <w:sz w:val="28"/>
          <w:szCs w:val="28"/>
        </w:rPr>
        <w:fldChar w:fldCharType="begin"/>
      </w:r>
      <w:r w:rsidRPr="00CE198A">
        <w:rPr>
          <w:rFonts w:ascii="Times New Roman" w:hAnsi="Times New Roman"/>
          <w:sz w:val="28"/>
          <w:szCs w:val="28"/>
        </w:rPr>
        <w:instrText xml:space="preserve"> TOC \o "2-2" \f \h \z \t "Заголовок 1;1;RN_Приложение_Заголовок;9" </w:instrText>
      </w:r>
      <w:r w:rsidRPr="00CE198A">
        <w:rPr>
          <w:rFonts w:ascii="Times New Roman" w:hAnsi="Times New Roman"/>
          <w:sz w:val="28"/>
          <w:szCs w:val="28"/>
        </w:rPr>
        <w:fldChar w:fldCharType="separate"/>
      </w:r>
      <w:hyperlink w:anchor="_Toc481489555" w:history="1">
        <w:r w:rsidR="00000331" w:rsidRPr="00CE198A">
          <w:rPr>
            <w:rStyle w:val="af0"/>
            <w:rFonts w:ascii="Times New Roman" w:hAnsi="Times New Roman"/>
            <w:sz w:val="28"/>
            <w:szCs w:val="28"/>
          </w:rPr>
          <w:t>1</w:t>
        </w:r>
        <w:r w:rsidR="00000331" w:rsidRPr="00CE198A">
          <w:rPr>
            <w:rFonts w:ascii="Times New Roman" w:eastAsiaTheme="minorEastAsia" w:hAnsi="Times New Roman"/>
            <w:sz w:val="28"/>
            <w:szCs w:val="28"/>
            <w:lang w:eastAsia="ru-RU"/>
          </w:rPr>
          <w:tab/>
        </w:r>
        <w:r w:rsidR="00000331" w:rsidRPr="00CE198A">
          <w:rPr>
            <w:rStyle w:val="af0"/>
            <w:rFonts w:ascii="Times New Roman" w:hAnsi="Times New Roman"/>
            <w:sz w:val="28"/>
            <w:szCs w:val="28"/>
          </w:rPr>
          <w:t>Общие сведения об ИС</w: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instrText xml:space="preserve"> PAGEREF _Toc481489555 \h </w:instrTex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t>7</w: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end"/>
        </w:r>
      </w:hyperlink>
    </w:p>
    <w:p w14:paraId="431C924B" w14:textId="4E79C7D5" w:rsidR="00000331" w:rsidRPr="00CE198A" w:rsidRDefault="00000000" w:rsidP="00810A19">
      <w:pPr>
        <w:pStyle w:val="22"/>
        <w:rPr>
          <w:rFonts w:ascii="Times New Roman" w:eastAsiaTheme="minorEastAsia" w:hAnsi="Times New Roman"/>
          <w:sz w:val="28"/>
          <w:szCs w:val="28"/>
          <w:lang w:eastAsia="ru-RU"/>
        </w:rPr>
      </w:pPr>
      <w:hyperlink w:anchor="_Toc481489556" w:history="1">
        <w:r w:rsidR="00000331" w:rsidRPr="00CE198A">
          <w:rPr>
            <w:rStyle w:val="af0"/>
            <w:rFonts w:ascii="Times New Roman" w:hAnsi="Times New Roman"/>
            <w:sz w:val="28"/>
            <w:szCs w:val="28"/>
          </w:rPr>
          <w:t>1.1</w:t>
        </w:r>
        <w:r w:rsidR="00000331" w:rsidRPr="00CE198A">
          <w:rPr>
            <w:rFonts w:ascii="Times New Roman" w:eastAsiaTheme="minorEastAsia" w:hAnsi="Times New Roman"/>
            <w:sz w:val="28"/>
            <w:szCs w:val="28"/>
            <w:lang w:eastAsia="ru-RU"/>
          </w:rPr>
          <w:tab/>
        </w:r>
        <w:r w:rsidR="00000331" w:rsidRPr="00CE198A">
          <w:rPr>
            <w:rStyle w:val="af0"/>
            <w:rFonts w:ascii="Times New Roman" w:hAnsi="Times New Roman"/>
            <w:sz w:val="28"/>
            <w:szCs w:val="28"/>
          </w:rPr>
          <w:t>Наименование ИС</w: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instrText xml:space="preserve"> PAGEREF _Toc481489556 \h </w:instrTex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t>7</w: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end"/>
        </w:r>
      </w:hyperlink>
    </w:p>
    <w:p w14:paraId="3A25279B" w14:textId="37FB54AD" w:rsidR="00000331" w:rsidRPr="00CE198A" w:rsidRDefault="00000000" w:rsidP="00810A19">
      <w:pPr>
        <w:pStyle w:val="22"/>
        <w:rPr>
          <w:rFonts w:ascii="Times New Roman" w:eastAsiaTheme="minorEastAsia" w:hAnsi="Times New Roman"/>
          <w:sz w:val="28"/>
          <w:szCs w:val="28"/>
          <w:lang w:eastAsia="ru-RU"/>
        </w:rPr>
      </w:pPr>
      <w:hyperlink w:anchor="_Toc481489557" w:history="1">
        <w:r w:rsidR="00000331" w:rsidRPr="00CE198A">
          <w:rPr>
            <w:rStyle w:val="af0"/>
            <w:rFonts w:ascii="Times New Roman" w:hAnsi="Times New Roman"/>
            <w:sz w:val="28"/>
            <w:szCs w:val="28"/>
          </w:rPr>
          <w:t>1.2</w:t>
        </w:r>
        <w:r w:rsidR="00000331" w:rsidRPr="00CE198A">
          <w:rPr>
            <w:rFonts w:ascii="Times New Roman" w:eastAsiaTheme="minorEastAsia" w:hAnsi="Times New Roman"/>
            <w:sz w:val="28"/>
            <w:szCs w:val="28"/>
            <w:lang w:eastAsia="ru-RU"/>
          </w:rPr>
          <w:tab/>
        </w:r>
        <w:r w:rsidR="00000331" w:rsidRPr="00CE198A">
          <w:rPr>
            <w:rStyle w:val="af0"/>
            <w:rFonts w:ascii="Times New Roman" w:hAnsi="Times New Roman"/>
            <w:sz w:val="28"/>
            <w:szCs w:val="28"/>
          </w:rPr>
          <w:t>Наименования организации-заказчика и организаций — участников работ</w: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instrText xml:space="preserve"> PAGEREF _Toc481489557 \h </w:instrTex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t>7</w: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end"/>
        </w:r>
      </w:hyperlink>
    </w:p>
    <w:p w14:paraId="3E6D2F6A" w14:textId="0755CC56" w:rsidR="00000331" w:rsidRPr="00CE198A" w:rsidRDefault="00000000" w:rsidP="00810A19">
      <w:pPr>
        <w:pStyle w:val="22"/>
        <w:rPr>
          <w:rFonts w:ascii="Times New Roman" w:eastAsiaTheme="minorEastAsia" w:hAnsi="Times New Roman"/>
          <w:sz w:val="28"/>
          <w:szCs w:val="28"/>
          <w:lang w:eastAsia="ru-RU"/>
        </w:rPr>
      </w:pPr>
      <w:hyperlink w:anchor="_Toc481489558" w:history="1">
        <w:r w:rsidR="00000331" w:rsidRPr="00CE198A">
          <w:rPr>
            <w:rStyle w:val="af0"/>
            <w:rFonts w:ascii="Times New Roman" w:hAnsi="Times New Roman"/>
            <w:sz w:val="28"/>
            <w:szCs w:val="28"/>
          </w:rPr>
          <w:t>1.3</w:t>
        </w:r>
        <w:r w:rsidR="00000331" w:rsidRPr="00CE198A">
          <w:rPr>
            <w:rFonts w:ascii="Times New Roman" w:eastAsiaTheme="minorEastAsia" w:hAnsi="Times New Roman"/>
            <w:sz w:val="28"/>
            <w:szCs w:val="28"/>
            <w:lang w:eastAsia="ru-RU"/>
          </w:rPr>
          <w:tab/>
        </w:r>
        <w:r w:rsidR="00000331" w:rsidRPr="00CE198A">
          <w:rPr>
            <w:rStyle w:val="af0"/>
            <w:rFonts w:ascii="Times New Roman" w:hAnsi="Times New Roman"/>
            <w:sz w:val="28"/>
            <w:szCs w:val="28"/>
          </w:rPr>
          <w:t>Основание для разработки</w: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instrText xml:space="preserve"> PAGEREF _Toc481489558 \h </w:instrTex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t>7</w: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end"/>
        </w:r>
      </w:hyperlink>
    </w:p>
    <w:p w14:paraId="7DC0C1A2" w14:textId="02D2CB97" w:rsidR="00000331" w:rsidRPr="00CE198A" w:rsidRDefault="00000000" w:rsidP="00810A19">
      <w:pPr>
        <w:pStyle w:val="22"/>
        <w:rPr>
          <w:rFonts w:ascii="Times New Roman" w:eastAsiaTheme="minorEastAsia" w:hAnsi="Times New Roman"/>
          <w:sz w:val="28"/>
          <w:szCs w:val="28"/>
          <w:lang w:eastAsia="ru-RU"/>
        </w:rPr>
      </w:pPr>
      <w:hyperlink w:anchor="_Toc481489559" w:history="1">
        <w:r w:rsidR="00000331" w:rsidRPr="00CE198A">
          <w:rPr>
            <w:rStyle w:val="af0"/>
            <w:rFonts w:ascii="Times New Roman" w:hAnsi="Times New Roman"/>
            <w:sz w:val="28"/>
            <w:szCs w:val="28"/>
          </w:rPr>
          <w:t>1.4</w:t>
        </w:r>
        <w:r w:rsidR="00000331" w:rsidRPr="00CE198A">
          <w:rPr>
            <w:rFonts w:ascii="Times New Roman" w:eastAsiaTheme="minorEastAsia" w:hAnsi="Times New Roman"/>
            <w:sz w:val="28"/>
            <w:szCs w:val="28"/>
            <w:lang w:eastAsia="ru-RU"/>
          </w:rPr>
          <w:tab/>
        </w:r>
        <w:r w:rsidR="00000331" w:rsidRPr="00CE198A">
          <w:rPr>
            <w:rStyle w:val="af0"/>
            <w:rFonts w:ascii="Times New Roman" w:hAnsi="Times New Roman"/>
            <w:sz w:val="28"/>
            <w:szCs w:val="28"/>
          </w:rPr>
          <w:t xml:space="preserve">Плановые сроки начала и окончания работ по созданию </w:t>
        </w:r>
        <w:r w:rsidR="00000331" w:rsidRPr="00CE198A">
          <w:rPr>
            <w:rStyle w:val="af0"/>
            <w:rFonts w:ascii="Times New Roman" w:hAnsi="Times New Roman"/>
            <w:sz w:val="28"/>
            <w:szCs w:val="28"/>
            <w:lang w:eastAsia="ru-RU"/>
          </w:rPr>
          <w:t>Подсистем</w:t>
        </w:r>
        <w:r w:rsidR="00000331" w:rsidRPr="00CE198A">
          <w:rPr>
            <w:rStyle w:val="af0"/>
            <w:rFonts w:ascii="Times New Roman" w:hAnsi="Times New Roman"/>
            <w:sz w:val="28"/>
            <w:szCs w:val="28"/>
          </w:rPr>
          <w:t>ы</w: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instrText xml:space="preserve"> PAGEREF _Toc481489559 \h </w:instrTex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t>8</w: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end"/>
        </w:r>
      </w:hyperlink>
    </w:p>
    <w:p w14:paraId="66D152AB" w14:textId="70EB2940" w:rsidR="00000331" w:rsidRPr="00CE198A" w:rsidRDefault="00000000" w:rsidP="00810A19">
      <w:pPr>
        <w:pStyle w:val="22"/>
        <w:rPr>
          <w:rFonts w:ascii="Times New Roman" w:eastAsiaTheme="minorEastAsia" w:hAnsi="Times New Roman"/>
          <w:sz w:val="28"/>
          <w:szCs w:val="28"/>
          <w:lang w:eastAsia="ru-RU"/>
        </w:rPr>
      </w:pPr>
      <w:hyperlink w:anchor="_Toc481489560" w:history="1">
        <w:r w:rsidR="00000331" w:rsidRPr="00CE198A">
          <w:rPr>
            <w:rStyle w:val="af0"/>
            <w:rFonts w:ascii="Times New Roman" w:hAnsi="Times New Roman"/>
            <w:sz w:val="28"/>
            <w:szCs w:val="28"/>
          </w:rPr>
          <w:t>1.5</w:t>
        </w:r>
        <w:r w:rsidR="00000331" w:rsidRPr="00CE198A">
          <w:rPr>
            <w:rFonts w:ascii="Times New Roman" w:eastAsiaTheme="minorEastAsia" w:hAnsi="Times New Roman"/>
            <w:sz w:val="28"/>
            <w:szCs w:val="28"/>
            <w:lang w:eastAsia="ru-RU"/>
          </w:rPr>
          <w:tab/>
        </w:r>
        <w:r w:rsidR="00000331" w:rsidRPr="00CE198A">
          <w:rPr>
            <w:rStyle w:val="af0"/>
            <w:rFonts w:ascii="Times New Roman" w:hAnsi="Times New Roman"/>
            <w:sz w:val="28"/>
            <w:szCs w:val="28"/>
          </w:rPr>
          <w:t>Источники и порядок финансирования работ</w: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instrText xml:space="preserve"> PAGEREF _Toc481489560 \h </w:instrTex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t>9</w: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end"/>
        </w:r>
      </w:hyperlink>
    </w:p>
    <w:p w14:paraId="075D5CD7" w14:textId="6CC29DEF" w:rsidR="00000331" w:rsidRPr="00CE198A" w:rsidRDefault="00000000" w:rsidP="00810A19">
      <w:pPr>
        <w:pStyle w:val="22"/>
        <w:rPr>
          <w:rFonts w:ascii="Times New Roman" w:eastAsiaTheme="minorEastAsia" w:hAnsi="Times New Roman"/>
          <w:sz w:val="28"/>
          <w:szCs w:val="28"/>
          <w:lang w:eastAsia="ru-RU"/>
        </w:rPr>
      </w:pPr>
      <w:del w:id="197" w:author="Constantine Smirnov" w:date="2023-06-07T04:18:00Z">
        <w:r w:rsidRPr="00CE198A" w:rsidDel="00B5598B">
          <w:rPr>
            <w:rFonts w:ascii="Times New Roman" w:hAnsi="Times New Roman"/>
            <w:sz w:val="28"/>
            <w:szCs w:val="28"/>
          </w:rPr>
          <w:fldChar w:fldCharType="begin"/>
        </w:r>
        <w:r w:rsidRPr="00CE198A" w:rsidDel="00B5598B">
          <w:rPr>
            <w:rFonts w:ascii="Times New Roman" w:hAnsi="Times New Roman"/>
            <w:sz w:val="28"/>
            <w:szCs w:val="28"/>
          </w:rPr>
          <w:delInstrText>HYPERLINK \l "_Toc481489561"</w:delInstrText>
        </w:r>
        <w:r w:rsidRPr="00CE198A" w:rsidDel="00B5598B">
          <w:rPr>
            <w:rFonts w:ascii="Times New Roman" w:hAnsi="Times New Roman"/>
            <w:sz w:val="28"/>
            <w:szCs w:val="28"/>
          </w:rPr>
        </w:r>
        <w:r w:rsidRPr="00CE198A" w:rsidDel="00B5598B">
          <w:rPr>
            <w:rFonts w:ascii="Times New Roman" w:hAnsi="Times New Roman"/>
            <w:sz w:val="28"/>
            <w:szCs w:val="28"/>
          </w:rPr>
          <w:fldChar w:fldCharType="separate"/>
        </w:r>
        <w:r w:rsidR="00000331" w:rsidRPr="00CE198A" w:rsidDel="00B5598B">
          <w:rPr>
            <w:rStyle w:val="af0"/>
            <w:rFonts w:ascii="Times New Roman" w:hAnsi="Times New Roman"/>
            <w:sz w:val="28"/>
            <w:szCs w:val="28"/>
          </w:rPr>
          <w:delText>1.6</w:delText>
        </w:r>
        <w:r w:rsidR="00000331" w:rsidRPr="00CE198A" w:rsidDel="00B5598B">
          <w:rPr>
            <w:rFonts w:ascii="Times New Roman" w:eastAsiaTheme="minorEastAsia" w:hAnsi="Times New Roman"/>
            <w:sz w:val="28"/>
            <w:szCs w:val="28"/>
            <w:lang w:eastAsia="ru-RU"/>
          </w:rPr>
          <w:tab/>
        </w:r>
        <w:r w:rsidR="00000331" w:rsidRPr="00CE198A" w:rsidDel="00B5598B">
          <w:rPr>
            <w:rStyle w:val="af0"/>
            <w:rFonts w:ascii="Times New Roman" w:hAnsi="Times New Roman"/>
            <w:sz w:val="28"/>
            <w:szCs w:val="28"/>
          </w:rPr>
          <w:delText>Порядок оформления и предъявления заказчику результатов работ по созданию ПОдсистемы</w:delText>
        </w:r>
        <w:r w:rsidR="00000331" w:rsidRPr="00CE198A" w:rsidDel="00B5598B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B5598B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000331" w:rsidRPr="00CE198A" w:rsidDel="00B5598B">
          <w:rPr>
            <w:rFonts w:ascii="Times New Roman" w:hAnsi="Times New Roman"/>
            <w:webHidden/>
            <w:sz w:val="28"/>
            <w:szCs w:val="28"/>
          </w:rPr>
          <w:delInstrText xml:space="preserve"> PAGEREF _Toc481489561 \h </w:delInstrText>
        </w:r>
        <w:r w:rsidR="00000331" w:rsidRPr="00CE198A" w:rsidDel="00B5598B">
          <w:rPr>
            <w:rFonts w:ascii="Times New Roman" w:hAnsi="Times New Roman"/>
            <w:webHidden/>
            <w:sz w:val="28"/>
            <w:szCs w:val="28"/>
          </w:rPr>
        </w:r>
        <w:r w:rsidR="00000331" w:rsidRPr="00CE198A" w:rsidDel="00B5598B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000331" w:rsidRPr="00CE198A" w:rsidDel="00B5598B">
          <w:rPr>
            <w:rFonts w:ascii="Times New Roman" w:hAnsi="Times New Roman"/>
            <w:webHidden/>
            <w:sz w:val="28"/>
            <w:szCs w:val="28"/>
          </w:rPr>
          <w:delText>9</w:delText>
        </w:r>
        <w:r w:rsidR="00000331" w:rsidRPr="00CE198A" w:rsidDel="00B5598B">
          <w:rPr>
            <w:rFonts w:ascii="Times New Roman" w:hAnsi="Times New Roman"/>
            <w:webHidden/>
            <w:sz w:val="28"/>
            <w:szCs w:val="28"/>
          </w:rPr>
          <w:fldChar w:fldCharType="end"/>
        </w:r>
        <w:r w:rsidRPr="00CE198A" w:rsidDel="00B5598B">
          <w:rPr>
            <w:rFonts w:ascii="Times New Roman" w:hAnsi="Times New Roman"/>
            <w:sz w:val="28"/>
            <w:szCs w:val="28"/>
          </w:rPr>
          <w:fldChar w:fldCharType="end"/>
        </w:r>
      </w:del>
      <w:ins w:id="198" w:author="Constantine Smirnov" w:date="2023-06-07T04:18:00Z">
        <w:r w:rsidR="00B5598B" w:rsidRPr="00CE198A">
          <w:rPr>
            <w:rFonts w:ascii="Times New Roman" w:hAnsi="Times New Roman"/>
            <w:sz w:val="28"/>
            <w:szCs w:val="28"/>
          </w:rPr>
          <w:fldChar w:fldCharType="begin"/>
        </w:r>
        <w:r w:rsidR="00B5598B" w:rsidRPr="00CE198A">
          <w:rPr>
            <w:rFonts w:ascii="Times New Roman" w:hAnsi="Times New Roman"/>
            <w:sz w:val="28"/>
            <w:szCs w:val="28"/>
          </w:rPr>
          <w:instrText>HYPERLINK \l "_Toc481489561"</w:instrText>
        </w:r>
        <w:r w:rsidR="00B5598B" w:rsidRPr="00CE198A">
          <w:rPr>
            <w:rFonts w:ascii="Times New Roman" w:hAnsi="Times New Roman"/>
            <w:sz w:val="28"/>
            <w:szCs w:val="28"/>
          </w:rPr>
        </w:r>
        <w:r w:rsidR="00B5598B" w:rsidRPr="00CE198A">
          <w:rPr>
            <w:rFonts w:ascii="Times New Roman" w:hAnsi="Times New Roman"/>
            <w:sz w:val="28"/>
            <w:szCs w:val="28"/>
          </w:rPr>
          <w:fldChar w:fldCharType="separate"/>
        </w:r>
        <w:r w:rsidR="00B5598B" w:rsidRPr="00CE198A">
          <w:rPr>
            <w:rStyle w:val="af0"/>
            <w:rFonts w:ascii="Times New Roman" w:hAnsi="Times New Roman"/>
            <w:sz w:val="28"/>
            <w:szCs w:val="28"/>
          </w:rPr>
          <w:t>1.6</w:t>
        </w:r>
        <w:r w:rsidR="00B5598B" w:rsidRPr="00CE198A">
          <w:rPr>
            <w:rFonts w:ascii="Times New Roman" w:eastAsiaTheme="minorEastAsia" w:hAnsi="Times New Roman"/>
            <w:sz w:val="28"/>
            <w:szCs w:val="28"/>
            <w:lang w:eastAsia="ru-RU"/>
          </w:rPr>
          <w:tab/>
        </w:r>
        <w:r w:rsidR="00B5598B" w:rsidRPr="00CE198A">
          <w:rPr>
            <w:rStyle w:val="af0"/>
            <w:rFonts w:ascii="Times New Roman" w:hAnsi="Times New Roman"/>
            <w:sz w:val="28"/>
            <w:szCs w:val="28"/>
          </w:rPr>
          <w:t>Порядок оформления и предъявления заказчику результатов работ по созданию ПОдсистемы</w:t>
        </w:r>
        <w:r w:rsidR="00B5598B" w:rsidRPr="00CE198A">
          <w:rPr>
            <w:rFonts w:ascii="Times New Roman" w:hAnsi="Times New Roman"/>
            <w:webHidden/>
            <w:sz w:val="28"/>
            <w:szCs w:val="28"/>
          </w:rPr>
          <w:tab/>
          <w:t>8</w:t>
        </w:r>
        <w:r w:rsidR="00B5598B" w:rsidRPr="00CE198A">
          <w:rPr>
            <w:rFonts w:ascii="Times New Roman" w:hAnsi="Times New Roman"/>
            <w:sz w:val="28"/>
            <w:szCs w:val="28"/>
          </w:rPr>
          <w:fldChar w:fldCharType="end"/>
        </w:r>
      </w:ins>
    </w:p>
    <w:p w14:paraId="23BF5B1B" w14:textId="09B5D58E" w:rsidR="00000331" w:rsidRPr="00CE198A" w:rsidRDefault="00000000" w:rsidP="00810A19">
      <w:pPr>
        <w:pStyle w:val="22"/>
        <w:rPr>
          <w:rFonts w:ascii="Times New Roman" w:eastAsiaTheme="minorEastAsia" w:hAnsi="Times New Roman"/>
          <w:sz w:val="28"/>
          <w:szCs w:val="28"/>
          <w:lang w:eastAsia="ru-RU"/>
        </w:rPr>
      </w:pPr>
      <w:hyperlink w:anchor="_Toc481489562" w:history="1">
        <w:r w:rsidR="00000331" w:rsidRPr="00CE198A">
          <w:rPr>
            <w:rStyle w:val="af0"/>
            <w:rFonts w:ascii="Times New Roman" w:hAnsi="Times New Roman"/>
            <w:sz w:val="28"/>
            <w:szCs w:val="28"/>
          </w:rPr>
          <w:t>1.7</w:t>
        </w:r>
        <w:r w:rsidR="00000331" w:rsidRPr="00CE198A">
          <w:rPr>
            <w:rFonts w:ascii="Times New Roman" w:eastAsiaTheme="minorEastAsia" w:hAnsi="Times New Roman"/>
            <w:sz w:val="28"/>
            <w:szCs w:val="28"/>
            <w:lang w:eastAsia="ru-RU"/>
          </w:rPr>
          <w:tab/>
        </w:r>
        <w:r w:rsidR="00000331" w:rsidRPr="00CE198A">
          <w:rPr>
            <w:rStyle w:val="af0"/>
            <w:rFonts w:ascii="Times New Roman" w:hAnsi="Times New Roman"/>
            <w:sz w:val="28"/>
            <w:szCs w:val="28"/>
          </w:rPr>
          <w:t>Определения, обозначения, сокращения</w: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instrText xml:space="preserve"> PAGEREF _Toc481489562 \h </w:instrTex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t>10</w: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end"/>
        </w:r>
      </w:hyperlink>
    </w:p>
    <w:p w14:paraId="7F16DAB8" w14:textId="2B30675D" w:rsidR="00000331" w:rsidRPr="00CE198A" w:rsidRDefault="00000000" w:rsidP="00810A19">
      <w:pPr>
        <w:pStyle w:val="11"/>
        <w:rPr>
          <w:rFonts w:ascii="Times New Roman" w:eastAsiaTheme="minorEastAsia" w:hAnsi="Times New Roman"/>
          <w:sz w:val="28"/>
          <w:szCs w:val="28"/>
          <w:lang w:eastAsia="ru-RU"/>
        </w:rPr>
      </w:pPr>
      <w:del w:id="199" w:author="Constantine Smirnov" w:date="2023-06-07T04:19:00Z">
        <w:r w:rsidRPr="00CE198A" w:rsidDel="000912E9">
          <w:rPr>
            <w:rFonts w:ascii="Times New Roman" w:hAnsi="Times New Roman"/>
            <w:sz w:val="28"/>
            <w:szCs w:val="28"/>
          </w:rPr>
          <w:fldChar w:fldCharType="begin"/>
        </w:r>
        <w:r w:rsidRPr="00CE198A" w:rsidDel="000912E9">
          <w:rPr>
            <w:rFonts w:ascii="Times New Roman" w:hAnsi="Times New Roman"/>
            <w:sz w:val="28"/>
            <w:szCs w:val="28"/>
          </w:rPr>
          <w:delInstrText>HYPERLINK \l "_Toc481489563"</w:delInstrText>
        </w:r>
        <w:r w:rsidRPr="00CE198A" w:rsidDel="000912E9">
          <w:rPr>
            <w:rFonts w:ascii="Times New Roman" w:hAnsi="Times New Roman"/>
            <w:sz w:val="28"/>
            <w:szCs w:val="28"/>
          </w:rPr>
        </w:r>
        <w:r w:rsidRPr="00CE198A" w:rsidDel="000912E9">
          <w:rPr>
            <w:rFonts w:ascii="Times New Roman" w:hAnsi="Times New Roman"/>
            <w:sz w:val="28"/>
            <w:szCs w:val="28"/>
          </w:rPr>
          <w:fldChar w:fldCharType="separate"/>
        </w:r>
        <w:r w:rsidR="00000331" w:rsidRPr="00CE198A" w:rsidDel="000912E9">
          <w:rPr>
            <w:rStyle w:val="af0"/>
            <w:rFonts w:ascii="Times New Roman" w:hAnsi="Times New Roman"/>
            <w:sz w:val="28"/>
            <w:szCs w:val="28"/>
          </w:rPr>
          <w:delText>2</w:delText>
        </w:r>
        <w:r w:rsidR="00000331" w:rsidRPr="00CE198A" w:rsidDel="000912E9">
          <w:rPr>
            <w:rFonts w:ascii="Times New Roman" w:eastAsiaTheme="minorEastAsia" w:hAnsi="Times New Roman"/>
            <w:sz w:val="28"/>
            <w:szCs w:val="28"/>
            <w:lang w:eastAsia="ru-RU"/>
          </w:rPr>
          <w:tab/>
        </w:r>
        <w:r w:rsidR="00000331" w:rsidRPr="00CE198A" w:rsidDel="000912E9">
          <w:rPr>
            <w:rStyle w:val="af0"/>
            <w:rFonts w:ascii="Times New Roman" w:hAnsi="Times New Roman"/>
            <w:sz w:val="28"/>
            <w:szCs w:val="28"/>
          </w:rPr>
          <w:delText>Назначение и цели создания Подсистемы</w:delText>
        </w:r>
        <w:r w:rsidR="00000331" w:rsidRPr="00CE198A" w:rsidDel="000912E9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0912E9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000331" w:rsidRPr="00CE198A" w:rsidDel="000912E9">
          <w:rPr>
            <w:rFonts w:ascii="Times New Roman" w:hAnsi="Times New Roman"/>
            <w:webHidden/>
            <w:sz w:val="28"/>
            <w:szCs w:val="28"/>
          </w:rPr>
          <w:delInstrText xml:space="preserve"> PAGEREF _Toc481489563 \h </w:delInstrText>
        </w:r>
        <w:r w:rsidR="00000331" w:rsidRPr="00CE198A" w:rsidDel="000912E9">
          <w:rPr>
            <w:rFonts w:ascii="Times New Roman" w:hAnsi="Times New Roman"/>
            <w:webHidden/>
            <w:sz w:val="28"/>
            <w:szCs w:val="28"/>
          </w:rPr>
        </w:r>
        <w:r w:rsidR="00000331" w:rsidRPr="00CE198A" w:rsidDel="000912E9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000331" w:rsidRPr="00CE198A" w:rsidDel="000912E9">
          <w:rPr>
            <w:rFonts w:ascii="Times New Roman" w:hAnsi="Times New Roman"/>
            <w:webHidden/>
            <w:sz w:val="28"/>
            <w:szCs w:val="28"/>
          </w:rPr>
          <w:delText>14</w:delText>
        </w:r>
        <w:r w:rsidR="00000331" w:rsidRPr="00CE198A" w:rsidDel="000912E9">
          <w:rPr>
            <w:rFonts w:ascii="Times New Roman" w:hAnsi="Times New Roman"/>
            <w:webHidden/>
            <w:sz w:val="28"/>
            <w:szCs w:val="28"/>
          </w:rPr>
          <w:fldChar w:fldCharType="end"/>
        </w:r>
        <w:r w:rsidRPr="00CE198A" w:rsidDel="000912E9">
          <w:rPr>
            <w:rFonts w:ascii="Times New Roman" w:hAnsi="Times New Roman"/>
            <w:sz w:val="28"/>
            <w:szCs w:val="28"/>
          </w:rPr>
          <w:fldChar w:fldCharType="end"/>
        </w:r>
      </w:del>
      <w:ins w:id="200" w:author="Constantine Smirnov" w:date="2023-06-07T04:19:00Z">
        <w:r w:rsidR="000912E9" w:rsidRPr="00CE198A">
          <w:rPr>
            <w:rFonts w:ascii="Times New Roman" w:hAnsi="Times New Roman"/>
            <w:sz w:val="28"/>
            <w:szCs w:val="28"/>
          </w:rPr>
          <w:fldChar w:fldCharType="begin"/>
        </w:r>
        <w:r w:rsidR="000912E9" w:rsidRPr="00CE198A">
          <w:rPr>
            <w:rFonts w:ascii="Times New Roman" w:hAnsi="Times New Roman"/>
            <w:sz w:val="28"/>
            <w:szCs w:val="28"/>
          </w:rPr>
          <w:instrText>HYPERLINK \l "_Toc481489563"</w:instrText>
        </w:r>
        <w:r w:rsidR="000912E9" w:rsidRPr="00CE198A">
          <w:rPr>
            <w:rFonts w:ascii="Times New Roman" w:hAnsi="Times New Roman"/>
            <w:sz w:val="28"/>
            <w:szCs w:val="28"/>
          </w:rPr>
        </w:r>
        <w:r w:rsidR="000912E9" w:rsidRPr="00CE198A">
          <w:rPr>
            <w:rFonts w:ascii="Times New Roman" w:hAnsi="Times New Roman"/>
            <w:sz w:val="28"/>
            <w:szCs w:val="28"/>
          </w:rPr>
          <w:fldChar w:fldCharType="separate"/>
        </w:r>
        <w:r w:rsidR="000912E9" w:rsidRPr="00CE198A">
          <w:rPr>
            <w:rStyle w:val="af0"/>
            <w:rFonts w:ascii="Times New Roman" w:hAnsi="Times New Roman"/>
            <w:sz w:val="28"/>
            <w:szCs w:val="28"/>
          </w:rPr>
          <w:t>2</w:t>
        </w:r>
        <w:r w:rsidR="000912E9" w:rsidRPr="00CE198A">
          <w:rPr>
            <w:rFonts w:ascii="Times New Roman" w:eastAsiaTheme="minorEastAsia" w:hAnsi="Times New Roman"/>
            <w:sz w:val="28"/>
            <w:szCs w:val="28"/>
            <w:lang w:eastAsia="ru-RU"/>
          </w:rPr>
          <w:tab/>
        </w:r>
        <w:r w:rsidR="000912E9" w:rsidRPr="00CE198A">
          <w:rPr>
            <w:rStyle w:val="af0"/>
            <w:rFonts w:ascii="Times New Roman" w:hAnsi="Times New Roman"/>
            <w:sz w:val="28"/>
            <w:szCs w:val="28"/>
          </w:rPr>
          <w:t>Назначение и цели создания Подсистемы</w:t>
        </w:r>
        <w:r w:rsidR="000912E9" w:rsidRPr="00CE198A">
          <w:rPr>
            <w:rFonts w:ascii="Times New Roman" w:hAnsi="Times New Roman"/>
            <w:webHidden/>
            <w:sz w:val="28"/>
            <w:szCs w:val="28"/>
          </w:rPr>
          <w:tab/>
        </w:r>
        <w:r w:rsidR="000912E9" w:rsidRPr="00CE198A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0912E9" w:rsidRPr="00CE198A">
          <w:rPr>
            <w:rFonts w:ascii="Times New Roman" w:hAnsi="Times New Roman"/>
            <w:webHidden/>
            <w:sz w:val="28"/>
            <w:szCs w:val="28"/>
          </w:rPr>
          <w:instrText xml:space="preserve"> PAGEREF _Toc481489563 \h </w:instrText>
        </w:r>
      </w:ins>
      <w:r w:rsidR="000912E9" w:rsidRPr="00CE198A">
        <w:rPr>
          <w:rFonts w:ascii="Times New Roman" w:hAnsi="Times New Roman"/>
          <w:webHidden/>
          <w:sz w:val="28"/>
          <w:szCs w:val="28"/>
        </w:rPr>
      </w:r>
      <w:ins w:id="201" w:author="Constantine Smirnov" w:date="2023-06-07T04:19:00Z">
        <w:r w:rsidR="000912E9" w:rsidRPr="00CE198A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0912E9" w:rsidRPr="00CE198A">
          <w:rPr>
            <w:rFonts w:ascii="Times New Roman" w:hAnsi="Times New Roman"/>
            <w:webHidden/>
            <w:sz w:val="28"/>
            <w:szCs w:val="28"/>
          </w:rPr>
          <w:t>11</w:t>
        </w:r>
        <w:r w:rsidR="000912E9" w:rsidRPr="00CE198A">
          <w:rPr>
            <w:rFonts w:ascii="Times New Roman" w:hAnsi="Times New Roman"/>
            <w:webHidden/>
            <w:sz w:val="28"/>
            <w:szCs w:val="28"/>
          </w:rPr>
          <w:fldChar w:fldCharType="end"/>
        </w:r>
        <w:r w:rsidR="000912E9" w:rsidRPr="00CE198A">
          <w:rPr>
            <w:rFonts w:ascii="Times New Roman" w:hAnsi="Times New Roman"/>
            <w:sz w:val="28"/>
            <w:szCs w:val="28"/>
          </w:rPr>
          <w:fldChar w:fldCharType="end"/>
        </w:r>
      </w:ins>
    </w:p>
    <w:p w14:paraId="2AD1C2BA" w14:textId="15EF12BB" w:rsidR="00000331" w:rsidRPr="00CE198A" w:rsidRDefault="00000000" w:rsidP="00810A19">
      <w:pPr>
        <w:pStyle w:val="22"/>
        <w:rPr>
          <w:rFonts w:ascii="Times New Roman" w:eastAsiaTheme="minorEastAsia" w:hAnsi="Times New Roman"/>
          <w:sz w:val="28"/>
          <w:szCs w:val="28"/>
          <w:lang w:eastAsia="ru-RU"/>
        </w:rPr>
      </w:pPr>
      <w:del w:id="202" w:author="Constantine Smirnov" w:date="2023-06-07T04:19:00Z">
        <w:r w:rsidRPr="00CE198A" w:rsidDel="000912E9">
          <w:rPr>
            <w:rFonts w:ascii="Times New Roman" w:hAnsi="Times New Roman"/>
            <w:sz w:val="28"/>
            <w:szCs w:val="28"/>
          </w:rPr>
          <w:fldChar w:fldCharType="begin"/>
        </w:r>
        <w:r w:rsidRPr="00CE198A" w:rsidDel="000912E9">
          <w:rPr>
            <w:rFonts w:ascii="Times New Roman" w:hAnsi="Times New Roman"/>
            <w:sz w:val="28"/>
            <w:szCs w:val="28"/>
          </w:rPr>
          <w:delInstrText>HYPERLINK \l "_Toc481489564"</w:delInstrText>
        </w:r>
        <w:r w:rsidRPr="00CE198A" w:rsidDel="000912E9">
          <w:rPr>
            <w:rFonts w:ascii="Times New Roman" w:hAnsi="Times New Roman"/>
            <w:sz w:val="28"/>
            <w:szCs w:val="28"/>
          </w:rPr>
        </w:r>
        <w:r w:rsidRPr="00CE198A" w:rsidDel="000912E9">
          <w:rPr>
            <w:rFonts w:ascii="Times New Roman" w:hAnsi="Times New Roman"/>
            <w:sz w:val="28"/>
            <w:szCs w:val="28"/>
          </w:rPr>
          <w:fldChar w:fldCharType="separate"/>
        </w:r>
        <w:r w:rsidR="00000331" w:rsidRPr="00CE198A" w:rsidDel="000912E9">
          <w:rPr>
            <w:rStyle w:val="af0"/>
            <w:rFonts w:ascii="Times New Roman" w:hAnsi="Times New Roman"/>
            <w:sz w:val="28"/>
            <w:szCs w:val="28"/>
          </w:rPr>
          <w:delText>2.1</w:delText>
        </w:r>
        <w:r w:rsidR="00000331" w:rsidRPr="00CE198A" w:rsidDel="000912E9">
          <w:rPr>
            <w:rFonts w:ascii="Times New Roman" w:eastAsiaTheme="minorEastAsia" w:hAnsi="Times New Roman"/>
            <w:sz w:val="28"/>
            <w:szCs w:val="28"/>
            <w:lang w:eastAsia="ru-RU"/>
          </w:rPr>
          <w:tab/>
        </w:r>
        <w:r w:rsidR="00000331" w:rsidRPr="00CE198A" w:rsidDel="000912E9">
          <w:rPr>
            <w:rStyle w:val="af0"/>
            <w:rFonts w:ascii="Times New Roman" w:hAnsi="Times New Roman"/>
            <w:sz w:val="28"/>
            <w:szCs w:val="28"/>
          </w:rPr>
          <w:delText>Назначение Подсистемы</w:delText>
        </w:r>
        <w:r w:rsidR="00000331" w:rsidRPr="00CE198A" w:rsidDel="000912E9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0912E9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000331" w:rsidRPr="00CE198A" w:rsidDel="000912E9">
          <w:rPr>
            <w:rFonts w:ascii="Times New Roman" w:hAnsi="Times New Roman"/>
            <w:webHidden/>
            <w:sz w:val="28"/>
            <w:szCs w:val="28"/>
          </w:rPr>
          <w:delInstrText xml:space="preserve"> PAGEREF _Toc481489564 \h </w:delInstrText>
        </w:r>
        <w:r w:rsidR="00000331" w:rsidRPr="00CE198A" w:rsidDel="000912E9">
          <w:rPr>
            <w:rFonts w:ascii="Times New Roman" w:hAnsi="Times New Roman"/>
            <w:webHidden/>
            <w:sz w:val="28"/>
            <w:szCs w:val="28"/>
          </w:rPr>
        </w:r>
        <w:r w:rsidR="00000331" w:rsidRPr="00CE198A" w:rsidDel="000912E9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000331" w:rsidRPr="00CE198A" w:rsidDel="000912E9">
          <w:rPr>
            <w:rFonts w:ascii="Times New Roman" w:hAnsi="Times New Roman"/>
            <w:webHidden/>
            <w:sz w:val="28"/>
            <w:szCs w:val="28"/>
          </w:rPr>
          <w:delText>14</w:delText>
        </w:r>
        <w:r w:rsidR="00000331" w:rsidRPr="00CE198A" w:rsidDel="000912E9">
          <w:rPr>
            <w:rFonts w:ascii="Times New Roman" w:hAnsi="Times New Roman"/>
            <w:webHidden/>
            <w:sz w:val="28"/>
            <w:szCs w:val="28"/>
          </w:rPr>
          <w:fldChar w:fldCharType="end"/>
        </w:r>
        <w:r w:rsidRPr="00CE198A" w:rsidDel="000912E9">
          <w:rPr>
            <w:rFonts w:ascii="Times New Roman" w:hAnsi="Times New Roman"/>
            <w:sz w:val="28"/>
            <w:szCs w:val="28"/>
          </w:rPr>
          <w:fldChar w:fldCharType="end"/>
        </w:r>
      </w:del>
      <w:ins w:id="203" w:author="Constantine Smirnov" w:date="2023-06-07T04:19:00Z">
        <w:r w:rsidR="000912E9" w:rsidRPr="00CE198A">
          <w:rPr>
            <w:rFonts w:ascii="Times New Roman" w:hAnsi="Times New Roman"/>
            <w:sz w:val="28"/>
            <w:szCs w:val="28"/>
          </w:rPr>
          <w:fldChar w:fldCharType="begin"/>
        </w:r>
        <w:r w:rsidR="000912E9" w:rsidRPr="00CE198A">
          <w:rPr>
            <w:rFonts w:ascii="Times New Roman" w:hAnsi="Times New Roman"/>
            <w:sz w:val="28"/>
            <w:szCs w:val="28"/>
          </w:rPr>
          <w:instrText>HYPERLINK \l "_Toc481489564"</w:instrText>
        </w:r>
        <w:r w:rsidR="000912E9" w:rsidRPr="00CE198A">
          <w:rPr>
            <w:rFonts w:ascii="Times New Roman" w:hAnsi="Times New Roman"/>
            <w:sz w:val="28"/>
            <w:szCs w:val="28"/>
          </w:rPr>
        </w:r>
        <w:r w:rsidR="000912E9" w:rsidRPr="00CE198A">
          <w:rPr>
            <w:rFonts w:ascii="Times New Roman" w:hAnsi="Times New Roman"/>
            <w:sz w:val="28"/>
            <w:szCs w:val="28"/>
          </w:rPr>
          <w:fldChar w:fldCharType="separate"/>
        </w:r>
        <w:r w:rsidR="000912E9" w:rsidRPr="00CE198A">
          <w:rPr>
            <w:rStyle w:val="af0"/>
            <w:rFonts w:ascii="Times New Roman" w:hAnsi="Times New Roman"/>
            <w:sz w:val="28"/>
            <w:szCs w:val="28"/>
          </w:rPr>
          <w:t>2.1</w:t>
        </w:r>
        <w:r w:rsidR="000912E9" w:rsidRPr="00CE198A">
          <w:rPr>
            <w:rFonts w:ascii="Times New Roman" w:eastAsiaTheme="minorEastAsia" w:hAnsi="Times New Roman"/>
            <w:sz w:val="28"/>
            <w:szCs w:val="28"/>
            <w:lang w:eastAsia="ru-RU"/>
          </w:rPr>
          <w:tab/>
        </w:r>
        <w:r w:rsidR="000912E9" w:rsidRPr="00CE198A">
          <w:rPr>
            <w:rStyle w:val="af0"/>
            <w:rFonts w:ascii="Times New Roman" w:hAnsi="Times New Roman"/>
            <w:sz w:val="28"/>
            <w:szCs w:val="28"/>
          </w:rPr>
          <w:t>Назначение Подсистемы</w:t>
        </w:r>
        <w:r w:rsidR="000912E9" w:rsidRPr="00CE198A">
          <w:rPr>
            <w:rFonts w:ascii="Times New Roman" w:hAnsi="Times New Roman"/>
            <w:webHidden/>
            <w:sz w:val="28"/>
            <w:szCs w:val="28"/>
          </w:rPr>
          <w:tab/>
        </w:r>
        <w:r w:rsidR="000912E9" w:rsidRPr="00CE198A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0912E9" w:rsidRPr="00CE198A">
          <w:rPr>
            <w:rFonts w:ascii="Times New Roman" w:hAnsi="Times New Roman"/>
            <w:webHidden/>
            <w:sz w:val="28"/>
            <w:szCs w:val="28"/>
          </w:rPr>
          <w:instrText xml:space="preserve"> PAGEREF _Toc481489564 \h </w:instrText>
        </w:r>
      </w:ins>
      <w:r w:rsidR="000912E9" w:rsidRPr="00CE198A">
        <w:rPr>
          <w:rFonts w:ascii="Times New Roman" w:hAnsi="Times New Roman"/>
          <w:webHidden/>
          <w:sz w:val="28"/>
          <w:szCs w:val="28"/>
        </w:rPr>
      </w:r>
      <w:ins w:id="204" w:author="Constantine Smirnov" w:date="2023-06-07T04:19:00Z">
        <w:r w:rsidR="000912E9" w:rsidRPr="00CE198A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0912E9" w:rsidRPr="00CE198A">
          <w:rPr>
            <w:rFonts w:ascii="Times New Roman" w:hAnsi="Times New Roman"/>
            <w:webHidden/>
            <w:sz w:val="28"/>
            <w:szCs w:val="28"/>
          </w:rPr>
          <w:t>11</w:t>
        </w:r>
        <w:r w:rsidR="000912E9" w:rsidRPr="00CE198A">
          <w:rPr>
            <w:rFonts w:ascii="Times New Roman" w:hAnsi="Times New Roman"/>
            <w:webHidden/>
            <w:sz w:val="28"/>
            <w:szCs w:val="28"/>
          </w:rPr>
          <w:fldChar w:fldCharType="end"/>
        </w:r>
        <w:r w:rsidR="000912E9" w:rsidRPr="00CE198A">
          <w:rPr>
            <w:rFonts w:ascii="Times New Roman" w:hAnsi="Times New Roman"/>
            <w:sz w:val="28"/>
            <w:szCs w:val="28"/>
          </w:rPr>
          <w:fldChar w:fldCharType="end"/>
        </w:r>
      </w:ins>
    </w:p>
    <w:p w14:paraId="4C28130A" w14:textId="322E001E" w:rsidR="00000331" w:rsidRPr="00CE198A" w:rsidRDefault="00000000" w:rsidP="00810A19">
      <w:pPr>
        <w:pStyle w:val="22"/>
        <w:rPr>
          <w:rFonts w:ascii="Times New Roman" w:eastAsiaTheme="minorEastAsia" w:hAnsi="Times New Roman"/>
          <w:sz w:val="28"/>
          <w:szCs w:val="28"/>
          <w:lang w:eastAsia="ru-RU"/>
        </w:rPr>
      </w:pPr>
      <w:del w:id="205" w:author="Constantine Smirnov" w:date="2023-06-07T04:19:00Z">
        <w:r w:rsidRPr="00CE198A" w:rsidDel="004E4C31">
          <w:rPr>
            <w:rFonts w:ascii="Times New Roman" w:hAnsi="Times New Roman"/>
            <w:sz w:val="28"/>
            <w:szCs w:val="28"/>
          </w:rPr>
          <w:fldChar w:fldCharType="begin"/>
        </w:r>
        <w:r w:rsidRPr="00CE198A" w:rsidDel="004E4C31">
          <w:rPr>
            <w:rFonts w:ascii="Times New Roman" w:hAnsi="Times New Roman"/>
            <w:sz w:val="28"/>
            <w:szCs w:val="28"/>
          </w:rPr>
          <w:delInstrText>HYPERLINK \l "_Toc481489565"</w:delInstrText>
        </w:r>
        <w:r w:rsidRPr="00CE198A" w:rsidDel="004E4C31">
          <w:rPr>
            <w:rFonts w:ascii="Times New Roman" w:hAnsi="Times New Roman"/>
            <w:sz w:val="28"/>
            <w:szCs w:val="28"/>
          </w:rPr>
        </w:r>
        <w:r w:rsidRPr="00CE198A" w:rsidDel="004E4C31">
          <w:rPr>
            <w:rFonts w:ascii="Times New Roman" w:hAnsi="Times New Roman"/>
            <w:sz w:val="28"/>
            <w:szCs w:val="28"/>
          </w:rPr>
          <w:fldChar w:fldCharType="separate"/>
        </w:r>
        <w:r w:rsidR="00000331" w:rsidRPr="00CE198A" w:rsidDel="004E4C31">
          <w:rPr>
            <w:rStyle w:val="af0"/>
            <w:rFonts w:ascii="Times New Roman" w:hAnsi="Times New Roman"/>
            <w:sz w:val="28"/>
            <w:szCs w:val="28"/>
          </w:rPr>
          <w:delText>2.2</w:delText>
        </w:r>
        <w:r w:rsidR="00000331" w:rsidRPr="00CE198A" w:rsidDel="004E4C31">
          <w:rPr>
            <w:rFonts w:ascii="Times New Roman" w:eastAsiaTheme="minorEastAsia" w:hAnsi="Times New Roman"/>
            <w:sz w:val="28"/>
            <w:szCs w:val="28"/>
            <w:lang w:eastAsia="ru-RU"/>
          </w:rPr>
          <w:tab/>
        </w:r>
        <w:r w:rsidR="00000331" w:rsidRPr="00CE198A" w:rsidDel="004E4C31">
          <w:rPr>
            <w:rStyle w:val="af0"/>
            <w:rFonts w:ascii="Times New Roman" w:hAnsi="Times New Roman"/>
            <w:sz w:val="28"/>
            <w:szCs w:val="28"/>
          </w:rPr>
          <w:delText>Цели создания Подсистемы</w:delText>
        </w:r>
        <w:r w:rsidR="00000331" w:rsidRPr="00CE198A" w:rsidDel="004E4C31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4E4C31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000331" w:rsidRPr="00CE198A" w:rsidDel="004E4C31">
          <w:rPr>
            <w:rFonts w:ascii="Times New Roman" w:hAnsi="Times New Roman"/>
            <w:webHidden/>
            <w:sz w:val="28"/>
            <w:szCs w:val="28"/>
          </w:rPr>
          <w:delInstrText xml:space="preserve"> PAGEREF _Toc481489565 \h </w:delInstrText>
        </w:r>
        <w:r w:rsidR="00000331" w:rsidRPr="00CE198A" w:rsidDel="004E4C31">
          <w:rPr>
            <w:rFonts w:ascii="Times New Roman" w:hAnsi="Times New Roman"/>
            <w:webHidden/>
            <w:sz w:val="28"/>
            <w:szCs w:val="28"/>
          </w:rPr>
        </w:r>
        <w:r w:rsidR="00000331" w:rsidRPr="00CE198A" w:rsidDel="004E4C31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000331" w:rsidRPr="00CE198A" w:rsidDel="004E4C31">
          <w:rPr>
            <w:rFonts w:ascii="Times New Roman" w:hAnsi="Times New Roman"/>
            <w:webHidden/>
            <w:sz w:val="28"/>
            <w:szCs w:val="28"/>
          </w:rPr>
          <w:delText>14</w:delText>
        </w:r>
        <w:r w:rsidR="00000331" w:rsidRPr="00CE198A" w:rsidDel="004E4C31">
          <w:rPr>
            <w:rFonts w:ascii="Times New Roman" w:hAnsi="Times New Roman"/>
            <w:webHidden/>
            <w:sz w:val="28"/>
            <w:szCs w:val="28"/>
          </w:rPr>
          <w:fldChar w:fldCharType="end"/>
        </w:r>
        <w:r w:rsidRPr="00CE198A" w:rsidDel="004E4C31">
          <w:rPr>
            <w:rFonts w:ascii="Times New Roman" w:hAnsi="Times New Roman"/>
            <w:sz w:val="28"/>
            <w:szCs w:val="28"/>
          </w:rPr>
          <w:fldChar w:fldCharType="end"/>
        </w:r>
      </w:del>
      <w:ins w:id="206" w:author="Constantine Smirnov" w:date="2023-06-07T04:19:00Z">
        <w:r w:rsidR="004E4C31" w:rsidRPr="00CE198A">
          <w:rPr>
            <w:rFonts w:ascii="Times New Roman" w:hAnsi="Times New Roman"/>
            <w:sz w:val="28"/>
            <w:szCs w:val="28"/>
          </w:rPr>
          <w:fldChar w:fldCharType="begin"/>
        </w:r>
        <w:r w:rsidR="004E4C31" w:rsidRPr="00CE198A">
          <w:rPr>
            <w:rFonts w:ascii="Times New Roman" w:hAnsi="Times New Roman"/>
            <w:sz w:val="28"/>
            <w:szCs w:val="28"/>
          </w:rPr>
          <w:instrText>HYPERLINK \l "_Toc481489565"</w:instrText>
        </w:r>
        <w:r w:rsidR="004E4C31" w:rsidRPr="00CE198A">
          <w:rPr>
            <w:rFonts w:ascii="Times New Roman" w:hAnsi="Times New Roman"/>
            <w:sz w:val="28"/>
            <w:szCs w:val="28"/>
          </w:rPr>
        </w:r>
        <w:r w:rsidR="004E4C31" w:rsidRPr="00CE198A">
          <w:rPr>
            <w:rFonts w:ascii="Times New Roman" w:hAnsi="Times New Roman"/>
            <w:sz w:val="28"/>
            <w:szCs w:val="28"/>
          </w:rPr>
          <w:fldChar w:fldCharType="separate"/>
        </w:r>
        <w:r w:rsidR="004E4C31" w:rsidRPr="00CE198A">
          <w:rPr>
            <w:rStyle w:val="af0"/>
            <w:rFonts w:ascii="Times New Roman" w:hAnsi="Times New Roman"/>
            <w:sz w:val="28"/>
            <w:szCs w:val="28"/>
          </w:rPr>
          <w:t>2.2</w:t>
        </w:r>
        <w:r w:rsidR="004E4C31" w:rsidRPr="00CE198A">
          <w:rPr>
            <w:rFonts w:ascii="Times New Roman" w:eastAsiaTheme="minorEastAsia" w:hAnsi="Times New Roman"/>
            <w:sz w:val="28"/>
            <w:szCs w:val="28"/>
            <w:lang w:eastAsia="ru-RU"/>
          </w:rPr>
          <w:tab/>
        </w:r>
        <w:r w:rsidR="004E4C31" w:rsidRPr="00CE198A">
          <w:rPr>
            <w:rStyle w:val="af0"/>
            <w:rFonts w:ascii="Times New Roman" w:hAnsi="Times New Roman"/>
            <w:sz w:val="28"/>
            <w:szCs w:val="28"/>
          </w:rPr>
          <w:t>Цели создания Подсистемы</w:t>
        </w:r>
        <w:r w:rsidR="004E4C31" w:rsidRPr="00CE198A">
          <w:rPr>
            <w:rFonts w:ascii="Times New Roman" w:hAnsi="Times New Roman"/>
            <w:webHidden/>
            <w:sz w:val="28"/>
            <w:szCs w:val="28"/>
          </w:rPr>
          <w:tab/>
        </w:r>
        <w:r w:rsidR="004E4C31" w:rsidRPr="00CE198A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4E4C31" w:rsidRPr="00CE198A">
          <w:rPr>
            <w:rFonts w:ascii="Times New Roman" w:hAnsi="Times New Roman"/>
            <w:webHidden/>
            <w:sz w:val="28"/>
            <w:szCs w:val="28"/>
          </w:rPr>
          <w:instrText xml:space="preserve"> PAGEREF _Toc481489565 \h </w:instrText>
        </w:r>
      </w:ins>
      <w:r w:rsidR="004E4C31" w:rsidRPr="00CE198A">
        <w:rPr>
          <w:rFonts w:ascii="Times New Roman" w:hAnsi="Times New Roman"/>
          <w:webHidden/>
          <w:sz w:val="28"/>
          <w:szCs w:val="28"/>
        </w:rPr>
      </w:r>
      <w:ins w:id="207" w:author="Constantine Smirnov" w:date="2023-06-07T04:19:00Z">
        <w:r w:rsidR="004E4C31" w:rsidRPr="00CE198A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4E4C31" w:rsidRPr="00CE198A">
          <w:rPr>
            <w:rFonts w:ascii="Times New Roman" w:hAnsi="Times New Roman"/>
            <w:webHidden/>
            <w:sz w:val="28"/>
            <w:szCs w:val="28"/>
          </w:rPr>
          <w:t>11</w:t>
        </w:r>
        <w:r w:rsidR="004E4C31" w:rsidRPr="00CE198A">
          <w:rPr>
            <w:rFonts w:ascii="Times New Roman" w:hAnsi="Times New Roman"/>
            <w:webHidden/>
            <w:sz w:val="28"/>
            <w:szCs w:val="28"/>
          </w:rPr>
          <w:fldChar w:fldCharType="end"/>
        </w:r>
        <w:r w:rsidR="004E4C31" w:rsidRPr="00CE198A">
          <w:rPr>
            <w:rFonts w:ascii="Times New Roman" w:hAnsi="Times New Roman"/>
            <w:sz w:val="28"/>
            <w:szCs w:val="28"/>
          </w:rPr>
          <w:fldChar w:fldCharType="end"/>
        </w:r>
      </w:ins>
    </w:p>
    <w:p w14:paraId="386F4CB0" w14:textId="53EB148E" w:rsidR="00000331" w:rsidRPr="00CE198A" w:rsidRDefault="00000000" w:rsidP="00810A19">
      <w:pPr>
        <w:pStyle w:val="11"/>
        <w:rPr>
          <w:rFonts w:ascii="Times New Roman" w:eastAsiaTheme="minorEastAsia" w:hAnsi="Times New Roman"/>
          <w:sz w:val="28"/>
          <w:szCs w:val="28"/>
          <w:lang w:eastAsia="ru-RU"/>
        </w:rPr>
      </w:pPr>
      <w:del w:id="208" w:author="Constantine Smirnov" w:date="2023-06-07T04:20:00Z">
        <w:r w:rsidRPr="00CE198A" w:rsidDel="008C38E7">
          <w:rPr>
            <w:rFonts w:ascii="Times New Roman" w:hAnsi="Times New Roman"/>
            <w:sz w:val="28"/>
            <w:szCs w:val="28"/>
          </w:rPr>
          <w:fldChar w:fldCharType="begin"/>
        </w:r>
        <w:r w:rsidRPr="00CE198A" w:rsidDel="008C38E7">
          <w:rPr>
            <w:rFonts w:ascii="Times New Roman" w:hAnsi="Times New Roman"/>
            <w:sz w:val="28"/>
            <w:szCs w:val="28"/>
          </w:rPr>
          <w:delInstrText>HYPERLINK \l "_Toc481489566"</w:delInstrText>
        </w:r>
        <w:r w:rsidRPr="00CE198A" w:rsidDel="008C38E7">
          <w:rPr>
            <w:rFonts w:ascii="Times New Roman" w:hAnsi="Times New Roman"/>
            <w:sz w:val="28"/>
            <w:szCs w:val="28"/>
          </w:rPr>
        </w:r>
        <w:r w:rsidRPr="00CE198A" w:rsidDel="008C38E7">
          <w:rPr>
            <w:rFonts w:ascii="Times New Roman" w:hAnsi="Times New Roman"/>
            <w:sz w:val="28"/>
            <w:szCs w:val="28"/>
          </w:rPr>
          <w:fldChar w:fldCharType="separate"/>
        </w:r>
        <w:r w:rsidR="00000331" w:rsidRPr="00CE198A" w:rsidDel="008C38E7">
          <w:rPr>
            <w:rStyle w:val="af0"/>
            <w:rFonts w:ascii="Times New Roman" w:hAnsi="Times New Roman"/>
            <w:sz w:val="28"/>
            <w:szCs w:val="28"/>
          </w:rPr>
          <w:delText>3</w:delText>
        </w:r>
        <w:r w:rsidR="00000331" w:rsidRPr="00CE198A" w:rsidDel="008C38E7">
          <w:rPr>
            <w:rFonts w:ascii="Times New Roman" w:eastAsiaTheme="minorEastAsia" w:hAnsi="Times New Roman"/>
            <w:sz w:val="28"/>
            <w:szCs w:val="28"/>
            <w:lang w:eastAsia="ru-RU"/>
          </w:rPr>
          <w:tab/>
        </w:r>
        <w:r w:rsidR="00000331" w:rsidRPr="00CE198A" w:rsidDel="008C38E7">
          <w:rPr>
            <w:rStyle w:val="af0"/>
            <w:rFonts w:ascii="Times New Roman" w:hAnsi="Times New Roman"/>
            <w:sz w:val="28"/>
            <w:szCs w:val="28"/>
          </w:rPr>
          <w:delText>Характеристика объекта автоматизации</w:delText>
        </w:r>
        <w:r w:rsidR="00000331" w:rsidRPr="00CE198A" w:rsidDel="008C38E7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8C38E7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000331" w:rsidRPr="00CE198A" w:rsidDel="008C38E7">
          <w:rPr>
            <w:rFonts w:ascii="Times New Roman" w:hAnsi="Times New Roman"/>
            <w:webHidden/>
            <w:sz w:val="28"/>
            <w:szCs w:val="28"/>
          </w:rPr>
          <w:delInstrText xml:space="preserve"> PAGEREF _Toc481489566 \h </w:delInstrText>
        </w:r>
        <w:r w:rsidR="00000331" w:rsidRPr="00CE198A" w:rsidDel="008C38E7">
          <w:rPr>
            <w:rFonts w:ascii="Times New Roman" w:hAnsi="Times New Roman"/>
            <w:webHidden/>
            <w:sz w:val="28"/>
            <w:szCs w:val="28"/>
          </w:rPr>
        </w:r>
        <w:r w:rsidR="00000331" w:rsidRPr="00CE198A" w:rsidDel="008C38E7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000331" w:rsidRPr="00CE198A" w:rsidDel="008C38E7">
          <w:rPr>
            <w:rFonts w:ascii="Times New Roman" w:hAnsi="Times New Roman"/>
            <w:webHidden/>
            <w:sz w:val="28"/>
            <w:szCs w:val="28"/>
          </w:rPr>
          <w:delText>15</w:delText>
        </w:r>
        <w:r w:rsidR="00000331" w:rsidRPr="00CE198A" w:rsidDel="008C38E7">
          <w:rPr>
            <w:rFonts w:ascii="Times New Roman" w:hAnsi="Times New Roman"/>
            <w:webHidden/>
            <w:sz w:val="28"/>
            <w:szCs w:val="28"/>
          </w:rPr>
          <w:fldChar w:fldCharType="end"/>
        </w:r>
        <w:r w:rsidRPr="00CE198A" w:rsidDel="008C38E7">
          <w:rPr>
            <w:rFonts w:ascii="Times New Roman" w:hAnsi="Times New Roman"/>
            <w:sz w:val="28"/>
            <w:szCs w:val="28"/>
          </w:rPr>
          <w:fldChar w:fldCharType="end"/>
        </w:r>
      </w:del>
      <w:ins w:id="209" w:author="Constantine Smirnov" w:date="2023-06-07T04:20:00Z">
        <w:r w:rsidR="008C38E7" w:rsidRPr="00CE198A">
          <w:rPr>
            <w:rFonts w:ascii="Times New Roman" w:hAnsi="Times New Roman"/>
            <w:sz w:val="28"/>
            <w:szCs w:val="28"/>
          </w:rPr>
          <w:fldChar w:fldCharType="begin"/>
        </w:r>
        <w:r w:rsidR="008C38E7" w:rsidRPr="00CE198A">
          <w:rPr>
            <w:rFonts w:ascii="Times New Roman" w:hAnsi="Times New Roman"/>
            <w:sz w:val="28"/>
            <w:szCs w:val="28"/>
          </w:rPr>
          <w:instrText>HYPERLINK \l "_Toc481489566"</w:instrText>
        </w:r>
        <w:r w:rsidR="008C38E7" w:rsidRPr="00CE198A">
          <w:rPr>
            <w:rFonts w:ascii="Times New Roman" w:hAnsi="Times New Roman"/>
            <w:sz w:val="28"/>
            <w:szCs w:val="28"/>
          </w:rPr>
        </w:r>
        <w:r w:rsidR="008C38E7" w:rsidRPr="00CE198A">
          <w:rPr>
            <w:rFonts w:ascii="Times New Roman" w:hAnsi="Times New Roman"/>
            <w:sz w:val="28"/>
            <w:szCs w:val="28"/>
          </w:rPr>
          <w:fldChar w:fldCharType="separate"/>
        </w:r>
        <w:r w:rsidR="008C38E7" w:rsidRPr="00CE198A">
          <w:rPr>
            <w:rStyle w:val="af0"/>
            <w:rFonts w:ascii="Times New Roman" w:hAnsi="Times New Roman"/>
            <w:sz w:val="28"/>
            <w:szCs w:val="28"/>
          </w:rPr>
          <w:t>3</w:t>
        </w:r>
        <w:r w:rsidR="008C38E7" w:rsidRPr="00CE198A">
          <w:rPr>
            <w:rFonts w:ascii="Times New Roman" w:eastAsiaTheme="minorEastAsia" w:hAnsi="Times New Roman"/>
            <w:sz w:val="28"/>
            <w:szCs w:val="28"/>
            <w:lang w:eastAsia="ru-RU"/>
          </w:rPr>
          <w:tab/>
        </w:r>
        <w:r w:rsidR="008C38E7" w:rsidRPr="00CE198A">
          <w:rPr>
            <w:rStyle w:val="af0"/>
            <w:rFonts w:ascii="Times New Roman" w:hAnsi="Times New Roman"/>
            <w:sz w:val="28"/>
            <w:szCs w:val="28"/>
          </w:rPr>
          <w:t>Характеристика объекта автоматизации</w:t>
        </w:r>
        <w:r w:rsidR="008C38E7" w:rsidRPr="00CE198A">
          <w:rPr>
            <w:rFonts w:ascii="Times New Roman" w:hAnsi="Times New Roman"/>
            <w:webHidden/>
            <w:sz w:val="28"/>
            <w:szCs w:val="28"/>
          </w:rPr>
          <w:tab/>
        </w:r>
        <w:r w:rsidR="008C38E7" w:rsidRPr="00CE198A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8C38E7" w:rsidRPr="00CE198A">
          <w:rPr>
            <w:rFonts w:ascii="Times New Roman" w:hAnsi="Times New Roman"/>
            <w:webHidden/>
            <w:sz w:val="28"/>
            <w:szCs w:val="28"/>
          </w:rPr>
          <w:instrText xml:space="preserve"> PAGEREF _Toc481489566 \h </w:instrText>
        </w:r>
      </w:ins>
      <w:r w:rsidR="008C38E7" w:rsidRPr="00CE198A">
        <w:rPr>
          <w:rFonts w:ascii="Times New Roman" w:hAnsi="Times New Roman"/>
          <w:webHidden/>
          <w:sz w:val="28"/>
          <w:szCs w:val="28"/>
        </w:rPr>
      </w:r>
      <w:ins w:id="210" w:author="Constantine Smirnov" w:date="2023-06-07T04:20:00Z">
        <w:r w:rsidR="008C38E7" w:rsidRPr="00CE198A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8C38E7" w:rsidRPr="00CE198A">
          <w:rPr>
            <w:rFonts w:ascii="Times New Roman" w:hAnsi="Times New Roman"/>
            <w:webHidden/>
            <w:sz w:val="28"/>
            <w:szCs w:val="28"/>
          </w:rPr>
          <w:t>12</w:t>
        </w:r>
        <w:r w:rsidR="008C38E7" w:rsidRPr="00CE198A">
          <w:rPr>
            <w:rFonts w:ascii="Times New Roman" w:hAnsi="Times New Roman"/>
            <w:webHidden/>
            <w:sz w:val="28"/>
            <w:szCs w:val="28"/>
          </w:rPr>
          <w:fldChar w:fldCharType="end"/>
        </w:r>
        <w:r w:rsidR="008C38E7" w:rsidRPr="00CE198A">
          <w:rPr>
            <w:rFonts w:ascii="Times New Roman" w:hAnsi="Times New Roman"/>
            <w:sz w:val="28"/>
            <w:szCs w:val="28"/>
          </w:rPr>
          <w:fldChar w:fldCharType="end"/>
        </w:r>
      </w:ins>
    </w:p>
    <w:p w14:paraId="20DDBE8D" w14:textId="5CC31197" w:rsidR="00000331" w:rsidRPr="00CE198A" w:rsidRDefault="00000000" w:rsidP="00810A19">
      <w:pPr>
        <w:pStyle w:val="22"/>
        <w:rPr>
          <w:rFonts w:ascii="Times New Roman" w:eastAsiaTheme="minorEastAsia" w:hAnsi="Times New Roman"/>
          <w:sz w:val="28"/>
          <w:szCs w:val="28"/>
          <w:lang w:eastAsia="ru-RU"/>
        </w:rPr>
      </w:pPr>
      <w:del w:id="211" w:author="Constantine Smirnov" w:date="2023-06-07T04:20:00Z">
        <w:r w:rsidRPr="00CE198A" w:rsidDel="008C38E7">
          <w:rPr>
            <w:rFonts w:ascii="Times New Roman" w:hAnsi="Times New Roman"/>
            <w:sz w:val="28"/>
            <w:szCs w:val="28"/>
          </w:rPr>
          <w:fldChar w:fldCharType="begin"/>
        </w:r>
        <w:r w:rsidRPr="00CE198A" w:rsidDel="008C38E7">
          <w:rPr>
            <w:rFonts w:ascii="Times New Roman" w:hAnsi="Times New Roman"/>
            <w:sz w:val="28"/>
            <w:szCs w:val="28"/>
          </w:rPr>
          <w:delInstrText>HYPERLINK \l "_Toc481489567"</w:delInstrText>
        </w:r>
        <w:r w:rsidRPr="00CE198A" w:rsidDel="008C38E7">
          <w:rPr>
            <w:rFonts w:ascii="Times New Roman" w:hAnsi="Times New Roman"/>
            <w:sz w:val="28"/>
            <w:szCs w:val="28"/>
          </w:rPr>
        </w:r>
        <w:r w:rsidRPr="00CE198A" w:rsidDel="008C38E7">
          <w:rPr>
            <w:rFonts w:ascii="Times New Roman" w:hAnsi="Times New Roman"/>
            <w:sz w:val="28"/>
            <w:szCs w:val="28"/>
          </w:rPr>
          <w:fldChar w:fldCharType="separate"/>
        </w:r>
        <w:r w:rsidR="00000331" w:rsidRPr="00CE198A" w:rsidDel="008C38E7">
          <w:rPr>
            <w:rStyle w:val="af0"/>
            <w:rFonts w:ascii="Times New Roman" w:hAnsi="Times New Roman"/>
            <w:sz w:val="28"/>
            <w:szCs w:val="28"/>
          </w:rPr>
          <w:delText>3.1</w:delText>
        </w:r>
        <w:r w:rsidR="00000331" w:rsidRPr="00CE198A" w:rsidDel="008C38E7">
          <w:rPr>
            <w:rFonts w:ascii="Times New Roman" w:eastAsiaTheme="minorEastAsia" w:hAnsi="Times New Roman"/>
            <w:sz w:val="28"/>
            <w:szCs w:val="28"/>
            <w:lang w:eastAsia="ru-RU"/>
          </w:rPr>
          <w:tab/>
        </w:r>
        <w:r w:rsidR="00000331" w:rsidRPr="00CE198A" w:rsidDel="008C38E7">
          <w:rPr>
            <w:rStyle w:val="af0"/>
            <w:rFonts w:ascii="Times New Roman" w:hAnsi="Times New Roman"/>
            <w:sz w:val="28"/>
            <w:szCs w:val="28"/>
          </w:rPr>
          <w:delText>Существующие проекты</w:delText>
        </w:r>
        <w:r w:rsidR="00000331" w:rsidRPr="00CE198A" w:rsidDel="008C38E7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8C38E7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000331" w:rsidRPr="00CE198A" w:rsidDel="008C38E7">
          <w:rPr>
            <w:rFonts w:ascii="Times New Roman" w:hAnsi="Times New Roman"/>
            <w:webHidden/>
            <w:sz w:val="28"/>
            <w:szCs w:val="28"/>
          </w:rPr>
          <w:delInstrText xml:space="preserve"> PAGEREF _Toc481489567 \h </w:delInstrText>
        </w:r>
        <w:r w:rsidR="00000331" w:rsidRPr="00CE198A" w:rsidDel="008C38E7">
          <w:rPr>
            <w:rFonts w:ascii="Times New Roman" w:hAnsi="Times New Roman"/>
            <w:webHidden/>
            <w:sz w:val="28"/>
            <w:szCs w:val="28"/>
          </w:rPr>
        </w:r>
        <w:r w:rsidR="00000331" w:rsidRPr="00CE198A" w:rsidDel="008C38E7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000331" w:rsidRPr="00CE198A" w:rsidDel="008C38E7">
          <w:rPr>
            <w:rFonts w:ascii="Times New Roman" w:hAnsi="Times New Roman"/>
            <w:webHidden/>
            <w:sz w:val="28"/>
            <w:szCs w:val="28"/>
          </w:rPr>
          <w:delText>16</w:delText>
        </w:r>
        <w:r w:rsidR="00000331" w:rsidRPr="00CE198A" w:rsidDel="008C38E7">
          <w:rPr>
            <w:rFonts w:ascii="Times New Roman" w:hAnsi="Times New Roman"/>
            <w:webHidden/>
            <w:sz w:val="28"/>
            <w:szCs w:val="28"/>
          </w:rPr>
          <w:fldChar w:fldCharType="end"/>
        </w:r>
        <w:r w:rsidRPr="00CE198A" w:rsidDel="008C38E7">
          <w:rPr>
            <w:rFonts w:ascii="Times New Roman" w:hAnsi="Times New Roman"/>
            <w:sz w:val="28"/>
            <w:szCs w:val="28"/>
          </w:rPr>
          <w:fldChar w:fldCharType="end"/>
        </w:r>
      </w:del>
      <w:ins w:id="212" w:author="Constantine Smirnov" w:date="2023-06-07T04:20:00Z">
        <w:r w:rsidR="008C38E7" w:rsidRPr="00CE198A">
          <w:rPr>
            <w:rFonts w:ascii="Times New Roman" w:hAnsi="Times New Roman"/>
            <w:sz w:val="28"/>
            <w:szCs w:val="28"/>
          </w:rPr>
          <w:fldChar w:fldCharType="begin"/>
        </w:r>
        <w:r w:rsidR="008C38E7" w:rsidRPr="00CE198A">
          <w:rPr>
            <w:rFonts w:ascii="Times New Roman" w:hAnsi="Times New Roman"/>
            <w:sz w:val="28"/>
            <w:szCs w:val="28"/>
          </w:rPr>
          <w:instrText>HYPERLINK \l "_Toc481489567"</w:instrText>
        </w:r>
        <w:r w:rsidR="008C38E7" w:rsidRPr="00CE198A">
          <w:rPr>
            <w:rFonts w:ascii="Times New Roman" w:hAnsi="Times New Roman"/>
            <w:sz w:val="28"/>
            <w:szCs w:val="28"/>
          </w:rPr>
        </w:r>
        <w:r w:rsidR="008C38E7" w:rsidRPr="00CE198A">
          <w:rPr>
            <w:rFonts w:ascii="Times New Roman" w:hAnsi="Times New Roman"/>
            <w:sz w:val="28"/>
            <w:szCs w:val="28"/>
          </w:rPr>
          <w:fldChar w:fldCharType="separate"/>
        </w:r>
        <w:r w:rsidR="008C38E7" w:rsidRPr="00CE198A">
          <w:rPr>
            <w:rStyle w:val="af0"/>
            <w:rFonts w:ascii="Times New Roman" w:hAnsi="Times New Roman"/>
            <w:sz w:val="28"/>
            <w:szCs w:val="28"/>
          </w:rPr>
          <w:t>3.1</w:t>
        </w:r>
        <w:r w:rsidR="008C38E7" w:rsidRPr="00CE198A">
          <w:rPr>
            <w:rFonts w:ascii="Times New Roman" w:eastAsiaTheme="minorEastAsia" w:hAnsi="Times New Roman"/>
            <w:sz w:val="28"/>
            <w:szCs w:val="28"/>
            <w:lang w:eastAsia="ru-RU"/>
          </w:rPr>
          <w:tab/>
        </w:r>
        <w:r w:rsidR="008C38E7" w:rsidRPr="00CE198A">
          <w:rPr>
            <w:rStyle w:val="af0"/>
            <w:rFonts w:ascii="Times New Roman" w:hAnsi="Times New Roman"/>
            <w:sz w:val="28"/>
            <w:szCs w:val="28"/>
          </w:rPr>
          <w:t>Существующие проекты</w:t>
        </w:r>
        <w:r w:rsidR="008C38E7" w:rsidRPr="00CE198A">
          <w:rPr>
            <w:rFonts w:ascii="Times New Roman" w:hAnsi="Times New Roman"/>
            <w:webHidden/>
            <w:sz w:val="28"/>
            <w:szCs w:val="28"/>
          </w:rPr>
          <w:tab/>
        </w:r>
        <w:r w:rsidR="008C38E7" w:rsidRPr="00CE198A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8C38E7" w:rsidRPr="00CE198A">
          <w:rPr>
            <w:rFonts w:ascii="Times New Roman" w:hAnsi="Times New Roman"/>
            <w:webHidden/>
            <w:sz w:val="28"/>
            <w:szCs w:val="28"/>
          </w:rPr>
          <w:instrText xml:space="preserve"> PAGEREF _Toc481489567 \h </w:instrText>
        </w:r>
      </w:ins>
      <w:r w:rsidR="008C38E7" w:rsidRPr="00CE198A">
        <w:rPr>
          <w:rFonts w:ascii="Times New Roman" w:hAnsi="Times New Roman"/>
          <w:webHidden/>
          <w:sz w:val="28"/>
          <w:szCs w:val="28"/>
        </w:rPr>
      </w:r>
      <w:ins w:id="213" w:author="Constantine Smirnov" w:date="2023-06-07T04:20:00Z">
        <w:r w:rsidR="008C38E7" w:rsidRPr="00CE198A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8C38E7" w:rsidRPr="00CE198A">
          <w:rPr>
            <w:rFonts w:ascii="Times New Roman" w:hAnsi="Times New Roman"/>
            <w:webHidden/>
            <w:sz w:val="28"/>
            <w:szCs w:val="28"/>
          </w:rPr>
          <w:t>12</w:t>
        </w:r>
        <w:r w:rsidR="008C38E7" w:rsidRPr="00CE198A">
          <w:rPr>
            <w:rFonts w:ascii="Times New Roman" w:hAnsi="Times New Roman"/>
            <w:webHidden/>
            <w:sz w:val="28"/>
            <w:szCs w:val="28"/>
          </w:rPr>
          <w:fldChar w:fldCharType="end"/>
        </w:r>
        <w:r w:rsidR="008C38E7" w:rsidRPr="00CE198A">
          <w:rPr>
            <w:rFonts w:ascii="Times New Roman" w:hAnsi="Times New Roman"/>
            <w:sz w:val="28"/>
            <w:szCs w:val="28"/>
          </w:rPr>
          <w:fldChar w:fldCharType="end"/>
        </w:r>
      </w:ins>
    </w:p>
    <w:p w14:paraId="75E3ED0E" w14:textId="2F421613" w:rsidR="00000331" w:rsidRPr="00CE198A" w:rsidRDefault="00000000" w:rsidP="00810A19">
      <w:pPr>
        <w:pStyle w:val="11"/>
        <w:rPr>
          <w:rFonts w:ascii="Times New Roman" w:eastAsiaTheme="minorEastAsia" w:hAnsi="Times New Roman"/>
          <w:sz w:val="28"/>
          <w:szCs w:val="28"/>
          <w:lang w:eastAsia="ru-RU"/>
        </w:rPr>
      </w:pPr>
      <w:r w:rsidRPr="00CE198A">
        <w:rPr>
          <w:rFonts w:ascii="Times New Roman" w:hAnsi="Times New Roman"/>
          <w:sz w:val="28"/>
          <w:szCs w:val="28"/>
        </w:rPr>
        <w:fldChar w:fldCharType="begin"/>
      </w:r>
      <w:r w:rsidRPr="00CE198A">
        <w:rPr>
          <w:rFonts w:ascii="Times New Roman" w:hAnsi="Times New Roman"/>
          <w:sz w:val="28"/>
          <w:szCs w:val="28"/>
        </w:rPr>
        <w:instrText>HYPERLINK \l "_Toc481489569"</w:instrText>
      </w:r>
      <w:r w:rsidRPr="00CE198A">
        <w:rPr>
          <w:rFonts w:ascii="Times New Roman" w:hAnsi="Times New Roman"/>
          <w:sz w:val="28"/>
          <w:szCs w:val="28"/>
        </w:rPr>
      </w:r>
      <w:r w:rsidRPr="00CE198A">
        <w:rPr>
          <w:rFonts w:ascii="Times New Roman" w:hAnsi="Times New Roman"/>
          <w:sz w:val="28"/>
          <w:szCs w:val="28"/>
        </w:rPr>
        <w:fldChar w:fldCharType="separate"/>
      </w:r>
      <w:r w:rsidR="00000331" w:rsidRPr="00CE198A">
        <w:rPr>
          <w:rStyle w:val="af0"/>
          <w:rFonts w:ascii="Times New Roman" w:hAnsi="Times New Roman"/>
          <w:sz w:val="28"/>
          <w:szCs w:val="28"/>
        </w:rPr>
        <w:t>4</w:t>
      </w:r>
      <w:r w:rsidR="00000331" w:rsidRPr="00CE198A">
        <w:rPr>
          <w:rFonts w:ascii="Times New Roman" w:eastAsiaTheme="minorEastAsia" w:hAnsi="Times New Roman"/>
          <w:sz w:val="28"/>
          <w:szCs w:val="28"/>
          <w:lang w:eastAsia="ru-RU"/>
        </w:rPr>
        <w:tab/>
      </w:r>
      <w:r w:rsidR="00000331" w:rsidRPr="00CE198A">
        <w:rPr>
          <w:rStyle w:val="af0"/>
          <w:rFonts w:ascii="Times New Roman" w:hAnsi="Times New Roman"/>
          <w:sz w:val="28"/>
          <w:szCs w:val="28"/>
        </w:rPr>
        <w:t>Требования к Подсистеме</w:t>
      </w:r>
      <w:r w:rsidR="00000331" w:rsidRPr="00CE198A">
        <w:rPr>
          <w:rFonts w:ascii="Times New Roman" w:hAnsi="Times New Roman"/>
          <w:webHidden/>
          <w:sz w:val="28"/>
          <w:szCs w:val="28"/>
        </w:rPr>
        <w:tab/>
      </w:r>
      <w:r w:rsidR="00000331" w:rsidRPr="00CE198A">
        <w:rPr>
          <w:rFonts w:ascii="Times New Roman" w:hAnsi="Times New Roman"/>
          <w:webHidden/>
          <w:sz w:val="28"/>
          <w:szCs w:val="28"/>
        </w:rPr>
        <w:fldChar w:fldCharType="begin"/>
      </w:r>
      <w:r w:rsidR="00000331" w:rsidRPr="00CE198A">
        <w:rPr>
          <w:rFonts w:ascii="Times New Roman" w:hAnsi="Times New Roman"/>
          <w:webHidden/>
          <w:sz w:val="28"/>
          <w:szCs w:val="28"/>
        </w:rPr>
        <w:instrText xml:space="preserve"> PAGEREF _Toc481489569 \h </w:instrText>
      </w:r>
      <w:r w:rsidR="00000331" w:rsidRPr="00CE198A">
        <w:rPr>
          <w:rFonts w:ascii="Times New Roman" w:hAnsi="Times New Roman"/>
          <w:webHidden/>
          <w:sz w:val="28"/>
          <w:szCs w:val="28"/>
        </w:rPr>
      </w:r>
      <w:r w:rsidR="00000331" w:rsidRPr="00CE198A">
        <w:rPr>
          <w:rFonts w:ascii="Times New Roman" w:hAnsi="Times New Roman"/>
          <w:webHidden/>
          <w:sz w:val="28"/>
          <w:szCs w:val="28"/>
        </w:rPr>
        <w:fldChar w:fldCharType="separate"/>
      </w:r>
      <w:del w:id="214" w:author="Constantine Smirnov" w:date="2023-06-07T04:20:00Z">
        <w:r w:rsidR="00000331" w:rsidRPr="00CE198A" w:rsidDel="00B05DF5">
          <w:rPr>
            <w:rFonts w:ascii="Times New Roman" w:hAnsi="Times New Roman"/>
            <w:webHidden/>
            <w:sz w:val="28"/>
            <w:szCs w:val="28"/>
          </w:rPr>
          <w:delText>2</w:delText>
        </w:r>
      </w:del>
      <w:r w:rsidR="00000331" w:rsidRPr="00CE198A">
        <w:rPr>
          <w:rFonts w:ascii="Times New Roman" w:hAnsi="Times New Roman"/>
          <w:webHidden/>
          <w:sz w:val="28"/>
          <w:szCs w:val="28"/>
        </w:rPr>
        <w:t>1</w:t>
      </w:r>
      <w:r w:rsidR="00000331" w:rsidRPr="00CE198A">
        <w:rPr>
          <w:rFonts w:ascii="Times New Roman" w:hAnsi="Times New Roman"/>
          <w:webHidden/>
          <w:sz w:val="28"/>
          <w:szCs w:val="28"/>
        </w:rPr>
        <w:fldChar w:fldCharType="end"/>
      </w:r>
      <w:r w:rsidRPr="00CE198A">
        <w:rPr>
          <w:rFonts w:ascii="Times New Roman" w:hAnsi="Times New Roman"/>
          <w:sz w:val="28"/>
          <w:szCs w:val="28"/>
        </w:rPr>
        <w:fldChar w:fldCharType="end"/>
      </w:r>
      <w:ins w:id="215" w:author="Constantine Smirnov" w:date="2023-06-07T04:21:00Z">
        <w:r w:rsidR="00B05DF5" w:rsidRPr="00CE198A">
          <w:rPr>
            <w:rFonts w:ascii="Times New Roman" w:hAnsi="Times New Roman"/>
            <w:sz w:val="28"/>
            <w:szCs w:val="28"/>
          </w:rPr>
          <w:t>4</w:t>
        </w:r>
      </w:ins>
    </w:p>
    <w:p w14:paraId="440A1704" w14:textId="02BFFE08" w:rsidR="00000331" w:rsidRPr="00CE198A" w:rsidRDefault="00000000" w:rsidP="00810A19">
      <w:pPr>
        <w:pStyle w:val="22"/>
        <w:rPr>
          <w:rFonts w:ascii="Times New Roman" w:eastAsiaTheme="minorEastAsia" w:hAnsi="Times New Roman"/>
          <w:sz w:val="28"/>
          <w:szCs w:val="28"/>
          <w:lang w:eastAsia="ru-RU"/>
        </w:rPr>
      </w:pPr>
      <w:r w:rsidRPr="00CE198A">
        <w:rPr>
          <w:rFonts w:ascii="Times New Roman" w:hAnsi="Times New Roman"/>
          <w:sz w:val="28"/>
          <w:szCs w:val="28"/>
        </w:rPr>
        <w:fldChar w:fldCharType="begin"/>
      </w:r>
      <w:r w:rsidRPr="00CE198A">
        <w:rPr>
          <w:rFonts w:ascii="Times New Roman" w:hAnsi="Times New Roman"/>
          <w:sz w:val="28"/>
          <w:szCs w:val="28"/>
        </w:rPr>
        <w:instrText>HYPERLINK \l "_Toc481489570"</w:instrText>
      </w:r>
      <w:r w:rsidRPr="00CE198A">
        <w:rPr>
          <w:rFonts w:ascii="Times New Roman" w:hAnsi="Times New Roman"/>
          <w:sz w:val="28"/>
          <w:szCs w:val="28"/>
        </w:rPr>
      </w:r>
      <w:r w:rsidRPr="00CE198A">
        <w:rPr>
          <w:rFonts w:ascii="Times New Roman" w:hAnsi="Times New Roman"/>
          <w:sz w:val="28"/>
          <w:szCs w:val="28"/>
        </w:rPr>
        <w:fldChar w:fldCharType="separate"/>
      </w:r>
      <w:r w:rsidR="00000331" w:rsidRPr="00CE198A">
        <w:rPr>
          <w:rStyle w:val="af0"/>
          <w:rFonts w:ascii="Times New Roman" w:hAnsi="Times New Roman"/>
          <w:sz w:val="28"/>
          <w:szCs w:val="28"/>
        </w:rPr>
        <w:t>4.1</w:t>
      </w:r>
      <w:r w:rsidR="00000331" w:rsidRPr="00CE198A">
        <w:rPr>
          <w:rFonts w:ascii="Times New Roman" w:eastAsiaTheme="minorEastAsia" w:hAnsi="Times New Roman"/>
          <w:sz w:val="28"/>
          <w:szCs w:val="28"/>
          <w:lang w:eastAsia="ru-RU"/>
        </w:rPr>
        <w:tab/>
      </w:r>
      <w:r w:rsidR="00000331" w:rsidRPr="00CE198A">
        <w:rPr>
          <w:rStyle w:val="af0"/>
          <w:rFonts w:ascii="Times New Roman" w:hAnsi="Times New Roman"/>
          <w:sz w:val="28"/>
          <w:szCs w:val="28"/>
        </w:rPr>
        <w:t>Требования к Подсистеме в целом</w:t>
      </w:r>
      <w:r w:rsidR="00000331" w:rsidRPr="00CE198A">
        <w:rPr>
          <w:rFonts w:ascii="Times New Roman" w:hAnsi="Times New Roman"/>
          <w:webHidden/>
          <w:sz w:val="28"/>
          <w:szCs w:val="28"/>
        </w:rPr>
        <w:tab/>
      </w:r>
      <w:r w:rsidR="00000331" w:rsidRPr="00CE198A">
        <w:rPr>
          <w:rFonts w:ascii="Times New Roman" w:hAnsi="Times New Roman"/>
          <w:webHidden/>
          <w:sz w:val="28"/>
          <w:szCs w:val="28"/>
        </w:rPr>
        <w:fldChar w:fldCharType="begin"/>
      </w:r>
      <w:r w:rsidR="00000331" w:rsidRPr="00CE198A">
        <w:rPr>
          <w:rFonts w:ascii="Times New Roman" w:hAnsi="Times New Roman"/>
          <w:webHidden/>
          <w:sz w:val="28"/>
          <w:szCs w:val="28"/>
        </w:rPr>
        <w:instrText xml:space="preserve"> PAGEREF _Toc481489570 \h </w:instrText>
      </w:r>
      <w:r w:rsidR="00000331" w:rsidRPr="00CE198A">
        <w:rPr>
          <w:rFonts w:ascii="Times New Roman" w:hAnsi="Times New Roman"/>
          <w:webHidden/>
          <w:sz w:val="28"/>
          <w:szCs w:val="28"/>
        </w:rPr>
      </w:r>
      <w:r w:rsidR="00000331" w:rsidRPr="00CE198A">
        <w:rPr>
          <w:rFonts w:ascii="Times New Roman" w:hAnsi="Times New Roman"/>
          <w:webHidden/>
          <w:sz w:val="28"/>
          <w:szCs w:val="28"/>
        </w:rPr>
        <w:fldChar w:fldCharType="separate"/>
      </w:r>
      <w:del w:id="216" w:author="Constantine Smirnov" w:date="2023-06-07T04:21:00Z">
        <w:r w:rsidR="00000331" w:rsidRPr="00CE198A" w:rsidDel="000D1235">
          <w:rPr>
            <w:rFonts w:ascii="Times New Roman" w:hAnsi="Times New Roman"/>
            <w:webHidden/>
            <w:sz w:val="28"/>
            <w:szCs w:val="28"/>
          </w:rPr>
          <w:delText>2</w:delText>
        </w:r>
      </w:del>
      <w:r w:rsidR="00000331" w:rsidRPr="00CE198A">
        <w:rPr>
          <w:rFonts w:ascii="Times New Roman" w:hAnsi="Times New Roman"/>
          <w:webHidden/>
          <w:sz w:val="28"/>
          <w:szCs w:val="28"/>
        </w:rPr>
        <w:t>1</w:t>
      </w:r>
      <w:r w:rsidR="00000331" w:rsidRPr="00CE198A">
        <w:rPr>
          <w:rFonts w:ascii="Times New Roman" w:hAnsi="Times New Roman"/>
          <w:webHidden/>
          <w:sz w:val="28"/>
          <w:szCs w:val="28"/>
        </w:rPr>
        <w:fldChar w:fldCharType="end"/>
      </w:r>
      <w:r w:rsidRPr="00CE198A">
        <w:rPr>
          <w:rFonts w:ascii="Times New Roman" w:hAnsi="Times New Roman"/>
          <w:sz w:val="28"/>
          <w:szCs w:val="28"/>
        </w:rPr>
        <w:fldChar w:fldCharType="end"/>
      </w:r>
      <w:ins w:id="217" w:author="Constantine Smirnov" w:date="2023-06-07T04:21:00Z">
        <w:r w:rsidR="000D1235" w:rsidRPr="00CE198A">
          <w:rPr>
            <w:rFonts w:ascii="Times New Roman" w:hAnsi="Times New Roman"/>
            <w:sz w:val="28"/>
            <w:szCs w:val="28"/>
          </w:rPr>
          <w:t>4</w:t>
        </w:r>
      </w:ins>
    </w:p>
    <w:p w14:paraId="5221C1B4" w14:textId="0B43C13A" w:rsidR="00000331" w:rsidRPr="00CE198A" w:rsidRDefault="00000000" w:rsidP="00810A19">
      <w:pPr>
        <w:pStyle w:val="22"/>
        <w:rPr>
          <w:rFonts w:ascii="Times New Roman" w:eastAsiaTheme="minorEastAsia" w:hAnsi="Times New Roman"/>
          <w:sz w:val="28"/>
          <w:szCs w:val="28"/>
          <w:lang w:eastAsia="ru-RU"/>
        </w:rPr>
      </w:pPr>
      <w:r w:rsidRPr="00CE198A">
        <w:rPr>
          <w:rFonts w:ascii="Times New Roman" w:hAnsi="Times New Roman"/>
          <w:sz w:val="28"/>
          <w:szCs w:val="28"/>
        </w:rPr>
        <w:fldChar w:fldCharType="begin"/>
      </w:r>
      <w:r w:rsidRPr="00CE198A">
        <w:rPr>
          <w:rFonts w:ascii="Times New Roman" w:hAnsi="Times New Roman"/>
          <w:sz w:val="28"/>
          <w:szCs w:val="28"/>
        </w:rPr>
        <w:instrText>HYPERLINK \l "_Toc481489571"</w:instrText>
      </w:r>
      <w:r w:rsidRPr="00CE198A">
        <w:rPr>
          <w:rFonts w:ascii="Times New Roman" w:hAnsi="Times New Roman"/>
          <w:sz w:val="28"/>
          <w:szCs w:val="28"/>
        </w:rPr>
      </w:r>
      <w:r w:rsidRPr="00CE198A">
        <w:rPr>
          <w:rFonts w:ascii="Times New Roman" w:hAnsi="Times New Roman"/>
          <w:sz w:val="28"/>
          <w:szCs w:val="28"/>
        </w:rPr>
        <w:fldChar w:fldCharType="separate"/>
      </w:r>
      <w:r w:rsidR="00000331" w:rsidRPr="00CE198A">
        <w:rPr>
          <w:rStyle w:val="af0"/>
          <w:rFonts w:ascii="Times New Roman" w:hAnsi="Times New Roman"/>
          <w:sz w:val="28"/>
          <w:szCs w:val="28"/>
        </w:rPr>
        <w:t>4.2</w:t>
      </w:r>
      <w:r w:rsidR="00000331" w:rsidRPr="00CE198A">
        <w:rPr>
          <w:rFonts w:ascii="Times New Roman" w:eastAsiaTheme="minorEastAsia" w:hAnsi="Times New Roman"/>
          <w:sz w:val="28"/>
          <w:szCs w:val="28"/>
          <w:lang w:eastAsia="ru-RU"/>
        </w:rPr>
        <w:tab/>
      </w:r>
      <w:r w:rsidR="00000331" w:rsidRPr="00CE198A">
        <w:rPr>
          <w:rStyle w:val="af0"/>
          <w:rFonts w:ascii="Times New Roman" w:hAnsi="Times New Roman"/>
          <w:sz w:val="28"/>
          <w:szCs w:val="28"/>
        </w:rPr>
        <w:t>Требования к функциям (задачам), выполняемым Подсистемой</w:t>
      </w:r>
      <w:r w:rsidR="00000331" w:rsidRPr="00CE198A">
        <w:rPr>
          <w:rFonts w:ascii="Times New Roman" w:hAnsi="Times New Roman"/>
          <w:webHidden/>
          <w:sz w:val="28"/>
          <w:szCs w:val="28"/>
        </w:rPr>
        <w:tab/>
      </w:r>
      <w:ins w:id="218" w:author="Constantine Smirnov" w:date="2023-06-07T04:22:00Z">
        <w:r w:rsidR="002E6FE3" w:rsidRPr="00CE198A">
          <w:rPr>
            <w:rFonts w:ascii="Times New Roman" w:hAnsi="Times New Roman"/>
            <w:webHidden/>
            <w:sz w:val="28"/>
            <w:szCs w:val="28"/>
          </w:rPr>
          <w:t>21</w:t>
        </w:r>
      </w:ins>
      <w:del w:id="219" w:author="Constantine Smirnov" w:date="2023-06-07T04:22:00Z">
        <w:r w:rsidR="00000331" w:rsidRPr="00CE198A" w:rsidDel="002E6FE3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000331" w:rsidRPr="00CE198A" w:rsidDel="002E6FE3">
          <w:rPr>
            <w:rFonts w:ascii="Times New Roman" w:hAnsi="Times New Roman"/>
            <w:webHidden/>
            <w:sz w:val="28"/>
            <w:szCs w:val="28"/>
          </w:rPr>
          <w:delInstrText xml:space="preserve"> PAGEREF _Toc481489571 \h </w:delInstrText>
        </w:r>
        <w:r w:rsidR="00000331" w:rsidRPr="00CE198A" w:rsidDel="002E6FE3">
          <w:rPr>
            <w:rFonts w:ascii="Times New Roman" w:hAnsi="Times New Roman"/>
            <w:webHidden/>
            <w:sz w:val="28"/>
            <w:szCs w:val="28"/>
          </w:rPr>
        </w:r>
        <w:r w:rsidR="00000331" w:rsidRPr="00CE198A" w:rsidDel="002E6FE3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000331" w:rsidRPr="00CE198A" w:rsidDel="002E6FE3">
          <w:rPr>
            <w:rFonts w:ascii="Times New Roman" w:hAnsi="Times New Roman"/>
            <w:webHidden/>
            <w:sz w:val="28"/>
            <w:szCs w:val="28"/>
          </w:rPr>
          <w:delText>68</w:delText>
        </w:r>
        <w:r w:rsidR="00000331" w:rsidRPr="00CE198A" w:rsidDel="002E6FE3">
          <w:rPr>
            <w:rFonts w:ascii="Times New Roman" w:hAnsi="Times New Roman"/>
            <w:webHidden/>
            <w:sz w:val="28"/>
            <w:szCs w:val="28"/>
          </w:rPr>
          <w:fldChar w:fldCharType="end"/>
        </w:r>
      </w:del>
      <w:r w:rsidRPr="00CE198A">
        <w:rPr>
          <w:rFonts w:ascii="Times New Roman" w:hAnsi="Times New Roman"/>
          <w:sz w:val="28"/>
          <w:szCs w:val="28"/>
        </w:rPr>
        <w:fldChar w:fldCharType="end"/>
      </w:r>
    </w:p>
    <w:p w14:paraId="7410FAA4" w14:textId="68EFEC31" w:rsidR="00000331" w:rsidRPr="00CE198A" w:rsidRDefault="00000000" w:rsidP="00810A19">
      <w:pPr>
        <w:pStyle w:val="22"/>
        <w:rPr>
          <w:rFonts w:ascii="Times New Roman" w:eastAsiaTheme="minorEastAsia" w:hAnsi="Times New Roman"/>
          <w:sz w:val="28"/>
          <w:szCs w:val="28"/>
          <w:lang w:eastAsia="ru-RU"/>
        </w:rPr>
      </w:pPr>
      <w:r w:rsidRPr="00CE198A">
        <w:rPr>
          <w:rFonts w:ascii="Times New Roman" w:hAnsi="Times New Roman"/>
          <w:sz w:val="28"/>
          <w:szCs w:val="28"/>
        </w:rPr>
        <w:fldChar w:fldCharType="begin"/>
      </w:r>
      <w:r w:rsidRPr="00CE198A">
        <w:rPr>
          <w:rFonts w:ascii="Times New Roman" w:hAnsi="Times New Roman"/>
          <w:sz w:val="28"/>
          <w:szCs w:val="28"/>
        </w:rPr>
        <w:instrText>HYPERLINK \l "_Toc481489572"</w:instrText>
      </w:r>
      <w:r w:rsidRPr="00CE198A">
        <w:rPr>
          <w:rFonts w:ascii="Times New Roman" w:hAnsi="Times New Roman"/>
          <w:sz w:val="28"/>
          <w:szCs w:val="28"/>
        </w:rPr>
      </w:r>
      <w:r w:rsidRPr="00CE198A">
        <w:rPr>
          <w:rFonts w:ascii="Times New Roman" w:hAnsi="Times New Roman"/>
          <w:sz w:val="28"/>
          <w:szCs w:val="28"/>
        </w:rPr>
        <w:fldChar w:fldCharType="separate"/>
      </w:r>
      <w:r w:rsidR="00000331" w:rsidRPr="00CE198A">
        <w:rPr>
          <w:rStyle w:val="af0"/>
          <w:rFonts w:ascii="Times New Roman" w:hAnsi="Times New Roman"/>
          <w:sz w:val="28"/>
          <w:szCs w:val="28"/>
          <w:lang w:eastAsia="ru-RU"/>
        </w:rPr>
        <w:t>4</w:t>
      </w:r>
      <w:ins w:id="220" w:author="Constantine Smirnov" w:date="2023-06-07T04:23:00Z">
        <w:r w:rsidR="00B04BAD" w:rsidRPr="00CE198A">
          <w:rPr>
            <w:rStyle w:val="af0"/>
            <w:rFonts w:ascii="Times New Roman" w:hAnsi="Times New Roman"/>
            <w:sz w:val="28"/>
            <w:szCs w:val="28"/>
            <w:lang w:val="en-US" w:eastAsia="ru-RU"/>
          </w:rPr>
          <w:t>.</w:t>
        </w:r>
      </w:ins>
      <w:del w:id="221" w:author="Constantine Smirnov" w:date="2023-06-07T04:23:00Z">
        <w:r w:rsidR="00000331" w:rsidRPr="00CE198A" w:rsidDel="00FE76E5">
          <w:rPr>
            <w:rStyle w:val="af0"/>
            <w:rFonts w:ascii="Times New Roman" w:hAnsi="Times New Roman"/>
            <w:sz w:val="28"/>
            <w:szCs w:val="28"/>
            <w:lang w:eastAsia="ru-RU"/>
          </w:rPr>
          <w:delText>.</w:delText>
        </w:r>
      </w:del>
      <w:r w:rsidR="00000331" w:rsidRPr="00CE198A">
        <w:rPr>
          <w:rStyle w:val="af0"/>
          <w:rFonts w:ascii="Times New Roman" w:hAnsi="Times New Roman"/>
          <w:sz w:val="28"/>
          <w:szCs w:val="28"/>
          <w:lang w:eastAsia="ru-RU"/>
        </w:rPr>
        <w:t>3</w:t>
      </w:r>
      <w:r w:rsidR="00000331" w:rsidRPr="00CE198A">
        <w:rPr>
          <w:rFonts w:ascii="Times New Roman" w:eastAsiaTheme="minorEastAsia" w:hAnsi="Times New Roman"/>
          <w:sz w:val="28"/>
          <w:szCs w:val="28"/>
          <w:lang w:eastAsia="ru-RU"/>
        </w:rPr>
        <w:tab/>
      </w:r>
      <w:r w:rsidR="00000331" w:rsidRPr="00CE198A">
        <w:rPr>
          <w:rStyle w:val="af0"/>
          <w:rFonts w:ascii="Times New Roman" w:hAnsi="Times New Roman"/>
          <w:sz w:val="28"/>
          <w:szCs w:val="28"/>
          <w:lang w:eastAsia="ru-RU"/>
        </w:rPr>
        <w:t>Требования к видам обеспечения</w:t>
      </w:r>
      <w:r w:rsidR="00000331" w:rsidRPr="00CE198A">
        <w:rPr>
          <w:rFonts w:ascii="Times New Roman" w:hAnsi="Times New Roman"/>
          <w:webHidden/>
          <w:sz w:val="28"/>
          <w:szCs w:val="28"/>
        </w:rPr>
        <w:tab/>
      </w:r>
      <w:ins w:id="222" w:author="Constantine Smirnov" w:date="2023-06-07T04:23:00Z">
        <w:r w:rsidR="00FE76E5" w:rsidRPr="00CE198A">
          <w:rPr>
            <w:rFonts w:ascii="Times New Roman" w:hAnsi="Times New Roman"/>
            <w:webHidden/>
            <w:sz w:val="28"/>
            <w:szCs w:val="28"/>
          </w:rPr>
          <w:t>2</w:t>
        </w:r>
      </w:ins>
      <w:del w:id="223" w:author="Constantine Smirnov" w:date="2023-06-07T04:23:00Z">
        <w:r w:rsidR="00000331" w:rsidRPr="00CE198A" w:rsidDel="00FE76E5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000331" w:rsidRPr="00CE198A" w:rsidDel="00FE76E5">
          <w:rPr>
            <w:rFonts w:ascii="Times New Roman" w:hAnsi="Times New Roman"/>
            <w:webHidden/>
            <w:sz w:val="28"/>
            <w:szCs w:val="28"/>
          </w:rPr>
          <w:delInstrText xml:space="preserve"> PAGEREF _Toc481489572 \h </w:delInstrText>
        </w:r>
        <w:r w:rsidR="00000331" w:rsidRPr="00CE198A" w:rsidDel="00FE76E5">
          <w:rPr>
            <w:rFonts w:ascii="Times New Roman" w:hAnsi="Times New Roman"/>
            <w:webHidden/>
            <w:sz w:val="28"/>
            <w:szCs w:val="28"/>
          </w:rPr>
        </w:r>
        <w:r w:rsidR="00000331" w:rsidRPr="00CE198A" w:rsidDel="00FE76E5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000331" w:rsidRPr="00CE198A" w:rsidDel="00FE76E5">
          <w:rPr>
            <w:rFonts w:ascii="Times New Roman" w:hAnsi="Times New Roman"/>
            <w:webHidden/>
            <w:sz w:val="28"/>
            <w:szCs w:val="28"/>
          </w:rPr>
          <w:delText>69</w:delText>
        </w:r>
        <w:r w:rsidR="00000331" w:rsidRPr="00CE198A" w:rsidDel="00FE76E5">
          <w:rPr>
            <w:rFonts w:ascii="Times New Roman" w:hAnsi="Times New Roman"/>
            <w:webHidden/>
            <w:sz w:val="28"/>
            <w:szCs w:val="28"/>
          </w:rPr>
          <w:fldChar w:fldCharType="end"/>
        </w:r>
      </w:del>
      <w:ins w:id="224" w:author="Constantine Smirnov" w:date="2023-06-07T04:23:00Z">
        <w:r w:rsidR="00FE76E5" w:rsidRPr="00CE198A">
          <w:rPr>
            <w:rFonts w:ascii="Times New Roman" w:hAnsi="Times New Roman"/>
            <w:webHidden/>
            <w:sz w:val="28"/>
            <w:szCs w:val="28"/>
          </w:rPr>
          <w:t>2</w:t>
        </w:r>
      </w:ins>
      <w:r w:rsidRPr="00CE198A">
        <w:rPr>
          <w:rFonts w:ascii="Times New Roman" w:hAnsi="Times New Roman"/>
          <w:sz w:val="28"/>
          <w:szCs w:val="28"/>
        </w:rPr>
        <w:fldChar w:fldCharType="end"/>
      </w:r>
    </w:p>
    <w:p w14:paraId="4A6C6721" w14:textId="6DA45592" w:rsidR="00000331" w:rsidRPr="00CE198A" w:rsidRDefault="00000000" w:rsidP="00810A19">
      <w:pPr>
        <w:pStyle w:val="11"/>
        <w:rPr>
          <w:rFonts w:ascii="Times New Roman" w:eastAsiaTheme="minorEastAsia" w:hAnsi="Times New Roman"/>
          <w:sz w:val="28"/>
          <w:szCs w:val="28"/>
          <w:lang w:eastAsia="ru-RU"/>
        </w:rPr>
      </w:pPr>
      <w:del w:id="225" w:author="Constantine Smirnov" w:date="2023-06-07T04:23:00Z">
        <w:r w:rsidRPr="00CE198A" w:rsidDel="00CC1EE7">
          <w:rPr>
            <w:rFonts w:ascii="Times New Roman" w:hAnsi="Times New Roman"/>
            <w:sz w:val="28"/>
            <w:szCs w:val="28"/>
          </w:rPr>
          <w:fldChar w:fldCharType="begin"/>
        </w:r>
        <w:r w:rsidRPr="00CE198A" w:rsidDel="00CC1EE7">
          <w:rPr>
            <w:rFonts w:ascii="Times New Roman" w:hAnsi="Times New Roman"/>
            <w:sz w:val="28"/>
            <w:szCs w:val="28"/>
          </w:rPr>
          <w:delInstrText>HYPERLINK \l "_Toc481489573"</w:delInstrText>
        </w:r>
        <w:r w:rsidRPr="00CE198A" w:rsidDel="00CC1EE7">
          <w:rPr>
            <w:rFonts w:ascii="Times New Roman" w:hAnsi="Times New Roman"/>
            <w:sz w:val="28"/>
            <w:szCs w:val="28"/>
          </w:rPr>
        </w:r>
        <w:r w:rsidRPr="00CE198A" w:rsidDel="00CC1EE7">
          <w:rPr>
            <w:rFonts w:ascii="Times New Roman" w:hAnsi="Times New Roman"/>
            <w:sz w:val="28"/>
            <w:szCs w:val="28"/>
          </w:rPr>
          <w:fldChar w:fldCharType="separate"/>
        </w:r>
        <w:r w:rsidR="00000331" w:rsidRPr="00CE198A" w:rsidDel="00CC1EE7">
          <w:rPr>
            <w:rStyle w:val="af0"/>
            <w:rFonts w:ascii="Times New Roman" w:hAnsi="Times New Roman"/>
            <w:sz w:val="28"/>
            <w:szCs w:val="28"/>
            <w:lang w:eastAsia="ru-RU"/>
          </w:rPr>
          <w:delText>5</w:delText>
        </w:r>
        <w:r w:rsidR="00000331" w:rsidRPr="00CE198A" w:rsidDel="00CC1EE7">
          <w:rPr>
            <w:rFonts w:ascii="Times New Roman" w:eastAsiaTheme="minorEastAsia" w:hAnsi="Times New Roman"/>
            <w:sz w:val="28"/>
            <w:szCs w:val="28"/>
            <w:lang w:eastAsia="ru-RU"/>
          </w:rPr>
          <w:tab/>
        </w:r>
        <w:r w:rsidR="00000331" w:rsidRPr="00CE198A" w:rsidDel="00CC1EE7">
          <w:rPr>
            <w:rStyle w:val="af0"/>
            <w:rFonts w:ascii="Times New Roman" w:hAnsi="Times New Roman"/>
            <w:sz w:val="28"/>
            <w:szCs w:val="28"/>
            <w:lang w:eastAsia="ru-RU"/>
          </w:rPr>
          <w:delText>Состав и содержание работ по созданию Подсистемы</w:delText>
        </w:r>
        <w:r w:rsidR="00000331" w:rsidRPr="00CE198A" w:rsidDel="00CC1EE7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CC1EE7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000331" w:rsidRPr="00CE198A" w:rsidDel="00CC1EE7">
          <w:rPr>
            <w:rFonts w:ascii="Times New Roman" w:hAnsi="Times New Roman"/>
            <w:webHidden/>
            <w:sz w:val="28"/>
            <w:szCs w:val="28"/>
          </w:rPr>
          <w:delInstrText xml:space="preserve"> PAGEREF _Toc481489573 \h </w:delInstrText>
        </w:r>
        <w:r w:rsidR="00000331" w:rsidRPr="00CE198A" w:rsidDel="00CC1EE7">
          <w:rPr>
            <w:rFonts w:ascii="Times New Roman" w:hAnsi="Times New Roman"/>
            <w:webHidden/>
            <w:sz w:val="28"/>
            <w:szCs w:val="28"/>
          </w:rPr>
        </w:r>
        <w:r w:rsidR="00000331" w:rsidRPr="00CE198A" w:rsidDel="00CC1EE7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000331" w:rsidRPr="00CE198A" w:rsidDel="00CC1EE7">
          <w:rPr>
            <w:rFonts w:ascii="Times New Roman" w:hAnsi="Times New Roman"/>
            <w:webHidden/>
            <w:sz w:val="28"/>
            <w:szCs w:val="28"/>
          </w:rPr>
          <w:delText>69</w:delText>
        </w:r>
        <w:r w:rsidR="00000331" w:rsidRPr="00CE198A" w:rsidDel="00CC1EE7">
          <w:rPr>
            <w:rFonts w:ascii="Times New Roman" w:hAnsi="Times New Roman"/>
            <w:webHidden/>
            <w:sz w:val="28"/>
            <w:szCs w:val="28"/>
          </w:rPr>
          <w:fldChar w:fldCharType="end"/>
        </w:r>
        <w:r w:rsidRPr="00CE198A" w:rsidDel="00CC1EE7">
          <w:rPr>
            <w:rFonts w:ascii="Times New Roman" w:hAnsi="Times New Roman"/>
            <w:sz w:val="28"/>
            <w:szCs w:val="28"/>
          </w:rPr>
          <w:fldChar w:fldCharType="end"/>
        </w:r>
      </w:del>
      <w:ins w:id="226" w:author="Constantine Smirnov" w:date="2023-06-07T04:23:00Z">
        <w:r w:rsidR="00CC1EE7" w:rsidRPr="00CE198A">
          <w:rPr>
            <w:rFonts w:ascii="Times New Roman" w:hAnsi="Times New Roman"/>
            <w:sz w:val="28"/>
            <w:szCs w:val="28"/>
          </w:rPr>
          <w:fldChar w:fldCharType="begin"/>
        </w:r>
        <w:r w:rsidR="00CC1EE7" w:rsidRPr="00CE198A">
          <w:rPr>
            <w:rFonts w:ascii="Times New Roman" w:hAnsi="Times New Roman"/>
            <w:sz w:val="28"/>
            <w:szCs w:val="28"/>
          </w:rPr>
          <w:instrText>HYPERLINK \l "_Toc481489573"</w:instrText>
        </w:r>
        <w:r w:rsidR="00CC1EE7" w:rsidRPr="00CE198A">
          <w:rPr>
            <w:rFonts w:ascii="Times New Roman" w:hAnsi="Times New Roman"/>
            <w:sz w:val="28"/>
            <w:szCs w:val="28"/>
          </w:rPr>
        </w:r>
        <w:r w:rsidR="00CC1EE7" w:rsidRPr="00CE198A">
          <w:rPr>
            <w:rFonts w:ascii="Times New Roman" w:hAnsi="Times New Roman"/>
            <w:sz w:val="28"/>
            <w:szCs w:val="28"/>
          </w:rPr>
          <w:fldChar w:fldCharType="separate"/>
        </w:r>
        <w:r w:rsidR="00CC1EE7" w:rsidRPr="00CE198A">
          <w:rPr>
            <w:rStyle w:val="af0"/>
            <w:rFonts w:ascii="Times New Roman" w:hAnsi="Times New Roman"/>
            <w:sz w:val="28"/>
            <w:szCs w:val="28"/>
            <w:lang w:eastAsia="ru-RU"/>
          </w:rPr>
          <w:t>5</w:t>
        </w:r>
        <w:r w:rsidR="00CC1EE7" w:rsidRPr="00CE198A">
          <w:rPr>
            <w:rFonts w:ascii="Times New Roman" w:eastAsiaTheme="minorEastAsia" w:hAnsi="Times New Roman"/>
            <w:sz w:val="28"/>
            <w:szCs w:val="28"/>
            <w:lang w:eastAsia="ru-RU"/>
          </w:rPr>
          <w:tab/>
        </w:r>
        <w:r w:rsidR="00CC1EE7" w:rsidRPr="00CE198A">
          <w:rPr>
            <w:rStyle w:val="af0"/>
            <w:rFonts w:ascii="Times New Roman" w:hAnsi="Times New Roman"/>
            <w:sz w:val="28"/>
            <w:szCs w:val="28"/>
            <w:lang w:eastAsia="ru-RU"/>
          </w:rPr>
          <w:t>Состав и содержание работ по созданию Подсистемы</w:t>
        </w:r>
        <w:r w:rsidR="00CC1EE7" w:rsidRPr="00CE198A">
          <w:rPr>
            <w:rFonts w:ascii="Times New Roman" w:hAnsi="Times New Roman"/>
            <w:webHidden/>
            <w:sz w:val="28"/>
            <w:szCs w:val="28"/>
          </w:rPr>
          <w:tab/>
        </w:r>
        <w:r w:rsidR="00CC1EE7" w:rsidRPr="00CE198A">
          <w:rPr>
            <w:rFonts w:ascii="Times New Roman" w:hAnsi="Times New Roman"/>
            <w:webHidden/>
            <w:sz w:val="28"/>
            <w:szCs w:val="28"/>
            <w:lang w:val="en-US"/>
          </w:rPr>
          <w:t>26</w:t>
        </w:r>
        <w:r w:rsidR="00CC1EE7" w:rsidRPr="00CE198A">
          <w:rPr>
            <w:rFonts w:ascii="Times New Roman" w:hAnsi="Times New Roman"/>
            <w:sz w:val="28"/>
            <w:szCs w:val="28"/>
          </w:rPr>
          <w:fldChar w:fldCharType="end"/>
        </w:r>
      </w:ins>
    </w:p>
    <w:p w14:paraId="3BBD3913" w14:textId="334975BE" w:rsidR="00000331" w:rsidRPr="00CE198A" w:rsidRDefault="00000000" w:rsidP="00810A19">
      <w:pPr>
        <w:pStyle w:val="22"/>
        <w:rPr>
          <w:rFonts w:ascii="Times New Roman" w:eastAsiaTheme="minorEastAsia" w:hAnsi="Times New Roman"/>
          <w:sz w:val="28"/>
          <w:szCs w:val="28"/>
          <w:lang w:eastAsia="ru-RU"/>
        </w:rPr>
      </w:pPr>
      <w:r w:rsidRPr="00CE198A">
        <w:rPr>
          <w:rFonts w:ascii="Times New Roman" w:hAnsi="Times New Roman"/>
          <w:sz w:val="28"/>
          <w:szCs w:val="28"/>
        </w:rPr>
        <w:fldChar w:fldCharType="begin"/>
      </w:r>
      <w:r w:rsidRPr="00CE198A">
        <w:rPr>
          <w:rFonts w:ascii="Times New Roman" w:hAnsi="Times New Roman"/>
          <w:sz w:val="28"/>
          <w:szCs w:val="28"/>
        </w:rPr>
        <w:instrText>HYPERLINK \l "_Toc481489574"</w:instrText>
      </w:r>
      <w:r w:rsidRPr="00CE198A">
        <w:rPr>
          <w:rFonts w:ascii="Times New Roman" w:hAnsi="Times New Roman"/>
          <w:sz w:val="28"/>
          <w:szCs w:val="28"/>
        </w:rPr>
      </w:r>
      <w:r w:rsidRPr="00CE198A">
        <w:rPr>
          <w:rFonts w:ascii="Times New Roman" w:hAnsi="Times New Roman"/>
          <w:sz w:val="28"/>
          <w:szCs w:val="28"/>
        </w:rPr>
        <w:fldChar w:fldCharType="separate"/>
      </w:r>
      <w:r w:rsidR="00000331" w:rsidRPr="00CE198A">
        <w:rPr>
          <w:rStyle w:val="af0"/>
          <w:rFonts w:ascii="Times New Roman" w:hAnsi="Times New Roman"/>
          <w:sz w:val="28"/>
          <w:szCs w:val="28"/>
        </w:rPr>
        <w:t>5.1</w:t>
      </w:r>
      <w:r w:rsidR="00000331" w:rsidRPr="00CE198A">
        <w:rPr>
          <w:rFonts w:ascii="Times New Roman" w:eastAsiaTheme="minorEastAsia" w:hAnsi="Times New Roman"/>
          <w:sz w:val="28"/>
          <w:szCs w:val="28"/>
          <w:lang w:eastAsia="ru-RU"/>
        </w:rPr>
        <w:tab/>
      </w:r>
      <w:r w:rsidR="00000331" w:rsidRPr="00CE198A">
        <w:rPr>
          <w:rStyle w:val="af0"/>
          <w:rFonts w:ascii="Times New Roman" w:hAnsi="Times New Roman"/>
          <w:sz w:val="28"/>
          <w:szCs w:val="28"/>
        </w:rPr>
        <w:t xml:space="preserve">Задачи, решаемые в рамках создания </w:t>
      </w:r>
      <w:r w:rsidR="00000331" w:rsidRPr="00CE198A">
        <w:rPr>
          <w:rStyle w:val="af0"/>
          <w:rFonts w:ascii="Times New Roman" w:hAnsi="Times New Roman"/>
          <w:sz w:val="28"/>
          <w:szCs w:val="28"/>
          <w:lang w:eastAsia="ru-RU"/>
        </w:rPr>
        <w:t>Подсистем</w:t>
      </w:r>
      <w:r w:rsidR="00000331" w:rsidRPr="00CE198A">
        <w:rPr>
          <w:rStyle w:val="af0"/>
          <w:rFonts w:ascii="Times New Roman" w:hAnsi="Times New Roman"/>
          <w:sz w:val="28"/>
          <w:szCs w:val="28"/>
        </w:rPr>
        <w:t>ы</w:t>
      </w:r>
      <w:r w:rsidR="00000331" w:rsidRPr="00CE198A">
        <w:rPr>
          <w:rFonts w:ascii="Times New Roman" w:hAnsi="Times New Roman"/>
          <w:webHidden/>
          <w:sz w:val="28"/>
          <w:szCs w:val="28"/>
        </w:rPr>
        <w:tab/>
      </w:r>
      <w:del w:id="227" w:author="Constantine Smirnov" w:date="2023-06-07T04:25:00Z">
        <w:r w:rsidR="00000331" w:rsidRPr="00CE198A" w:rsidDel="00B758F7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000331" w:rsidRPr="00CE198A" w:rsidDel="00B758F7">
          <w:rPr>
            <w:rFonts w:ascii="Times New Roman" w:hAnsi="Times New Roman"/>
            <w:webHidden/>
            <w:sz w:val="28"/>
            <w:szCs w:val="28"/>
          </w:rPr>
          <w:delInstrText xml:space="preserve"> PAGEREF _Toc481489574 \h </w:delInstrText>
        </w:r>
        <w:r w:rsidR="00000331" w:rsidRPr="00CE198A" w:rsidDel="00B758F7">
          <w:rPr>
            <w:rFonts w:ascii="Times New Roman" w:hAnsi="Times New Roman"/>
            <w:webHidden/>
            <w:sz w:val="28"/>
            <w:szCs w:val="28"/>
          </w:rPr>
        </w:r>
        <w:r w:rsidR="00000331" w:rsidRPr="00CE198A" w:rsidDel="00B758F7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000331" w:rsidRPr="00CE198A" w:rsidDel="00B758F7">
          <w:rPr>
            <w:rFonts w:ascii="Times New Roman" w:hAnsi="Times New Roman"/>
            <w:webHidden/>
            <w:sz w:val="28"/>
            <w:szCs w:val="28"/>
          </w:rPr>
          <w:delText>69</w:delText>
        </w:r>
        <w:r w:rsidR="00000331" w:rsidRPr="00CE198A" w:rsidDel="00B758F7">
          <w:rPr>
            <w:rFonts w:ascii="Times New Roman" w:hAnsi="Times New Roman"/>
            <w:webHidden/>
            <w:sz w:val="28"/>
            <w:szCs w:val="28"/>
          </w:rPr>
          <w:fldChar w:fldCharType="end"/>
        </w:r>
      </w:del>
      <w:ins w:id="228" w:author="Constantine Smirnov" w:date="2023-06-07T04:25:00Z">
        <w:r w:rsidR="00B758F7" w:rsidRPr="00CE198A">
          <w:rPr>
            <w:rFonts w:ascii="Times New Roman" w:hAnsi="Times New Roman"/>
            <w:webHidden/>
            <w:sz w:val="28"/>
            <w:szCs w:val="28"/>
            <w:lang w:val="en-US"/>
          </w:rPr>
          <w:t>26</w:t>
        </w:r>
      </w:ins>
      <w:r w:rsidRPr="00CE198A">
        <w:rPr>
          <w:rFonts w:ascii="Times New Roman" w:hAnsi="Times New Roman"/>
          <w:sz w:val="28"/>
          <w:szCs w:val="28"/>
        </w:rPr>
        <w:fldChar w:fldCharType="end"/>
      </w:r>
    </w:p>
    <w:p w14:paraId="654370CE" w14:textId="2E8C58EE" w:rsidR="00000331" w:rsidRPr="00CE198A" w:rsidDel="006055EF" w:rsidRDefault="00000000" w:rsidP="00810A19">
      <w:pPr>
        <w:pStyle w:val="22"/>
        <w:rPr>
          <w:del w:id="229" w:author="Constantine Smirnov" w:date="2023-06-07T04:24:00Z"/>
          <w:rFonts w:ascii="Times New Roman" w:eastAsiaTheme="minorEastAsia" w:hAnsi="Times New Roman"/>
          <w:sz w:val="28"/>
          <w:szCs w:val="28"/>
          <w:lang w:eastAsia="ru-RU"/>
        </w:rPr>
      </w:pPr>
      <w:del w:id="230" w:author="Constantine Smirnov" w:date="2023-06-07T04:25:00Z">
        <w:r w:rsidRPr="00CE198A" w:rsidDel="00D607B8">
          <w:rPr>
            <w:rFonts w:ascii="Times New Roman" w:hAnsi="Times New Roman"/>
            <w:b w:val="0"/>
            <w:caps w:val="0"/>
            <w:sz w:val="28"/>
            <w:szCs w:val="28"/>
          </w:rPr>
          <w:fldChar w:fldCharType="begin"/>
        </w:r>
        <w:r w:rsidRPr="00CE198A" w:rsidDel="00D607B8">
          <w:rPr>
            <w:rFonts w:ascii="Times New Roman" w:hAnsi="Times New Roman"/>
            <w:sz w:val="28"/>
            <w:szCs w:val="28"/>
          </w:rPr>
          <w:delInstrText>HYPERLINK \l "_Toc481489575"</w:delInstrText>
        </w:r>
        <w:r w:rsidRPr="00CE198A" w:rsidDel="00D607B8">
          <w:rPr>
            <w:rFonts w:ascii="Times New Roman" w:hAnsi="Times New Roman"/>
            <w:b w:val="0"/>
            <w:caps w:val="0"/>
            <w:sz w:val="28"/>
            <w:szCs w:val="28"/>
          </w:rPr>
        </w:r>
        <w:r w:rsidRPr="00CE198A" w:rsidDel="00D607B8">
          <w:rPr>
            <w:rFonts w:ascii="Times New Roman" w:hAnsi="Times New Roman"/>
            <w:b w:val="0"/>
            <w:caps w:val="0"/>
            <w:sz w:val="28"/>
            <w:szCs w:val="28"/>
          </w:rPr>
          <w:fldChar w:fldCharType="separate"/>
        </w:r>
        <w:r w:rsidR="00000331" w:rsidRPr="00CE198A" w:rsidDel="00D607B8">
          <w:rPr>
            <w:rStyle w:val="af0"/>
            <w:rFonts w:ascii="Times New Roman" w:hAnsi="Times New Roman"/>
            <w:sz w:val="28"/>
            <w:szCs w:val="28"/>
          </w:rPr>
          <w:delText>5.2</w:delText>
        </w:r>
        <w:r w:rsidR="00000331" w:rsidRPr="00CE198A" w:rsidDel="00D607B8">
          <w:rPr>
            <w:rFonts w:ascii="Times New Roman" w:eastAsiaTheme="minorEastAsia" w:hAnsi="Times New Roman"/>
            <w:sz w:val="28"/>
            <w:szCs w:val="28"/>
            <w:lang w:eastAsia="ru-RU"/>
          </w:rPr>
          <w:tab/>
        </w:r>
        <w:r w:rsidR="00000331" w:rsidRPr="00CE198A" w:rsidDel="00D607B8">
          <w:rPr>
            <w:rStyle w:val="af0"/>
            <w:rFonts w:ascii="Times New Roman" w:hAnsi="Times New Roman"/>
            <w:sz w:val="28"/>
            <w:szCs w:val="28"/>
            <w:lang w:eastAsia="ru-RU"/>
          </w:rPr>
          <w:delText>Содержание и результаты работ</w:delText>
        </w:r>
        <w:r w:rsidR="00000331" w:rsidRPr="00CE198A" w:rsidDel="00D607B8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D607B8">
          <w:rPr>
            <w:rFonts w:ascii="Times New Roman" w:hAnsi="Times New Roman"/>
            <w:b w:val="0"/>
            <w:caps w:val="0"/>
            <w:webHidden/>
            <w:sz w:val="28"/>
            <w:szCs w:val="28"/>
          </w:rPr>
          <w:fldChar w:fldCharType="begin"/>
        </w:r>
        <w:r w:rsidR="00000331" w:rsidRPr="00CE198A" w:rsidDel="00D607B8">
          <w:rPr>
            <w:rFonts w:ascii="Times New Roman" w:hAnsi="Times New Roman"/>
            <w:webHidden/>
            <w:sz w:val="28"/>
            <w:szCs w:val="28"/>
          </w:rPr>
          <w:delInstrText xml:space="preserve"> PAGEREF _Toc481489575 \h </w:delInstrText>
        </w:r>
        <w:r w:rsidR="00000331" w:rsidRPr="00CE198A" w:rsidDel="00D607B8">
          <w:rPr>
            <w:rFonts w:ascii="Times New Roman" w:hAnsi="Times New Roman"/>
            <w:b w:val="0"/>
            <w:caps w:val="0"/>
            <w:webHidden/>
            <w:sz w:val="28"/>
            <w:szCs w:val="28"/>
          </w:rPr>
        </w:r>
        <w:r w:rsidR="00000331" w:rsidRPr="00CE198A" w:rsidDel="00D607B8">
          <w:rPr>
            <w:rFonts w:ascii="Times New Roman" w:hAnsi="Times New Roman"/>
            <w:b w:val="0"/>
            <w:caps w:val="0"/>
            <w:webHidden/>
            <w:sz w:val="28"/>
            <w:szCs w:val="28"/>
          </w:rPr>
          <w:fldChar w:fldCharType="separate"/>
        </w:r>
        <w:r w:rsidR="00000331" w:rsidRPr="00CE198A" w:rsidDel="00D607B8">
          <w:rPr>
            <w:rFonts w:ascii="Times New Roman" w:hAnsi="Times New Roman"/>
            <w:webHidden/>
            <w:sz w:val="28"/>
            <w:szCs w:val="28"/>
          </w:rPr>
          <w:delText>69</w:delText>
        </w:r>
        <w:r w:rsidR="00000331" w:rsidRPr="00CE198A" w:rsidDel="00D607B8">
          <w:rPr>
            <w:rFonts w:ascii="Times New Roman" w:hAnsi="Times New Roman"/>
            <w:b w:val="0"/>
            <w:caps w:val="0"/>
            <w:webHidden/>
            <w:sz w:val="28"/>
            <w:szCs w:val="28"/>
          </w:rPr>
          <w:fldChar w:fldCharType="end"/>
        </w:r>
        <w:r w:rsidRPr="00CE198A" w:rsidDel="00D607B8">
          <w:rPr>
            <w:rFonts w:ascii="Times New Roman" w:hAnsi="Times New Roman"/>
            <w:b w:val="0"/>
            <w:caps w:val="0"/>
            <w:sz w:val="28"/>
            <w:szCs w:val="28"/>
          </w:rPr>
          <w:fldChar w:fldCharType="end"/>
        </w:r>
      </w:del>
      <w:ins w:id="231" w:author="Constantine Smirnov" w:date="2023-06-07T04:25:00Z">
        <w:r w:rsidR="00D607B8" w:rsidRPr="00CE198A">
          <w:rPr>
            <w:rFonts w:ascii="Times New Roman" w:hAnsi="Times New Roman"/>
            <w:b w:val="0"/>
            <w:caps w:val="0"/>
            <w:sz w:val="28"/>
            <w:szCs w:val="28"/>
          </w:rPr>
          <w:fldChar w:fldCharType="begin"/>
        </w:r>
        <w:r w:rsidR="00D607B8" w:rsidRPr="00CE198A">
          <w:rPr>
            <w:rFonts w:ascii="Times New Roman" w:hAnsi="Times New Roman"/>
            <w:sz w:val="28"/>
            <w:szCs w:val="28"/>
          </w:rPr>
          <w:instrText>HYPERLINK \l "_Toc481489575"</w:instrText>
        </w:r>
        <w:r w:rsidR="00D607B8" w:rsidRPr="00CE198A">
          <w:rPr>
            <w:rFonts w:ascii="Times New Roman" w:hAnsi="Times New Roman"/>
            <w:b w:val="0"/>
            <w:caps w:val="0"/>
            <w:sz w:val="28"/>
            <w:szCs w:val="28"/>
          </w:rPr>
        </w:r>
        <w:r w:rsidR="00D607B8" w:rsidRPr="00CE198A">
          <w:rPr>
            <w:rFonts w:ascii="Times New Roman" w:hAnsi="Times New Roman"/>
            <w:b w:val="0"/>
            <w:caps w:val="0"/>
            <w:sz w:val="28"/>
            <w:szCs w:val="28"/>
          </w:rPr>
          <w:fldChar w:fldCharType="separate"/>
        </w:r>
        <w:r w:rsidR="00D607B8" w:rsidRPr="00CE198A">
          <w:rPr>
            <w:rStyle w:val="af0"/>
            <w:rFonts w:ascii="Times New Roman" w:hAnsi="Times New Roman"/>
            <w:sz w:val="28"/>
            <w:szCs w:val="28"/>
          </w:rPr>
          <w:t>5.2</w:t>
        </w:r>
        <w:r w:rsidR="00D607B8" w:rsidRPr="00CE198A">
          <w:rPr>
            <w:rFonts w:ascii="Times New Roman" w:eastAsiaTheme="minorEastAsia" w:hAnsi="Times New Roman"/>
            <w:sz w:val="28"/>
            <w:szCs w:val="28"/>
            <w:lang w:eastAsia="ru-RU"/>
          </w:rPr>
          <w:tab/>
        </w:r>
        <w:r w:rsidR="00D607B8" w:rsidRPr="00CE198A">
          <w:rPr>
            <w:rStyle w:val="af0"/>
            <w:rFonts w:ascii="Times New Roman" w:hAnsi="Times New Roman"/>
            <w:sz w:val="28"/>
            <w:szCs w:val="28"/>
            <w:lang w:eastAsia="ru-RU"/>
          </w:rPr>
          <w:t>Содержание и результаты работ</w:t>
        </w:r>
        <w:r w:rsidR="00D607B8" w:rsidRPr="00CE198A">
          <w:rPr>
            <w:rFonts w:ascii="Times New Roman" w:hAnsi="Times New Roman"/>
            <w:webHidden/>
            <w:sz w:val="28"/>
            <w:szCs w:val="28"/>
          </w:rPr>
          <w:tab/>
        </w:r>
        <w:r w:rsidR="00D607B8" w:rsidRPr="00CE198A">
          <w:rPr>
            <w:rFonts w:ascii="Times New Roman" w:hAnsi="Times New Roman"/>
            <w:webHidden/>
            <w:sz w:val="28"/>
            <w:szCs w:val="28"/>
            <w:lang w:val="en-US"/>
          </w:rPr>
          <w:t>26</w:t>
        </w:r>
        <w:r w:rsidR="00D607B8" w:rsidRPr="00CE198A">
          <w:rPr>
            <w:rFonts w:ascii="Times New Roman" w:hAnsi="Times New Roman"/>
            <w:b w:val="0"/>
            <w:caps w:val="0"/>
            <w:sz w:val="28"/>
            <w:szCs w:val="28"/>
          </w:rPr>
          <w:fldChar w:fldCharType="end"/>
        </w:r>
      </w:ins>
    </w:p>
    <w:p w14:paraId="674B860B" w14:textId="52571C65" w:rsidR="00000331" w:rsidRPr="00CE198A" w:rsidRDefault="00000000" w:rsidP="00810A19">
      <w:pPr>
        <w:pStyle w:val="22"/>
        <w:rPr>
          <w:rFonts w:ascii="Times New Roman" w:eastAsiaTheme="minorEastAsia" w:hAnsi="Times New Roman"/>
          <w:sz w:val="28"/>
          <w:szCs w:val="28"/>
          <w:lang w:eastAsia="ru-RU"/>
        </w:rPr>
      </w:pPr>
      <w:del w:id="232" w:author="Constantine Smirnov" w:date="2023-06-07T04:24:00Z">
        <w:r w:rsidRPr="00CE198A" w:rsidDel="006055EF">
          <w:rPr>
            <w:rFonts w:ascii="Times New Roman" w:hAnsi="Times New Roman"/>
            <w:sz w:val="28"/>
            <w:szCs w:val="28"/>
          </w:rPr>
          <w:fldChar w:fldCharType="begin"/>
        </w:r>
        <w:r w:rsidRPr="00CE198A" w:rsidDel="006055EF">
          <w:rPr>
            <w:rFonts w:ascii="Times New Roman" w:hAnsi="Times New Roman"/>
            <w:sz w:val="28"/>
            <w:szCs w:val="28"/>
          </w:rPr>
          <w:delInstrText>HYPERLINK \l "_Toc481489576"</w:delInstrText>
        </w:r>
        <w:r w:rsidRPr="00CE198A" w:rsidDel="006055EF">
          <w:rPr>
            <w:rFonts w:ascii="Times New Roman" w:hAnsi="Times New Roman"/>
            <w:sz w:val="28"/>
            <w:szCs w:val="28"/>
          </w:rPr>
        </w:r>
        <w:r w:rsidRPr="00CE198A" w:rsidDel="006055EF">
          <w:rPr>
            <w:rFonts w:ascii="Times New Roman" w:hAnsi="Times New Roman"/>
            <w:sz w:val="28"/>
            <w:szCs w:val="28"/>
          </w:rPr>
          <w:fldChar w:fldCharType="separate"/>
        </w:r>
        <w:r w:rsidR="00000331" w:rsidRPr="00CE198A" w:rsidDel="006055EF">
          <w:rPr>
            <w:rFonts w:ascii="Times New Roman" w:eastAsiaTheme="minorEastAsia" w:hAnsi="Times New Roman"/>
            <w:sz w:val="28"/>
            <w:szCs w:val="28"/>
            <w:lang w:eastAsia="ru-RU"/>
          </w:rPr>
          <w:tab/>
        </w:r>
        <w:r w:rsidR="00000331" w:rsidRPr="00CE198A" w:rsidDel="006055EF">
          <w:rPr>
            <w:rStyle w:val="af0"/>
            <w:rFonts w:ascii="Times New Roman" w:hAnsi="Times New Roman"/>
            <w:sz w:val="28"/>
            <w:szCs w:val="28"/>
            <w:lang w:eastAsia="ru-RU"/>
          </w:rPr>
          <w:delText>орядок</w:delText>
        </w:r>
        <w:r w:rsidR="00000331" w:rsidRPr="00CE198A" w:rsidDel="006055EF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6055EF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000331" w:rsidRPr="00CE198A" w:rsidDel="006055EF">
          <w:rPr>
            <w:rFonts w:ascii="Times New Roman" w:hAnsi="Times New Roman"/>
            <w:webHidden/>
            <w:sz w:val="28"/>
            <w:szCs w:val="28"/>
          </w:rPr>
          <w:delInstrText xml:space="preserve"> PAGEREF _Toc481489576 \h </w:delInstrText>
        </w:r>
        <w:r w:rsidR="00000331" w:rsidRPr="00CE198A" w:rsidDel="006055EF">
          <w:rPr>
            <w:rFonts w:ascii="Times New Roman" w:hAnsi="Times New Roman"/>
            <w:webHidden/>
            <w:sz w:val="28"/>
            <w:szCs w:val="28"/>
          </w:rPr>
        </w:r>
        <w:r w:rsidR="00000331" w:rsidRPr="00CE198A" w:rsidDel="006055EF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000331" w:rsidRPr="00CE198A" w:rsidDel="006055EF">
          <w:rPr>
            <w:rFonts w:ascii="Times New Roman" w:hAnsi="Times New Roman"/>
            <w:webHidden/>
            <w:sz w:val="28"/>
            <w:szCs w:val="28"/>
          </w:rPr>
          <w:delText>69</w:delText>
        </w:r>
        <w:r w:rsidR="00000331" w:rsidRPr="00CE198A" w:rsidDel="006055EF">
          <w:rPr>
            <w:rFonts w:ascii="Times New Roman" w:hAnsi="Times New Roman"/>
            <w:webHidden/>
            <w:sz w:val="28"/>
            <w:szCs w:val="28"/>
          </w:rPr>
          <w:fldChar w:fldCharType="end"/>
        </w:r>
        <w:r w:rsidRPr="00CE198A" w:rsidDel="006055EF">
          <w:rPr>
            <w:rFonts w:ascii="Times New Roman" w:hAnsi="Times New Roman"/>
            <w:sz w:val="28"/>
            <w:szCs w:val="28"/>
          </w:rPr>
          <w:fldChar w:fldCharType="end"/>
        </w:r>
      </w:del>
    </w:p>
    <w:p w14:paraId="576253D3" w14:textId="546CE1CF" w:rsidR="00000331" w:rsidRPr="00CE198A" w:rsidRDefault="00000000" w:rsidP="00810A19">
      <w:pPr>
        <w:pStyle w:val="11"/>
        <w:rPr>
          <w:rFonts w:ascii="Times New Roman" w:eastAsiaTheme="minorEastAsia" w:hAnsi="Times New Roman"/>
          <w:sz w:val="28"/>
          <w:szCs w:val="28"/>
          <w:lang w:eastAsia="ru-RU"/>
        </w:rPr>
      </w:pPr>
      <w:del w:id="233" w:author="Constantine Smirnov" w:date="2023-06-07T04:24:00Z">
        <w:r w:rsidRPr="00CE198A" w:rsidDel="0059701F">
          <w:rPr>
            <w:rFonts w:ascii="Times New Roman" w:hAnsi="Times New Roman"/>
            <w:sz w:val="28"/>
            <w:szCs w:val="28"/>
          </w:rPr>
          <w:fldChar w:fldCharType="begin"/>
        </w:r>
        <w:r w:rsidRPr="00CE198A" w:rsidDel="0059701F">
          <w:rPr>
            <w:rFonts w:ascii="Times New Roman" w:hAnsi="Times New Roman"/>
            <w:sz w:val="28"/>
            <w:szCs w:val="28"/>
          </w:rPr>
          <w:delInstrText>HYPERLINK \l "_Toc481489577"</w:delInstrText>
        </w:r>
        <w:r w:rsidRPr="00CE198A" w:rsidDel="0059701F">
          <w:rPr>
            <w:rFonts w:ascii="Times New Roman" w:hAnsi="Times New Roman"/>
            <w:sz w:val="28"/>
            <w:szCs w:val="28"/>
          </w:rPr>
        </w:r>
        <w:r w:rsidRPr="00CE198A" w:rsidDel="0059701F">
          <w:rPr>
            <w:rFonts w:ascii="Times New Roman" w:hAnsi="Times New Roman"/>
            <w:sz w:val="28"/>
            <w:szCs w:val="28"/>
          </w:rPr>
          <w:fldChar w:fldCharType="separate"/>
        </w:r>
        <w:r w:rsidR="00000331" w:rsidRPr="00CE198A" w:rsidDel="0059701F">
          <w:rPr>
            <w:rStyle w:val="af0"/>
            <w:rFonts w:ascii="Times New Roman" w:hAnsi="Times New Roman"/>
            <w:sz w:val="28"/>
            <w:szCs w:val="28"/>
            <w:lang w:eastAsia="ru-RU"/>
          </w:rPr>
          <w:delText>6</w:delText>
        </w:r>
        <w:r w:rsidR="00000331" w:rsidRPr="00CE198A" w:rsidDel="0059701F">
          <w:rPr>
            <w:rFonts w:ascii="Times New Roman" w:eastAsiaTheme="minorEastAsia" w:hAnsi="Times New Roman"/>
            <w:sz w:val="28"/>
            <w:szCs w:val="28"/>
            <w:lang w:eastAsia="ru-RU"/>
          </w:rPr>
          <w:tab/>
        </w:r>
        <w:r w:rsidR="00000331" w:rsidRPr="00CE198A" w:rsidDel="0059701F">
          <w:rPr>
            <w:rStyle w:val="af0"/>
            <w:rFonts w:ascii="Times New Roman" w:hAnsi="Times New Roman"/>
            <w:sz w:val="28"/>
            <w:szCs w:val="28"/>
            <w:lang w:eastAsia="ru-RU"/>
          </w:rPr>
          <w:delText>контроля и приемки Подсистемы</w:delText>
        </w:r>
        <w:r w:rsidR="00000331" w:rsidRPr="00CE198A" w:rsidDel="0059701F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59701F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000331" w:rsidRPr="00CE198A" w:rsidDel="0059701F">
          <w:rPr>
            <w:rFonts w:ascii="Times New Roman" w:hAnsi="Times New Roman"/>
            <w:webHidden/>
            <w:sz w:val="28"/>
            <w:szCs w:val="28"/>
          </w:rPr>
          <w:delInstrText xml:space="preserve"> PAGEREF _Toc481489577 \h </w:delInstrText>
        </w:r>
        <w:r w:rsidR="00000331" w:rsidRPr="00CE198A" w:rsidDel="0059701F">
          <w:rPr>
            <w:rFonts w:ascii="Times New Roman" w:hAnsi="Times New Roman"/>
            <w:webHidden/>
            <w:sz w:val="28"/>
            <w:szCs w:val="28"/>
          </w:rPr>
        </w:r>
        <w:r w:rsidR="00000331" w:rsidRPr="00CE198A" w:rsidDel="0059701F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000331" w:rsidRPr="00CE198A" w:rsidDel="0059701F">
          <w:rPr>
            <w:rFonts w:ascii="Times New Roman" w:hAnsi="Times New Roman"/>
            <w:webHidden/>
            <w:sz w:val="28"/>
            <w:szCs w:val="28"/>
          </w:rPr>
          <w:delText>69</w:delText>
        </w:r>
        <w:r w:rsidR="00000331" w:rsidRPr="00CE198A" w:rsidDel="0059701F">
          <w:rPr>
            <w:rFonts w:ascii="Times New Roman" w:hAnsi="Times New Roman"/>
            <w:webHidden/>
            <w:sz w:val="28"/>
            <w:szCs w:val="28"/>
          </w:rPr>
          <w:fldChar w:fldCharType="end"/>
        </w:r>
        <w:r w:rsidRPr="00CE198A" w:rsidDel="0059701F">
          <w:rPr>
            <w:rFonts w:ascii="Times New Roman" w:hAnsi="Times New Roman"/>
            <w:sz w:val="28"/>
            <w:szCs w:val="28"/>
          </w:rPr>
          <w:fldChar w:fldCharType="end"/>
        </w:r>
      </w:del>
      <w:ins w:id="234" w:author="Constantine Smirnov" w:date="2023-06-07T04:24:00Z">
        <w:r w:rsidR="0059701F" w:rsidRPr="00CE198A">
          <w:rPr>
            <w:rFonts w:ascii="Times New Roman" w:hAnsi="Times New Roman"/>
            <w:sz w:val="28"/>
            <w:szCs w:val="28"/>
          </w:rPr>
          <w:fldChar w:fldCharType="begin"/>
        </w:r>
        <w:r w:rsidR="0059701F" w:rsidRPr="00CE198A">
          <w:rPr>
            <w:rFonts w:ascii="Times New Roman" w:hAnsi="Times New Roman"/>
            <w:sz w:val="28"/>
            <w:szCs w:val="28"/>
          </w:rPr>
          <w:instrText>HYPERLINK \l "_Toc481489577"</w:instrText>
        </w:r>
        <w:r w:rsidR="0059701F" w:rsidRPr="00CE198A">
          <w:rPr>
            <w:rFonts w:ascii="Times New Roman" w:hAnsi="Times New Roman"/>
            <w:sz w:val="28"/>
            <w:szCs w:val="28"/>
          </w:rPr>
        </w:r>
        <w:r w:rsidR="0059701F" w:rsidRPr="00CE198A">
          <w:rPr>
            <w:rFonts w:ascii="Times New Roman" w:hAnsi="Times New Roman"/>
            <w:sz w:val="28"/>
            <w:szCs w:val="28"/>
          </w:rPr>
          <w:fldChar w:fldCharType="separate"/>
        </w:r>
        <w:r w:rsidR="0059701F" w:rsidRPr="00CE198A">
          <w:rPr>
            <w:rStyle w:val="af0"/>
            <w:rFonts w:ascii="Times New Roman" w:hAnsi="Times New Roman"/>
            <w:sz w:val="28"/>
            <w:szCs w:val="28"/>
            <w:lang w:eastAsia="ru-RU"/>
          </w:rPr>
          <w:t>6</w:t>
        </w:r>
        <w:r w:rsidR="0059701F" w:rsidRPr="00CE198A">
          <w:rPr>
            <w:rFonts w:ascii="Times New Roman" w:eastAsiaTheme="minorEastAsia" w:hAnsi="Times New Roman"/>
            <w:sz w:val="28"/>
            <w:szCs w:val="28"/>
            <w:lang w:eastAsia="ru-RU"/>
          </w:rPr>
          <w:tab/>
        </w:r>
        <w:r w:rsidR="0059701F" w:rsidRPr="00CE198A">
          <w:rPr>
            <w:rStyle w:val="af0"/>
            <w:rFonts w:ascii="Times New Roman" w:hAnsi="Times New Roman"/>
            <w:sz w:val="28"/>
            <w:szCs w:val="28"/>
            <w:lang w:eastAsia="ru-RU"/>
          </w:rPr>
          <w:t>контроля</w:t>
        </w:r>
        <w:r w:rsidR="0059701F" w:rsidRPr="00CE198A">
          <w:rPr>
            <w:rStyle w:val="af0"/>
            <w:rFonts w:ascii="Times New Roman" w:hAnsi="Times New Roman"/>
            <w:sz w:val="28"/>
            <w:szCs w:val="28"/>
            <w:lang w:val="en-US" w:eastAsia="ru-RU"/>
          </w:rPr>
          <w:t xml:space="preserve"> </w:t>
        </w:r>
        <w:r w:rsidR="006055EF" w:rsidRPr="00CE198A">
          <w:rPr>
            <w:rStyle w:val="af0"/>
            <w:rFonts w:ascii="Times New Roman" w:hAnsi="Times New Roman"/>
            <w:sz w:val="28"/>
            <w:szCs w:val="28"/>
            <w:lang w:val="en-US" w:eastAsia="ru-RU"/>
          </w:rPr>
          <w:t>Порядок</w:t>
        </w:r>
        <w:r w:rsidR="0059701F" w:rsidRPr="00CE198A">
          <w:rPr>
            <w:rStyle w:val="af0"/>
            <w:rFonts w:ascii="Times New Roman" w:hAnsi="Times New Roman"/>
            <w:sz w:val="28"/>
            <w:szCs w:val="28"/>
            <w:lang w:eastAsia="ru-RU"/>
          </w:rPr>
          <w:t xml:space="preserve"> и приемки Подсистемы</w:t>
        </w:r>
        <w:r w:rsidR="0059701F" w:rsidRPr="00CE198A">
          <w:rPr>
            <w:rFonts w:ascii="Times New Roman" w:hAnsi="Times New Roman"/>
            <w:webHidden/>
            <w:sz w:val="28"/>
            <w:szCs w:val="28"/>
          </w:rPr>
          <w:tab/>
        </w:r>
        <w:r w:rsidR="0059701F" w:rsidRPr="00CE198A">
          <w:rPr>
            <w:rFonts w:ascii="Times New Roman" w:hAnsi="Times New Roman"/>
            <w:webHidden/>
            <w:sz w:val="28"/>
            <w:szCs w:val="28"/>
            <w:lang w:val="en-US"/>
          </w:rPr>
          <w:t>27</w:t>
        </w:r>
        <w:r w:rsidR="0059701F" w:rsidRPr="00CE198A">
          <w:rPr>
            <w:rFonts w:ascii="Times New Roman" w:hAnsi="Times New Roman"/>
            <w:sz w:val="28"/>
            <w:szCs w:val="28"/>
          </w:rPr>
          <w:fldChar w:fldCharType="end"/>
        </w:r>
      </w:ins>
    </w:p>
    <w:p w14:paraId="72369AD8" w14:textId="19C659E3" w:rsidR="00000331" w:rsidRPr="00CE198A" w:rsidRDefault="00000000" w:rsidP="00810A19">
      <w:pPr>
        <w:pStyle w:val="22"/>
        <w:rPr>
          <w:rFonts w:ascii="Times New Roman" w:eastAsiaTheme="minorEastAsia" w:hAnsi="Times New Roman"/>
          <w:sz w:val="28"/>
          <w:szCs w:val="28"/>
          <w:lang w:eastAsia="ru-RU"/>
        </w:rPr>
      </w:pPr>
      <w:hyperlink w:anchor="_Toc481489578" w:history="1">
        <w:r w:rsidR="00000331" w:rsidRPr="00CE198A">
          <w:rPr>
            <w:rStyle w:val="af0"/>
            <w:rFonts w:ascii="Times New Roman" w:hAnsi="Times New Roman"/>
            <w:sz w:val="28"/>
            <w:szCs w:val="28"/>
          </w:rPr>
          <w:t>6.1</w:t>
        </w:r>
        <w:r w:rsidR="00000331" w:rsidRPr="00CE198A">
          <w:rPr>
            <w:rFonts w:ascii="Times New Roman" w:eastAsiaTheme="minorEastAsia" w:hAnsi="Times New Roman"/>
            <w:sz w:val="28"/>
            <w:szCs w:val="28"/>
            <w:lang w:eastAsia="ru-RU"/>
          </w:rPr>
          <w:tab/>
        </w:r>
        <w:r w:rsidR="00000331" w:rsidRPr="00CE198A">
          <w:rPr>
            <w:rStyle w:val="af0"/>
            <w:rFonts w:ascii="Times New Roman" w:hAnsi="Times New Roman"/>
            <w:sz w:val="28"/>
            <w:szCs w:val="28"/>
          </w:rPr>
          <w:t xml:space="preserve">Виды, состав, объем и методы испытаний </w:t>
        </w:r>
        <w:r w:rsidR="00000331" w:rsidRPr="00CE198A">
          <w:rPr>
            <w:rStyle w:val="af0"/>
            <w:rFonts w:ascii="Times New Roman" w:hAnsi="Times New Roman"/>
            <w:sz w:val="28"/>
            <w:szCs w:val="28"/>
            <w:lang w:eastAsia="ru-RU"/>
          </w:rPr>
          <w:t>Подс</w:t>
        </w:r>
        <w:r w:rsidR="00000331" w:rsidRPr="00CE198A">
          <w:rPr>
            <w:rStyle w:val="af0"/>
            <w:rFonts w:ascii="Times New Roman" w:hAnsi="Times New Roman"/>
            <w:sz w:val="28"/>
            <w:szCs w:val="28"/>
          </w:rPr>
          <w:t>истемы</w: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instrText xml:space="preserve"> PAGEREF _Toc481489578 \h </w:instrTex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t>69</w: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end"/>
        </w:r>
      </w:hyperlink>
    </w:p>
    <w:p w14:paraId="33DF3E77" w14:textId="500F7DFB" w:rsidR="00000331" w:rsidRPr="00CE198A" w:rsidRDefault="00000000" w:rsidP="00810A19">
      <w:pPr>
        <w:pStyle w:val="22"/>
        <w:rPr>
          <w:rFonts w:ascii="Times New Roman" w:eastAsiaTheme="minorEastAsia" w:hAnsi="Times New Roman"/>
          <w:sz w:val="28"/>
          <w:szCs w:val="28"/>
          <w:lang w:eastAsia="ru-RU"/>
        </w:rPr>
      </w:pPr>
      <w:hyperlink w:anchor="_Toc481489579" w:history="1">
        <w:r w:rsidR="00000331" w:rsidRPr="00CE198A">
          <w:rPr>
            <w:rStyle w:val="af0"/>
            <w:rFonts w:ascii="Times New Roman" w:hAnsi="Times New Roman"/>
            <w:sz w:val="28"/>
            <w:szCs w:val="28"/>
          </w:rPr>
          <w:t>6.2</w:t>
        </w:r>
        <w:r w:rsidR="00000331" w:rsidRPr="00CE198A">
          <w:rPr>
            <w:rFonts w:ascii="Times New Roman" w:eastAsiaTheme="minorEastAsia" w:hAnsi="Times New Roman"/>
            <w:sz w:val="28"/>
            <w:szCs w:val="28"/>
            <w:lang w:eastAsia="ru-RU"/>
          </w:rPr>
          <w:tab/>
        </w:r>
        <w:r w:rsidR="00000331" w:rsidRPr="00CE198A">
          <w:rPr>
            <w:rStyle w:val="af0"/>
            <w:rFonts w:ascii="Times New Roman" w:hAnsi="Times New Roman"/>
            <w:sz w:val="28"/>
            <w:szCs w:val="28"/>
          </w:rPr>
          <w:t>Общие требования к приемке работ по стадиям</w: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instrText xml:space="preserve"> PAGEREF _Toc481489579 \h </w:instrTex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t>69</w: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end"/>
        </w:r>
      </w:hyperlink>
    </w:p>
    <w:p w14:paraId="166C2796" w14:textId="5AEB24D8" w:rsidR="00000331" w:rsidRPr="00CE198A" w:rsidRDefault="00000000" w:rsidP="00810A19">
      <w:pPr>
        <w:pStyle w:val="22"/>
        <w:rPr>
          <w:rFonts w:ascii="Times New Roman" w:eastAsiaTheme="minorEastAsia" w:hAnsi="Times New Roman"/>
          <w:sz w:val="28"/>
          <w:szCs w:val="28"/>
          <w:lang w:eastAsia="ru-RU"/>
        </w:rPr>
      </w:pPr>
      <w:hyperlink w:anchor="_Toc481489580" w:history="1">
        <w:r w:rsidR="00000331" w:rsidRPr="00CE198A">
          <w:rPr>
            <w:rStyle w:val="af0"/>
            <w:rFonts w:ascii="Times New Roman" w:hAnsi="Times New Roman"/>
            <w:sz w:val="28"/>
            <w:szCs w:val="28"/>
          </w:rPr>
          <w:t>6.3</w:t>
        </w:r>
        <w:r w:rsidR="00000331" w:rsidRPr="00CE198A">
          <w:rPr>
            <w:rFonts w:ascii="Times New Roman" w:eastAsiaTheme="minorEastAsia" w:hAnsi="Times New Roman"/>
            <w:sz w:val="28"/>
            <w:szCs w:val="28"/>
            <w:lang w:eastAsia="ru-RU"/>
          </w:rPr>
          <w:tab/>
        </w:r>
        <w:r w:rsidR="00000331" w:rsidRPr="00CE198A">
          <w:rPr>
            <w:rStyle w:val="af0"/>
            <w:rFonts w:ascii="Times New Roman" w:hAnsi="Times New Roman"/>
            <w:sz w:val="28"/>
            <w:szCs w:val="28"/>
          </w:rPr>
          <w:t>Статус приемочной комиссии</w: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instrText xml:space="preserve"> PAGEREF _Toc481489580 \h </w:instrTex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t>69</w: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end"/>
        </w:r>
      </w:hyperlink>
    </w:p>
    <w:p w14:paraId="4E375C7D" w14:textId="1C37B7D5" w:rsidR="00000331" w:rsidRPr="00CE198A" w:rsidRDefault="00000000" w:rsidP="00810A19">
      <w:pPr>
        <w:pStyle w:val="11"/>
        <w:rPr>
          <w:rFonts w:ascii="Times New Roman" w:eastAsiaTheme="minorEastAsia" w:hAnsi="Times New Roman"/>
          <w:sz w:val="28"/>
          <w:szCs w:val="28"/>
          <w:lang w:eastAsia="ru-RU"/>
        </w:rPr>
      </w:pPr>
      <w:r w:rsidRPr="00CE198A">
        <w:rPr>
          <w:rFonts w:ascii="Times New Roman" w:hAnsi="Times New Roman"/>
          <w:sz w:val="28"/>
          <w:szCs w:val="28"/>
        </w:rPr>
        <w:fldChar w:fldCharType="begin"/>
      </w:r>
      <w:r w:rsidRPr="00CE198A">
        <w:rPr>
          <w:rFonts w:ascii="Times New Roman" w:hAnsi="Times New Roman"/>
          <w:sz w:val="28"/>
          <w:szCs w:val="28"/>
        </w:rPr>
        <w:instrText>HYPERLINK \l "_Toc481489581"</w:instrText>
      </w:r>
      <w:r w:rsidRPr="00CE198A">
        <w:rPr>
          <w:rFonts w:ascii="Times New Roman" w:hAnsi="Times New Roman"/>
          <w:sz w:val="28"/>
          <w:szCs w:val="28"/>
        </w:rPr>
      </w:r>
      <w:r w:rsidRPr="00CE198A">
        <w:rPr>
          <w:rFonts w:ascii="Times New Roman" w:hAnsi="Times New Roman"/>
          <w:sz w:val="28"/>
          <w:szCs w:val="28"/>
        </w:rPr>
        <w:fldChar w:fldCharType="separate"/>
      </w:r>
      <w:r w:rsidR="00000331" w:rsidRPr="00CE198A">
        <w:rPr>
          <w:rStyle w:val="af0"/>
          <w:rFonts w:ascii="Times New Roman" w:hAnsi="Times New Roman"/>
          <w:sz w:val="28"/>
          <w:szCs w:val="28"/>
          <w:lang w:eastAsia="ru-RU"/>
        </w:rPr>
        <w:t>7</w:t>
      </w:r>
      <w:r w:rsidR="00000331" w:rsidRPr="00CE198A">
        <w:rPr>
          <w:rFonts w:ascii="Times New Roman" w:eastAsiaTheme="minorEastAsia" w:hAnsi="Times New Roman"/>
          <w:sz w:val="28"/>
          <w:szCs w:val="28"/>
          <w:lang w:eastAsia="ru-RU"/>
        </w:rPr>
        <w:tab/>
      </w:r>
      <w:r w:rsidR="00000331" w:rsidRPr="00CE198A">
        <w:rPr>
          <w:rStyle w:val="af0"/>
          <w:rFonts w:ascii="Times New Roman" w:hAnsi="Times New Roman"/>
          <w:sz w:val="28"/>
          <w:szCs w:val="28"/>
          <w:lang w:eastAsia="ru-RU"/>
        </w:rPr>
        <w:t>Требования к составу и содержанию работ по подготовке объекта автоматизации к вводу Подсистемы в действие</w:t>
      </w:r>
      <w:r w:rsidR="00000331" w:rsidRPr="00CE198A">
        <w:rPr>
          <w:rFonts w:ascii="Times New Roman" w:hAnsi="Times New Roman"/>
          <w:webHidden/>
          <w:sz w:val="28"/>
          <w:szCs w:val="28"/>
        </w:rPr>
        <w:tab/>
      </w:r>
      <w:ins w:id="235" w:author="Constantine Smirnov" w:date="2023-06-07T04:26:00Z">
        <w:r w:rsidR="00B93243" w:rsidRPr="00CE198A">
          <w:rPr>
            <w:rFonts w:ascii="Times New Roman" w:hAnsi="Times New Roman"/>
            <w:webHidden/>
            <w:sz w:val="28"/>
            <w:szCs w:val="28"/>
            <w:lang w:val="en-US"/>
          </w:rPr>
          <w:t>29</w:t>
        </w:r>
      </w:ins>
      <w:del w:id="236" w:author="Constantine Smirnov" w:date="2023-06-07T04:26:00Z">
        <w:r w:rsidR="00000331" w:rsidRPr="00CE198A" w:rsidDel="00B93243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000331" w:rsidRPr="00CE198A" w:rsidDel="00B93243">
          <w:rPr>
            <w:rFonts w:ascii="Times New Roman" w:hAnsi="Times New Roman"/>
            <w:webHidden/>
            <w:sz w:val="28"/>
            <w:szCs w:val="28"/>
          </w:rPr>
          <w:delInstrText xml:space="preserve"> PAGEREF _Toc481489581 \h </w:delInstrText>
        </w:r>
        <w:r w:rsidR="00000331" w:rsidRPr="00CE198A" w:rsidDel="00B93243">
          <w:rPr>
            <w:rFonts w:ascii="Times New Roman" w:hAnsi="Times New Roman"/>
            <w:webHidden/>
            <w:sz w:val="28"/>
            <w:szCs w:val="28"/>
          </w:rPr>
        </w:r>
        <w:r w:rsidR="00000331" w:rsidRPr="00CE198A" w:rsidDel="00B93243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000331" w:rsidRPr="00CE198A" w:rsidDel="00B93243">
          <w:rPr>
            <w:rFonts w:ascii="Times New Roman" w:hAnsi="Times New Roman"/>
            <w:webHidden/>
            <w:sz w:val="28"/>
            <w:szCs w:val="28"/>
          </w:rPr>
          <w:delText>69</w:delText>
        </w:r>
        <w:r w:rsidR="00000331" w:rsidRPr="00CE198A" w:rsidDel="00B93243">
          <w:rPr>
            <w:rFonts w:ascii="Times New Roman" w:hAnsi="Times New Roman"/>
            <w:webHidden/>
            <w:sz w:val="28"/>
            <w:szCs w:val="28"/>
          </w:rPr>
          <w:fldChar w:fldCharType="end"/>
        </w:r>
      </w:del>
      <w:r w:rsidRPr="00CE198A">
        <w:rPr>
          <w:rFonts w:ascii="Times New Roman" w:hAnsi="Times New Roman"/>
          <w:sz w:val="28"/>
          <w:szCs w:val="28"/>
        </w:rPr>
        <w:fldChar w:fldCharType="end"/>
      </w:r>
    </w:p>
    <w:p w14:paraId="3CE40DB0" w14:textId="61371A40" w:rsidR="00000331" w:rsidRPr="00CE198A" w:rsidRDefault="00000000" w:rsidP="00810A19">
      <w:pPr>
        <w:pStyle w:val="11"/>
        <w:rPr>
          <w:rFonts w:ascii="Times New Roman" w:eastAsiaTheme="minorEastAsia" w:hAnsi="Times New Roman"/>
          <w:sz w:val="28"/>
          <w:szCs w:val="28"/>
          <w:lang w:eastAsia="ru-RU"/>
        </w:rPr>
      </w:pPr>
      <w:del w:id="237" w:author="Constantine Smirnov" w:date="2023-06-07T04:26:00Z">
        <w:r w:rsidRPr="00CE198A" w:rsidDel="00D34CB1">
          <w:rPr>
            <w:rFonts w:ascii="Times New Roman" w:hAnsi="Times New Roman"/>
            <w:sz w:val="28"/>
            <w:szCs w:val="28"/>
          </w:rPr>
          <w:fldChar w:fldCharType="begin"/>
        </w:r>
        <w:r w:rsidRPr="00CE198A" w:rsidDel="00D34CB1">
          <w:rPr>
            <w:rFonts w:ascii="Times New Roman" w:hAnsi="Times New Roman"/>
            <w:sz w:val="28"/>
            <w:szCs w:val="28"/>
          </w:rPr>
          <w:delInstrText>HYPERLINK \l "_Toc481489582"</w:delInstrText>
        </w:r>
        <w:r w:rsidRPr="00CE198A" w:rsidDel="00D34CB1">
          <w:rPr>
            <w:rFonts w:ascii="Times New Roman" w:hAnsi="Times New Roman"/>
            <w:sz w:val="28"/>
            <w:szCs w:val="28"/>
          </w:rPr>
        </w:r>
        <w:r w:rsidRPr="00CE198A" w:rsidDel="00D34CB1">
          <w:rPr>
            <w:rFonts w:ascii="Times New Roman" w:hAnsi="Times New Roman"/>
            <w:sz w:val="28"/>
            <w:szCs w:val="28"/>
          </w:rPr>
          <w:fldChar w:fldCharType="separate"/>
        </w:r>
        <w:r w:rsidR="00000331" w:rsidRPr="00CE198A" w:rsidDel="00D34CB1">
          <w:rPr>
            <w:rStyle w:val="af0"/>
            <w:rFonts w:ascii="Times New Roman" w:hAnsi="Times New Roman"/>
            <w:sz w:val="28"/>
            <w:szCs w:val="28"/>
            <w:lang w:eastAsia="ru-RU"/>
          </w:rPr>
          <w:delText>8</w:delText>
        </w:r>
        <w:r w:rsidR="00000331" w:rsidRPr="00CE198A" w:rsidDel="00D34CB1">
          <w:rPr>
            <w:rFonts w:ascii="Times New Roman" w:eastAsiaTheme="minorEastAsia" w:hAnsi="Times New Roman"/>
            <w:sz w:val="28"/>
            <w:szCs w:val="28"/>
            <w:lang w:eastAsia="ru-RU"/>
          </w:rPr>
          <w:tab/>
        </w:r>
        <w:r w:rsidR="00000331" w:rsidRPr="00CE198A" w:rsidDel="00D34CB1">
          <w:rPr>
            <w:rStyle w:val="af0"/>
            <w:rFonts w:ascii="Times New Roman" w:hAnsi="Times New Roman"/>
            <w:sz w:val="28"/>
            <w:szCs w:val="28"/>
            <w:lang w:eastAsia="ru-RU"/>
          </w:rPr>
          <w:delText>Требования к документированию</w:delText>
        </w:r>
        <w:r w:rsidR="00000331" w:rsidRPr="00CE198A" w:rsidDel="00D34CB1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D34CB1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000331" w:rsidRPr="00CE198A" w:rsidDel="00D34CB1">
          <w:rPr>
            <w:rFonts w:ascii="Times New Roman" w:hAnsi="Times New Roman"/>
            <w:webHidden/>
            <w:sz w:val="28"/>
            <w:szCs w:val="28"/>
          </w:rPr>
          <w:delInstrText xml:space="preserve"> PAGEREF _Toc481489582 \h </w:delInstrText>
        </w:r>
        <w:r w:rsidR="00000331" w:rsidRPr="00CE198A" w:rsidDel="00D34CB1">
          <w:rPr>
            <w:rFonts w:ascii="Times New Roman" w:hAnsi="Times New Roman"/>
            <w:webHidden/>
            <w:sz w:val="28"/>
            <w:szCs w:val="28"/>
          </w:rPr>
        </w:r>
        <w:r w:rsidR="00000331" w:rsidRPr="00CE198A" w:rsidDel="00D34CB1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000331" w:rsidRPr="00CE198A" w:rsidDel="00D34CB1">
          <w:rPr>
            <w:rFonts w:ascii="Times New Roman" w:hAnsi="Times New Roman"/>
            <w:webHidden/>
            <w:sz w:val="28"/>
            <w:szCs w:val="28"/>
          </w:rPr>
          <w:delText>69</w:delText>
        </w:r>
        <w:r w:rsidR="00000331" w:rsidRPr="00CE198A" w:rsidDel="00D34CB1">
          <w:rPr>
            <w:rFonts w:ascii="Times New Roman" w:hAnsi="Times New Roman"/>
            <w:webHidden/>
            <w:sz w:val="28"/>
            <w:szCs w:val="28"/>
          </w:rPr>
          <w:fldChar w:fldCharType="end"/>
        </w:r>
        <w:r w:rsidRPr="00CE198A" w:rsidDel="00D34CB1">
          <w:rPr>
            <w:rFonts w:ascii="Times New Roman" w:hAnsi="Times New Roman"/>
            <w:sz w:val="28"/>
            <w:szCs w:val="28"/>
          </w:rPr>
          <w:fldChar w:fldCharType="end"/>
        </w:r>
      </w:del>
      <w:ins w:id="238" w:author="Constantine Smirnov" w:date="2023-06-07T04:26:00Z">
        <w:r w:rsidR="00D34CB1" w:rsidRPr="00CE198A">
          <w:rPr>
            <w:rFonts w:ascii="Times New Roman" w:hAnsi="Times New Roman"/>
            <w:sz w:val="28"/>
            <w:szCs w:val="28"/>
          </w:rPr>
          <w:fldChar w:fldCharType="begin"/>
        </w:r>
        <w:r w:rsidR="00D34CB1" w:rsidRPr="00CE198A">
          <w:rPr>
            <w:rFonts w:ascii="Times New Roman" w:hAnsi="Times New Roman"/>
            <w:sz w:val="28"/>
            <w:szCs w:val="28"/>
          </w:rPr>
          <w:instrText>HYPERLINK \l "_Toc481489582"</w:instrText>
        </w:r>
        <w:r w:rsidR="00D34CB1" w:rsidRPr="00CE198A">
          <w:rPr>
            <w:rFonts w:ascii="Times New Roman" w:hAnsi="Times New Roman"/>
            <w:sz w:val="28"/>
            <w:szCs w:val="28"/>
          </w:rPr>
        </w:r>
        <w:r w:rsidR="00D34CB1" w:rsidRPr="00CE198A">
          <w:rPr>
            <w:rFonts w:ascii="Times New Roman" w:hAnsi="Times New Roman"/>
            <w:sz w:val="28"/>
            <w:szCs w:val="28"/>
          </w:rPr>
          <w:fldChar w:fldCharType="separate"/>
        </w:r>
        <w:r w:rsidR="00D34CB1" w:rsidRPr="00CE198A">
          <w:rPr>
            <w:rStyle w:val="af0"/>
            <w:rFonts w:ascii="Times New Roman" w:hAnsi="Times New Roman"/>
            <w:sz w:val="28"/>
            <w:szCs w:val="28"/>
            <w:lang w:eastAsia="ru-RU"/>
          </w:rPr>
          <w:t>8</w:t>
        </w:r>
        <w:r w:rsidR="00D34CB1" w:rsidRPr="00CE198A">
          <w:rPr>
            <w:rFonts w:ascii="Times New Roman" w:eastAsiaTheme="minorEastAsia" w:hAnsi="Times New Roman"/>
            <w:sz w:val="28"/>
            <w:szCs w:val="28"/>
            <w:lang w:eastAsia="ru-RU"/>
          </w:rPr>
          <w:tab/>
        </w:r>
        <w:r w:rsidR="00D34CB1" w:rsidRPr="00CE198A">
          <w:rPr>
            <w:rStyle w:val="af0"/>
            <w:rFonts w:ascii="Times New Roman" w:hAnsi="Times New Roman"/>
            <w:sz w:val="28"/>
            <w:szCs w:val="28"/>
            <w:lang w:eastAsia="ru-RU"/>
          </w:rPr>
          <w:t>Требования к документированию</w:t>
        </w:r>
        <w:r w:rsidR="00D34CB1" w:rsidRPr="00CE198A">
          <w:rPr>
            <w:rFonts w:ascii="Times New Roman" w:hAnsi="Times New Roman"/>
            <w:webHidden/>
            <w:sz w:val="28"/>
            <w:szCs w:val="28"/>
          </w:rPr>
          <w:tab/>
        </w:r>
        <w:r w:rsidR="00D34CB1" w:rsidRPr="00CE198A">
          <w:rPr>
            <w:rFonts w:ascii="Times New Roman" w:hAnsi="Times New Roman"/>
            <w:webHidden/>
            <w:sz w:val="28"/>
            <w:szCs w:val="28"/>
            <w:lang w:val="en-US"/>
          </w:rPr>
          <w:t>30</w:t>
        </w:r>
        <w:r w:rsidR="00D34CB1" w:rsidRPr="00CE198A">
          <w:rPr>
            <w:rFonts w:ascii="Times New Roman" w:hAnsi="Times New Roman"/>
            <w:sz w:val="28"/>
            <w:szCs w:val="28"/>
          </w:rPr>
          <w:fldChar w:fldCharType="end"/>
        </w:r>
      </w:ins>
    </w:p>
    <w:p w14:paraId="13EDF075" w14:textId="35148902" w:rsidR="00000331" w:rsidRPr="00CE198A" w:rsidRDefault="00000000" w:rsidP="00810A19">
      <w:pPr>
        <w:pStyle w:val="11"/>
        <w:rPr>
          <w:rFonts w:ascii="Times New Roman" w:eastAsiaTheme="minorEastAsia" w:hAnsi="Times New Roman"/>
          <w:sz w:val="28"/>
          <w:szCs w:val="28"/>
          <w:lang w:eastAsia="ru-RU"/>
        </w:rPr>
      </w:pPr>
      <w:r w:rsidRPr="00CE198A">
        <w:rPr>
          <w:rFonts w:ascii="Times New Roman" w:hAnsi="Times New Roman"/>
          <w:sz w:val="28"/>
          <w:szCs w:val="28"/>
        </w:rPr>
        <w:fldChar w:fldCharType="begin"/>
      </w:r>
      <w:r w:rsidRPr="00CE198A">
        <w:rPr>
          <w:rFonts w:ascii="Times New Roman" w:hAnsi="Times New Roman"/>
          <w:sz w:val="28"/>
          <w:szCs w:val="28"/>
        </w:rPr>
        <w:instrText>HYPERLINK \l "_Toc481489583"</w:instrText>
      </w:r>
      <w:r w:rsidRPr="00CE198A">
        <w:rPr>
          <w:rFonts w:ascii="Times New Roman" w:hAnsi="Times New Roman"/>
          <w:sz w:val="28"/>
          <w:szCs w:val="28"/>
        </w:rPr>
      </w:r>
      <w:r w:rsidRPr="00CE198A">
        <w:rPr>
          <w:rFonts w:ascii="Times New Roman" w:hAnsi="Times New Roman"/>
          <w:sz w:val="28"/>
          <w:szCs w:val="28"/>
        </w:rPr>
        <w:fldChar w:fldCharType="separate"/>
      </w:r>
      <w:r w:rsidR="00000331" w:rsidRPr="00CE198A">
        <w:rPr>
          <w:rStyle w:val="af0"/>
          <w:rFonts w:ascii="Times New Roman" w:hAnsi="Times New Roman"/>
          <w:sz w:val="28"/>
          <w:szCs w:val="28"/>
          <w:lang w:eastAsia="ru-RU"/>
        </w:rPr>
        <w:t>9</w:t>
      </w:r>
      <w:r w:rsidR="00000331" w:rsidRPr="00CE198A">
        <w:rPr>
          <w:rFonts w:ascii="Times New Roman" w:eastAsiaTheme="minorEastAsia" w:hAnsi="Times New Roman"/>
          <w:sz w:val="28"/>
          <w:szCs w:val="28"/>
          <w:lang w:eastAsia="ru-RU"/>
        </w:rPr>
        <w:tab/>
      </w:r>
      <w:r w:rsidR="00000331" w:rsidRPr="00CE198A">
        <w:rPr>
          <w:rStyle w:val="af0"/>
          <w:rFonts w:ascii="Times New Roman" w:hAnsi="Times New Roman"/>
          <w:sz w:val="28"/>
          <w:szCs w:val="28"/>
          <w:lang w:eastAsia="ru-RU"/>
        </w:rPr>
        <w:t>Источники разработки</w:t>
      </w:r>
      <w:r w:rsidR="00000331" w:rsidRPr="00CE198A">
        <w:rPr>
          <w:rFonts w:ascii="Times New Roman" w:hAnsi="Times New Roman"/>
          <w:webHidden/>
          <w:sz w:val="28"/>
          <w:szCs w:val="28"/>
        </w:rPr>
        <w:tab/>
      </w:r>
      <w:ins w:id="239" w:author="Constantine Smirnov" w:date="2023-06-07T04:27:00Z">
        <w:r w:rsidR="00E65FE7" w:rsidRPr="00CE198A">
          <w:rPr>
            <w:rFonts w:ascii="Times New Roman" w:hAnsi="Times New Roman"/>
            <w:webHidden/>
            <w:sz w:val="28"/>
            <w:szCs w:val="28"/>
            <w:lang w:val="en-US"/>
          </w:rPr>
          <w:t>31</w:t>
        </w:r>
      </w:ins>
      <w:del w:id="240" w:author="Constantine Smirnov" w:date="2023-06-07T04:27:00Z">
        <w:r w:rsidR="00000331" w:rsidRPr="00CE198A" w:rsidDel="00E65FE7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000331" w:rsidRPr="00CE198A" w:rsidDel="00E65FE7">
          <w:rPr>
            <w:rFonts w:ascii="Times New Roman" w:hAnsi="Times New Roman"/>
            <w:webHidden/>
            <w:sz w:val="28"/>
            <w:szCs w:val="28"/>
          </w:rPr>
          <w:delInstrText xml:space="preserve"> PAGEREF _Toc481489583 \h </w:delInstrText>
        </w:r>
        <w:r w:rsidR="00000331" w:rsidRPr="00CE198A" w:rsidDel="00E65FE7">
          <w:rPr>
            <w:rFonts w:ascii="Times New Roman" w:hAnsi="Times New Roman"/>
            <w:webHidden/>
            <w:sz w:val="28"/>
            <w:szCs w:val="28"/>
          </w:rPr>
        </w:r>
        <w:r w:rsidR="00000331" w:rsidRPr="00CE198A" w:rsidDel="00E65FE7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000331" w:rsidRPr="00CE198A" w:rsidDel="00E65FE7">
          <w:rPr>
            <w:rFonts w:ascii="Times New Roman" w:hAnsi="Times New Roman"/>
            <w:webHidden/>
            <w:sz w:val="28"/>
            <w:szCs w:val="28"/>
          </w:rPr>
          <w:delText>69</w:delText>
        </w:r>
        <w:r w:rsidR="00000331" w:rsidRPr="00CE198A" w:rsidDel="00E65FE7">
          <w:rPr>
            <w:rFonts w:ascii="Times New Roman" w:hAnsi="Times New Roman"/>
            <w:webHidden/>
            <w:sz w:val="28"/>
            <w:szCs w:val="28"/>
          </w:rPr>
          <w:fldChar w:fldCharType="end"/>
        </w:r>
      </w:del>
      <w:r w:rsidRPr="00CE198A">
        <w:rPr>
          <w:rFonts w:ascii="Times New Roman" w:hAnsi="Times New Roman"/>
          <w:sz w:val="28"/>
          <w:szCs w:val="28"/>
        </w:rPr>
        <w:fldChar w:fldCharType="end"/>
      </w:r>
    </w:p>
    <w:p w14:paraId="4A50B238" w14:textId="60C235AF" w:rsidR="00D0634D" w:rsidRPr="00CE198A" w:rsidRDefault="00D55F11" w:rsidP="00810A19">
      <w:pPr>
        <w:pStyle w:val="11"/>
        <w:rPr>
          <w:ins w:id="241" w:author="Constantine Smirnov" w:date="2023-06-07T04:28:00Z"/>
          <w:rFonts w:ascii="Times New Roman" w:eastAsiaTheme="minorEastAsia" w:hAnsi="Times New Roman"/>
          <w:sz w:val="28"/>
          <w:szCs w:val="28"/>
          <w:lang w:eastAsia="ru-RU"/>
        </w:rPr>
      </w:pPr>
      <w:r w:rsidRPr="00CE198A">
        <w:rPr>
          <w:rFonts w:ascii="Times New Roman" w:hAnsi="Times New Roman"/>
          <w:sz w:val="28"/>
          <w:szCs w:val="28"/>
        </w:rPr>
        <w:fldChar w:fldCharType="end"/>
      </w:r>
      <w:bookmarkEnd w:id="195"/>
      <w:ins w:id="242" w:author="Constantine Smirnov" w:date="2023-06-07T04:28:00Z">
        <w:r w:rsidR="00D0634D" w:rsidRPr="00CE198A">
          <w:rPr>
            <w:rFonts w:ascii="Times New Roman" w:hAnsi="Times New Roman"/>
            <w:sz w:val="28"/>
            <w:szCs w:val="28"/>
          </w:rPr>
          <w:fldChar w:fldCharType="begin"/>
        </w:r>
        <w:r w:rsidR="00D0634D" w:rsidRPr="00CE198A">
          <w:rPr>
            <w:rFonts w:ascii="Times New Roman" w:hAnsi="Times New Roman"/>
            <w:sz w:val="28"/>
            <w:szCs w:val="28"/>
          </w:rPr>
          <w:instrText>HYPERLINK \l "_Toc481489583"</w:instrText>
        </w:r>
        <w:r w:rsidR="00D0634D" w:rsidRPr="00CE198A">
          <w:rPr>
            <w:rFonts w:ascii="Times New Roman" w:hAnsi="Times New Roman"/>
            <w:sz w:val="28"/>
            <w:szCs w:val="28"/>
          </w:rPr>
        </w:r>
        <w:r w:rsidR="00D0634D" w:rsidRPr="00CE198A">
          <w:rPr>
            <w:rFonts w:ascii="Times New Roman" w:hAnsi="Times New Roman"/>
            <w:sz w:val="28"/>
            <w:szCs w:val="28"/>
          </w:rPr>
          <w:fldChar w:fldCharType="separate"/>
        </w:r>
        <w:r w:rsidR="00D0634D" w:rsidRPr="00CE198A">
          <w:rPr>
            <w:rFonts w:ascii="Times New Roman" w:eastAsiaTheme="minorEastAsia" w:hAnsi="Times New Roman"/>
            <w:sz w:val="28"/>
            <w:szCs w:val="28"/>
            <w:lang w:eastAsia="ru-RU"/>
          </w:rPr>
          <w:tab/>
        </w:r>
        <w:r w:rsidR="00D0634D" w:rsidRPr="00CE198A">
          <w:rPr>
            <w:rStyle w:val="a8"/>
            <w:rFonts w:ascii="Times New Roman" w:hAnsi="Times New Roman"/>
            <w:b/>
            <w:bCs/>
            <w:sz w:val="28"/>
            <w:szCs w:val="28"/>
          </w:rPr>
          <w:t>Источники разработки</w:t>
        </w:r>
        <w:r w:rsidR="00D0634D" w:rsidRPr="00CE198A">
          <w:rPr>
            <w:rFonts w:ascii="Times New Roman" w:hAnsi="Times New Roman"/>
            <w:webHidden/>
            <w:sz w:val="28"/>
            <w:szCs w:val="28"/>
          </w:rPr>
          <w:tab/>
          <w:t>3</w:t>
        </w:r>
        <w:r w:rsidR="00D0634D" w:rsidRPr="00CE198A">
          <w:rPr>
            <w:rFonts w:ascii="Times New Roman" w:hAnsi="Times New Roman"/>
            <w:webHidden/>
            <w:sz w:val="28"/>
            <w:szCs w:val="28"/>
            <w:lang w:val="en-US"/>
          </w:rPr>
          <w:t>2</w:t>
        </w:r>
        <w:r w:rsidR="00D0634D" w:rsidRPr="00CE198A">
          <w:rPr>
            <w:rFonts w:ascii="Times New Roman" w:hAnsi="Times New Roman"/>
            <w:sz w:val="28"/>
            <w:szCs w:val="28"/>
          </w:rPr>
          <w:fldChar w:fldCharType="end"/>
        </w:r>
      </w:ins>
    </w:p>
    <w:p w14:paraId="0FF16BC1" w14:textId="401068A7" w:rsidR="00D55F11" w:rsidRPr="00CE198A" w:rsidDel="007F0151" w:rsidRDefault="00D55F11" w:rsidP="005B43EC">
      <w:pPr>
        <w:tabs>
          <w:tab w:val="right" w:leader="dot" w:pos="9356"/>
        </w:tabs>
        <w:rPr>
          <w:del w:id="243" w:author="Constantine Smirnov" w:date="2023-06-07T04:28:00Z"/>
          <w:sz w:val="28"/>
          <w:szCs w:val="28"/>
        </w:rPr>
      </w:pPr>
    </w:p>
    <w:p w14:paraId="3BBF834F" w14:textId="77777777" w:rsidR="00D55F11" w:rsidRPr="00CE198A" w:rsidRDefault="00D55F11" w:rsidP="00144AE9">
      <w:pPr>
        <w:pStyle w:val="SCa"/>
        <w:rPr>
          <w:rFonts w:ascii="Times New Roman" w:hAnsi="Times New Roman"/>
          <w:sz w:val="28"/>
          <w:szCs w:val="28"/>
        </w:rPr>
      </w:pPr>
      <w:r w:rsidRPr="00CE198A">
        <w:rPr>
          <w:rFonts w:ascii="Times New Roman" w:hAnsi="Times New Roman"/>
          <w:sz w:val="28"/>
          <w:szCs w:val="28"/>
        </w:rPr>
        <w:lastRenderedPageBreak/>
        <w:t>Список таблиц</w:t>
      </w:r>
    </w:p>
    <w:p w14:paraId="30C48924" w14:textId="5A9A4DFB" w:rsidR="00000331" w:rsidRPr="00CE198A" w:rsidRDefault="00D55F11">
      <w:pPr>
        <w:pStyle w:val="af5"/>
        <w:rPr>
          <w:rFonts w:ascii="Times New Roman" w:eastAsiaTheme="minorEastAsia" w:hAnsi="Times New Roman"/>
          <w:b w:val="0"/>
          <w:sz w:val="28"/>
          <w:szCs w:val="28"/>
          <w:lang w:eastAsia="ru-RU"/>
        </w:rPr>
      </w:pPr>
      <w:r w:rsidRPr="00CE198A">
        <w:rPr>
          <w:rFonts w:ascii="Times New Roman" w:hAnsi="Times New Roman"/>
          <w:b w:val="0"/>
          <w:sz w:val="28"/>
          <w:szCs w:val="28"/>
        </w:rPr>
        <w:fldChar w:fldCharType="begin"/>
      </w:r>
      <w:r w:rsidRPr="00CE198A">
        <w:rPr>
          <w:rFonts w:ascii="Times New Roman" w:hAnsi="Times New Roman"/>
          <w:sz w:val="28"/>
          <w:szCs w:val="28"/>
        </w:rPr>
        <w:instrText xml:space="preserve"> TOC \h \z \c "Таблица" </w:instrText>
      </w:r>
      <w:r w:rsidRPr="00CE198A">
        <w:rPr>
          <w:rFonts w:ascii="Times New Roman" w:hAnsi="Times New Roman"/>
          <w:b w:val="0"/>
          <w:sz w:val="28"/>
          <w:szCs w:val="28"/>
        </w:rPr>
        <w:fldChar w:fldCharType="separate"/>
      </w:r>
      <w:hyperlink w:anchor="_Toc481489503" w:history="1">
        <w:r w:rsidR="00000331" w:rsidRPr="00CE198A">
          <w:rPr>
            <w:rStyle w:val="af0"/>
            <w:rFonts w:ascii="Times New Roman" w:hAnsi="Times New Roman"/>
            <w:sz w:val="28"/>
            <w:szCs w:val="28"/>
          </w:rPr>
          <w:t>Таблица 1 Перечень терминов и определений</w: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instrText xml:space="preserve"> PAGEREF _Toc481489503 \h </w:instrTex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t>10</w:t>
        </w:r>
        <w:r w:rsidR="00000331" w:rsidRPr="00CE198A">
          <w:rPr>
            <w:rFonts w:ascii="Times New Roman" w:hAnsi="Times New Roman"/>
            <w:webHidden/>
            <w:sz w:val="28"/>
            <w:szCs w:val="28"/>
          </w:rPr>
          <w:fldChar w:fldCharType="end"/>
        </w:r>
      </w:hyperlink>
    </w:p>
    <w:p w14:paraId="7ECDFF1E" w14:textId="5D3209DD" w:rsidR="00000331" w:rsidRPr="00CE198A" w:rsidDel="00F713FC" w:rsidRDefault="00000000">
      <w:pPr>
        <w:pStyle w:val="af5"/>
        <w:rPr>
          <w:del w:id="244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245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"_Toc481489504"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2 Перечень обозначений и сокращений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_Toc481489504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12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3FC12852" w14:textId="7E414A84" w:rsidR="00000331" w:rsidRPr="00CE198A" w:rsidDel="00F713FC" w:rsidRDefault="00000000">
      <w:pPr>
        <w:pStyle w:val="af5"/>
        <w:rPr>
          <w:del w:id="246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247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"_Toc481489505"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3 Процессы, подлежащие автоматизации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_Toc481489505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15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7034A688" w14:textId="2200D989" w:rsidR="00000331" w:rsidRPr="00CE198A" w:rsidDel="00F713FC" w:rsidRDefault="00000000">
      <w:pPr>
        <w:pStyle w:val="af5"/>
        <w:rPr>
          <w:del w:id="248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249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"_Toc481489506"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4 Анализ конкурентов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_Toc481489506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16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2EE599F5" w14:textId="39A101CC" w:rsidR="00000331" w:rsidRPr="00CE198A" w:rsidDel="00F713FC" w:rsidRDefault="00000000">
      <w:pPr>
        <w:pStyle w:val="af5"/>
        <w:rPr>
          <w:del w:id="250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251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"_Toc481489507"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5 Сравнительный анализ Подсистемы и конкурентов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_Toc481489507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18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39500ADF" w14:textId="634480E2" w:rsidR="00000331" w:rsidRPr="00CE198A" w:rsidDel="00F713FC" w:rsidRDefault="00000000">
      <w:pPr>
        <w:pStyle w:val="af5"/>
        <w:rPr>
          <w:del w:id="252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253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"_Toc481489508"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6 Перечень структурных подсистем Решения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_Toc481489508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21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4EBDCFB3" w14:textId="59572DDC" w:rsidR="00000331" w:rsidRPr="00CE198A" w:rsidDel="00F713FC" w:rsidRDefault="00000000">
      <w:pPr>
        <w:pStyle w:val="af5"/>
        <w:rPr>
          <w:del w:id="254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255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"_Toc481489509"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7 Перечень функциональных подсистем Решения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_Toc481489509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21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62D5D2D4" w14:textId="3F8D9772" w:rsidR="00000331" w:rsidRPr="00CE198A" w:rsidDel="00F713FC" w:rsidRDefault="00000000">
      <w:pPr>
        <w:pStyle w:val="af5"/>
        <w:rPr>
          <w:del w:id="256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257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"_Toc481489510"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8 Режимы функционирования Подсистемы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_Toc481489510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23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4005EFD3" w14:textId="10F67047" w:rsidR="00000331" w:rsidRPr="00CE198A" w:rsidDel="00F713FC" w:rsidRDefault="00000000">
      <w:pPr>
        <w:pStyle w:val="af5"/>
        <w:rPr>
          <w:del w:id="258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259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"_Toc481489511"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9 Режимы функционирования подсистемы защиты информации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_Toc481489511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24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3ECE3F34" w14:textId="3B1A1D17" w:rsidR="00000331" w:rsidRPr="00CE198A" w:rsidDel="00F713FC" w:rsidRDefault="00000000">
      <w:pPr>
        <w:pStyle w:val="af5"/>
        <w:rPr>
          <w:del w:id="260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261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"_Toc481489512"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10 Требования к инструментам диагностирования Подсистемы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_Toc481489512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25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095B87A9" w14:textId="01013A6E" w:rsidR="00000331" w:rsidRPr="00CE198A" w:rsidDel="00F713FC" w:rsidRDefault="00000000">
      <w:pPr>
        <w:pStyle w:val="af5"/>
        <w:rPr>
          <w:del w:id="262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263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"_Toc481489513"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 xml:space="preserve">Таблица 11 Роли обслуживающего </w:delText>
        </w:r>
        <w:r w:rsidR="00000331" w:rsidRPr="00CE198A" w:rsidDel="00F713FC">
          <w:rPr>
            <w:rStyle w:val="af0"/>
            <w:rFonts w:ascii="Times New Roman" w:hAnsi="Times New Roman"/>
            <w:snapToGrid w:val="0"/>
            <w:sz w:val="28"/>
            <w:szCs w:val="28"/>
          </w:rPr>
          <w:delText>персонала</w:delText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, предусматриваемые в Подсистеме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_Toc481489513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26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177002BD" w14:textId="35B7BD71" w:rsidR="00000331" w:rsidRPr="00CE198A" w:rsidDel="00F713FC" w:rsidRDefault="00000000">
      <w:pPr>
        <w:pStyle w:val="af5"/>
        <w:rPr>
          <w:del w:id="264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265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"_Toc481489514"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12 Требуемые показатели проекта по созданию Подсистемы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_Toc481489514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27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3F25C3CF" w14:textId="4F1A1069" w:rsidR="00000331" w:rsidRPr="00CE198A" w:rsidDel="00F713FC" w:rsidRDefault="00000000">
      <w:pPr>
        <w:pStyle w:val="af5"/>
        <w:rPr>
          <w:del w:id="266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267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"_Toc481489515"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13 Требуемые показатели производительности Подсистемы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_Toc481489515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27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26D5AA0D" w14:textId="35687F1A" w:rsidR="00000331" w:rsidRPr="00CE198A" w:rsidDel="00F713FC" w:rsidRDefault="00000000">
      <w:pPr>
        <w:pStyle w:val="af5"/>
        <w:rPr>
          <w:del w:id="268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269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"_Toc481489516"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12 Показатели работы СТП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_Toc481489516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28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6DE983FF" w14:textId="2DB39F3B" w:rsidR="00000331" w:rsidRPr="00CE198A" w:rsidDel="00F713FC" w:rsidRDefault="00000000">
      <w:pPr>
        <w:pStyle w:val="af5"/>
        <w:rPr>
          <w:del w:id="270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271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"_Toc481489517"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15 Требования к надёжности Подсистемы (количественные показатели)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_Toc481489517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30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3279AE38" w14:textId="53DCCD64" w:rsidR="00000331" w:rsidRPr="00CE198A" w:rsidDel="00F713FC" w:rsidRDefault="00000000">
      <w:pPr>
        <w:pStyle w:val="af5"/>
        <w:rPr>
          <w:del w:id="272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273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"_Toc481489518"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14 Бизнес-требования к Системе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_Toc481489518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33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011D796F" w14:textId="00C2905E" w:rsidR="00000331" w:rsidRPr="00CE198A" w:rsidDel="00F713FC" w:rsidRDefault="00000000">
      <w:pPr>
        <w:pStyle w:val="af5"/>
        <w:rPr>
          <w:del w:id="274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275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"_Toc481489519"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15 Просмотр фрагмента карты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_Toc481489519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35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62C837B1" w14:textId="0CDE1CE5" w:rsidR="00000331" w:rsidRPr="00CE198A" w:rsidDel="00F713FC" w:rsidRDefault="00000000">
      <w:pPr>
        <w:pStyle w:val="af5"/>
        <w:rPr>
          <w:del w:id="276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277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"_Toc481489520"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16 Выбор фрагмента карты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_Toc481489520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36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360D6D20" w14:textId="613B1256" w:rsidR="00000331" w:rsidRPr="00CE198A" w:rsidDel="00F713FC" w:rsidRDefault="00000000">
      <w:pPr>
        <w:pStyle w:val="af5"/>
        <w:rPr>
          <w:del w:id="278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279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"_Toc481489521"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17 Выбор времени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_Toc481489521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36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3C20322D" w14:textId="4878320C" w:rsidR="00000331" w:rsidRPr="00CE198A" w:rsidDel="00F713FC" w:rsidRDefault="00000000">
      <w:pPr>
        <w:pStyle w:val="af5"/>
        <w:rPr>
          <w:del w:id="280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281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"_Toc481489522"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18 Выбор режима отображения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_Toc481489522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39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3A31C21D" w14:textId="138CE9BC" w:rsidR="00000331" w:rsidRPr="00CE198A" w:rsidDel="00F713FC" w:rsidRDefault="00000000">
      <w:pPr>
        <w:pStyle w:val="af5"/>
        <w:rPr>
          <w:del w:id="282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283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"_Toc481489523"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19 Управление отображаемыми Слоями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_Toc481489523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39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21F09D3E" w14:textId="037395C3" w:rsidR="00000331" w:rsidRPr="00CE198A" w:rsidDel="00F713FC" w:rsidRDefault="00000000">
      <w:pPr>
        <w:pStyle w:val="af5"/>
        <w:rPr>
          <w:del w:id="284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285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"_Toc481489524"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20 Просмотр Метеоданных в точке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_Toc481489524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40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26CD0AAC" w14:textId="6894130D" w:rsidR="00000331" w:rsidRPr="00CE198A" w:rsidDel="00F713FC" w:rsidRDefault="00000000">
      <w:pPr>
        <w:pStyle w:val="af5"/>
        <w:rPr>
          <w:del w:id="286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287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"_Toc481489525"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21 Выбор точки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_Toc481489525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41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231F3656" w14:textId="45A6917B" w:rsidR="00000331" w:rsidRPr="00CE198A" w:rsidDel="00F713FC" w:rsidRDefault="00000000">
      <w:pPr>
        <w:pStyle w:val="af5"/>
        <w:rPr>
          <w:del w:id="288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289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"_Toc481489526"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22 Детальный просмотр Метеоданных в точке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_Toc481489526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42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7F745083" w14:textId="2D51FB1C" w:rsidR="00000331" w:rsidRPr="00CE198A" w:rsidDel="00F713FC" w:rsidRDefault="00000000">
      <w:pPr>
        <w:pStyle w:val="af5"/>
        <w:rPr>
          <w:del w:id="290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291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"_Toc481489527"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23 Загрузка фрагмента карты и данных для него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_Toc481489527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43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2C41B88A" w14:textId="2CC4D728" w:rsidR="00000331" w:rsidRPr="00CE198A" w:rsidDel="00F713FC" w:rsidRDefault="00000000">
      <w:pPr>
        <w:pStyle w:val="af5"/>
        <w:rPr>
          <w:del w:id="292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293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"_Toc481489528"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24 Обновление загруженного фрагмента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_Toc481489528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44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70513EDA" w14:textId="13457F60" w:rsidR="00000331" w:rsidRPr="00CE198A" w:rsidDel="00F713FC" w:rsidRDefault="00000000">
      <w:pPr>
        <w:pStyle w:val="af5"/>
        <w:rPr>
          <w:del w:id="294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295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"_Toc481489529"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25 Удаление загруженного фрагмента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_Toc481489529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46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77E51E4A" w14:textId="7B3823D6" w:rsidR="00000331" w:rsidRPr="00CE198A" w:rsidDel="00F713FC" w:rsidRDefault="00000000">
      <w:pPr>
        <w:pStyle w:val="af5"/>
        <w:rPr>
          <w:del w:id="296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297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"_Toc481489530"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26 Просмотр загруженного фрагмента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_Toc481489530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46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2BC7E8B5" w14:textId="493997E7" w:rsidR="00000331" w:rsidRPr="00CE198A" w:rsidDel="00F713FC" w:rsidRDefault="00000000">
      <w:pPr>
        <w:pStyle w:val="af5"/>
        <w:rPr>
          <w:del w:id="298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299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"_Toc481489531"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 xml:space="preserve">Таблица 27 Поиск </w:delText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  <w:lang w:val="en-US"/>
          </w:rPr>
          <w:delText>POI</w:delText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 xml:space="preserve"> на карте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_Toc481489531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47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2F3729EB" w14:textId="595AB01B" w:rsidR="00000331" w:rsidRPr="00CE198A" w:rsidDel="00F713FC" w:rsidRDefault="00000000">
      <w:pPr>
        <w:pStyle w:val="af5"/>
        <w:rPr>
          <w:del w:id="300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301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"_Toc481489532"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28 Поиск точки на карте по ее координатам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_Toc481489532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48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724FDEC1" w14:textId="22856C00" w:rsidR="00000331" w:rsidRPr="00CE198A" w:rsidDel="00F713FC" w:rsidRDefault="00000000">
      <w:pPr>
        <w:pStyle w:val="af5"/>
        <w:rPr>
          <w:del w:id="302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303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"_Toc481489533"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 xml:space="preserve">Таблица 29 Детальный просмотр </w:delText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  <w:lang w:val="en-US"/>
          </w:rPr>
          <w:delText>POI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_Toc481489533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49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7D218FC4" w14:textId="69C39B32" w:rsidR="00000331" w:rsidRPr="00CE198A" w:rsidDel="00F713FC" w:rsidRDefault="00000000">
      <w:pPr>
        <w:pStyle w:val="af5"/>
        <w:rPr>
          <w:del w:id="304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305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"_Toc481489534"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30 Регистрация в Мобильном приложении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_Toc481489534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50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0B954393" w14:textId="0409AF32" w:rsidR="00000331" w:rsidRPr="00CE198A" w:rsidDel="00F713FC" w:rsidRDefault="00000000">
      <w:pPr>
        <w:pStyle w:val="af5"/>
        <w:rPr>
          <w:del w:id="306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307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"_Toc481489535"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31 Получить доступ к дополнительному функционалу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_Toc481489535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52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784E0B22" w14:textId="258F30B5" w:rsidR="00000331" w:rsidRPr="00CE198A" w:rsidDel="00F713FC" w:rsidRDefault="00000000">
      <w:pPr>
        <w:pStyle w:val="af5"/>
        <w:rPr>
          <w:del w:id="308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309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"_Toc481489536"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 xml:space="preserve">Таблица 32 Добавление </w:delText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  <w:lang w:val="en-US"/>
          </w:rPr>
          <w:delText>POI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_Toc481489536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53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650E020C" w14:textId="559E72E1" w:rsidR="00000331" w:rsidRPr="00CE198A" w:rsidDel="00F713FC" w:rsidRDefault="00000000">
      <w:pPr>
        <w:pStyle w:val="af5"/>
        <w:rPr>
          <w:del w:id="310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311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"_Toc481489537"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 xml:space="preserve">Таблица 33 Редактирование данных </w:delText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  <w:lang w:val="en-US"/>
          </w:rPr>
          <w:delText>POI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_Toc481489537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54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6571795F" w14:textId="095F7B7A" w:rsidR="00000331" w:rsidRPr="00CE198A" w:rsidDel="00F713FC" w:rsidRDefault="00000000">
      <w:pPr>
        <w:pStyle w:val="af5"/>
        <w:rPr>
          <w:del w:id="312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313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"_Toc481489538"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34 Редактирование Медиа галереи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_Toc481489538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56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4D4A2ABF" w14:textId="261DF6A7" w:rsidR="00000331" w:rsidRPr="00CE198A" w:rsidDel="00F713FC" w:rsidRDefault="00000000">
      <w:pPr>
        <w:pStyle w:val="af5"/>
        <w:rPr>
          <w:del w:id="314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315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"_Toc481489539"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35 Добавление/Редактирование новостей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_Toc481489539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57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3156B72E" w14:textId="4F0D33B9" w:rsidR="00000331" w:rsidRPr="00CE198A" w:rsidDel="00F713FC" w:rsidRDefault="00000000">
      <w:pPr>
        <w:pStyle w:val="af5"/>
        <w:rPr>
          <w:del w:id="316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317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"_Toc481489540"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36 Просмотр списка Чатов Пользователя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_Toc481489540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59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66BE38B9" w14:textId="7CBD6BFC" w:rsidR="00000331" w:rsidRPr="00CE198A" w:rsidDel="00F713FC" w:rsidRDefault="00000000">
      <w:pPr>
        <w:pStyle w:val="af5"/>
        <w:rPr>
          <w:del w:id="318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319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"_Toc481489541"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37 Открыть Чат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_Toc481489541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60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2A930952" w14:textId="086DC3B3" w:rsidR="00000331" w:rsidRPr="00CE198A" w:rsidDel="00F713FC" w:rsidRDefault="00000000">
      <w:pPr>
        <w:pStyle w:val="af5"/>
        <w:rPr>
          <w:del w:id="320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321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"_Toc481489542"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38 Детальный просмотр другого Пользователя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_Toc481489542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61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65D948C8" w14:textId="61426BB8" w:rsidR="00000331" w:rsidRPr="00CE198A" w:rsidDel="00F713FC" w:rsidRDefault="00000000">
      <w:pPr>
        <w:pStyle w:val="af5"/>
        <w:rPr>
          <w:del w:id="322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323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"_Toc481489543"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39 Открыть уведомление о новом сообщении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_Toc481489543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62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5BCA111F" w14:textId="26851267" w:rsidR="00000331" w:rsidRPr="00CE198A" w:rsidDel="00F713FC" w:rsidRDefault="00000000">
      <w:pPr>
        <w:pStyle w:val="af5"/>
        <w:rPr>
          <w:del w:id="324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325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"_Toc481489544"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40 Написать сообщение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_Toc481489544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62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71FFC4C0" w14:textId="3084B946" w:rsidR="00000331" w:rsidRPr="00CE198A" w:rsidDel="00F713FC" w:rsidRDefault="00000000">
      <w:pPr>
        <w:pStyle w:val="af5"/>
        <w:rPr>
          <w:del w:id="326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327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"_Toc481489545"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41 Просмотр истории сообщений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_Toc481489545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63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7C2BE891" w14:textId="1C294A1F" w:rsidR="00000331" w:rsidRPr="00CE198A" w:rsidDel="00F713FC" w:rsidRDefault="00000000">
      <w:pPr>
        <w:pStyle w:val="af5"/>
        <w:rPr>
          <w:del w:id="328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329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"_Toc481489546"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42 Просмотр новых сообщений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_Toc481489546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64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3B85F564" w14:textId="3A877B5A" w:rsidR="00000331" w:rsidRPr="00CE198A" w:rsidDel="00F713FC" w:rsidRDefault="00000000">
      <w:pPr>
        <w:pStyle w:val="af5"/>
        <w:rPr>
          <w:del w:id="330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331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"_Toc481489547"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43 Автозагрузка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_Toc481489547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65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1D23DAC4" w14:textId="0BEADAC3" w:rsidR="00000331" w:rsidRPr="00CE198A" w:rsidDel="00F713FC" w:rsidRDefault="00000000">
      <w:pPr>
        <w:pStyle w:val="af5"/>
        <w:rPr>
          <w:del w:id="332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333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"_Toc481489548"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 xml:space="preserve">Таблица 44 Загрузка </w:delText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  <w:lang w:val="en-US"/>
          </w:rPr>
          <w:delText>POI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_Toc481489548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66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038C5817" w14:textId="0E04B8D9" w:rsidR="00000331" w:rsidRPr="00CE198A" w:rsidDel="00F713FC" w:rsidRDefault="00000000">
      <w:pPr>
        <w:pStyle w:val="af5"/>
        <w:rPr>
          <w:del w:id="334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335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"_Toc481489549"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45 Выход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_Toc481489549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67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3A1C1763" w14:textId="0027F7C6" w:rsidR="00000331" w:rsidRPr="00CE198A" w:rsidDel="00F713FC" w:rsidRDefault="00000000">
      <w:pPr>
        <w:pStyle w:val="af5"/>
        <w:rPr>
          <w:del w:id="336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337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"_Toc481489550"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48 Перечень функций структурных подсистем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_Toc481489550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68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62BA112C" w14:textId="281BFF00" w:rsidR="00000331" w:rsidRPr="00CE198A" w:rsidDel="00F713FC" w:rsidRDefault="00000000">
      <w:pPr>
        <w:pStyle w:val="af5"/>
        <w:rPr>
          <w:del w:id="338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339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"_Toc481489551"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49 Перечень функций функциональных подсистем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_Toc481489551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69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1731A785" w14:textId="38A4F7EA" w:rsidR="00000331" w:rsidRPr="00CE198A" w:rsidDel="00F713FC" w:rsidRDefault="00000000">
      <w:pPr>
        <w:pStyle w:val="af5"/>
        <w:rPr>
          <w:del w:id="340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341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"_Toc481489552"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50 Задачи, решаемые в рамках создания Системы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_Toc481489552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69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66F44752" w14:textId="32E8F64D" w:rsidR="00000331" w:rsidRPr="00CE198A" w:rsidDel="00F713FC" w:rsidRDefault="00000000">
      <w:pPr>
        <w:pStyle w:val="af5"/>
        <w:rPr>
          <w:del w:id="342" w:author="Constantine Smirnov" w:date="2023-06-07T02:43:00Z"/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343" w:author="Constantine Smirnov" w:date="2023-06-07T02:43:00Z"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"_Toc481489553"</w:delInstrText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51 Содержание и результаты работ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_Toc481489553 \h </w:delInstr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69</w:delText>
        </w:r>
        <w:r w:rsidR="00000331" w:rsidRPr="00CE198A" w:rsidDel="00F713FC">
          <w:rPr>
            <w:rFonts w:ascii="Times New Roman" w:hAnsi="Times New Roman"/>
            <w:b w:val="0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b w:val="0"/>
            <w:sz w:val="28"/>
            <w:szCs w:val="28"/>
          </w:rPr>
          <w:fldChar w:fldCharType="end"/>
        </w:r>
      </w:del>
    </w:p>
    <w:p w14:paraId="446102DC" w14:textId="656F7313" w:rsidR="00000331" w:rsidRPr="00CE198A" w:rsidRDefault="00000000">
      <w:pPr>
        <w:pStyle w:val="af5"/>
        <w:rPr>
          <w:rFonts w:ascii="Times New Roman" w:eastAsiaTheme="minorEastAsia" w:hAnsi="Times New Roman"/>
          <w:b w:val="0"/>
          <w:sz w:val="28"/>
          <w:szCs w:val="28"/>
          <w:lang w:eastAsia="ru-RU"/>
        </w:rPr>
      </w:pPr>
      <w:del w:id="344" w:author="Constantine Smirnov" w:date="2023-06-07T02:43:00Z">
        <w:r w:rsidRPr="00CE198A" w:rsidDel="00F713FC">
          <w:rPr>
            <w:rFonts w:ascii="Times New Roman" w:hAnsi="Times New Roman"/>
            <w:sz w:val="28"/>
            <w:szCs w:val="28"/>
          </w:rPr>
          <w:fldChar w:fldCharType="begin"/>
        </w:r>
        <w:r w:rsidRPr="00CE198A" w:rsidDel="00F713FC">
          <w:rPr>
            <w:rFonts w:ascii="Times New Roman" w:hAnsi="Times New Roman"/>
            <w:sz w:val="28"/>
            <w:szCs w:val="28"/>
          </w:rPr>
          <w:delInstrText>HYPERLINK \l "_Toc481489554"</w:delInstrText>
        </w:r>
        <w:r w:rsidRPr="00CE198A" w:rsidDel="00F713FC">
          <w:rPr>
            <w:rFonts w:ascii="Times New Roman" w:hAnsi="Times New Roman"/>
            <w:sz w:val="28"/>
            <w:szCs w:val="28"/>
          </w:rPr>
        </w:r>
        <w:r w:rsidRPr="00CE198A" w:rsidDel="00F713FC">
          <w:rPr>
            <w:rFonts w:ascii="Times New Roman" w:hAnsi="Times New Roman"/>
            <w:sz w:val="28"/>
            <w:szCs w:val="28"/>
          </w:rPr>
          <w:fldChar w:fldCharType="separate"/>
        </w:r>
        <w:r w:rsidR="00000331" w:rsidRPr="00CE198A" w:rsidDel="00F713FC">
          <w:rPr>
            <w:rStyle w:val="af0"/>
            <w:rFonts w:ascii="Times New Roman" w:hAnsi="Times New Roman"/>
            <w:sz w:val="28"/>
            <w:szCs w:val="28"/>
          </w:rPr>
          <w:delText>Таблица 52 Требования к документированию Подсистемы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tab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InstrText xml:space="preserve"> PAGEREF _Toc481489554 \h </w:delInstr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delText>69</w:delText>
        </w:r>
        <w:r w:rsidR="00000331" w:rsidRPr="00CE198A" w:rsidDel="00F713FC">
          <w:rPr>
            <w:rFonts w:ascii="Times New Roman" w:hAnsi="Times New Roman"/>
            <w:webHidden/>
            <w:sz w:val="28"/>
            <w:szCs w:val="28"/>
          </w:rPr>
          <w:fldChar w:fldCharType="end"/>
        </w:r>
        <w:r w:rsidRPr="00CE198A" w:rsidDel="00F713FC">
          <w:rPr>
            <w:rFonts w:ascii="Times New Roman" w:hAnsi="Times New Roman"/>
            <w:sz w:val="28"/>
            <w:szCs w:val="28"/>
          </w:rPr>
          <w:fldChar w:fldCharType="end"/>
        </w:r>
      </w:del>
    </w:p>
    <w:p w14:paraId="00FA7E53" w14:textId="7002A6C3" w:rsidR="00D55F11" w:rsidRPr="00CE198A" w:rsidRDefault="00D55F11" w:rsidP="00161E8A">
      <w:pPr>
        <w:rPr>
          <w:sz w:val="28"/>
          <w:szCs w:val="28"/>
          <w:lang w:val="en-US"/>
        </w:rPr>
      </w:pPr>
      <w:r w:rsidRPr="00CE198A">
        <w:rPr>
          <w:sz w:val="28"/>
          <w:szCs w:val="28"/>
        </w:rPr>
        <w:fldChar w:fldCharType="end"/>
      </w:r>
    </w:p>
    <w:p w14:paraId="24CCF1DF" w14:textId="77777777" w:rsidR="00D55F11" w:rsidRPr="00CE198A" w:rsidRDefault="00D55F11" w:rsidP="00D55F11">
      <w:pPr>
        <w:rPr>
          <w:noProof/>
          <w:sz w:val="28"/>
          <w:szCs w:val="28"/>
        </w:rPr>
        <w:sectPr w:rsidR="00D55F11" w:rsidRPr="00CE198A" w:rsidSect="00E9771C">
          <w:headerReference w:type="default" r:id="rId23"/>
          <w:pgSz w:w="11906" w:h="16838" w:code="9"/>
          <w:pgMar w:top="1134" w:right="851" w:bottom="1701" w:left="1701" w:header="714" w:footer="703" w:gutter="0"/>
          <w:cols w:space="708"/>
          <w:titlePg/>
          <w:docGrid w:linePitch="360"/>
        </w:sectPr>
      </w:pPr>
    </w:p>
    <w:p w14:paraId="6567C8EF" w14:textId="77777777" w:rsidR="00D55F11" w:rsidRPr="00CE198A" w:rsidRDefault="00D55F11" w:rsidP="00144AE9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348" w:name="_Toc448756667"/>
      <w:bookmarkStart w:id="349" w:name="_Toc448757090"/>
      <w:bookmarkStart w:id="350" w:name="_Toc448756669"/>
      <w:bookmarkStart w:id="351" w:name="_Toc448757092"/>
      <w:bookmarkStart w:id="352" w:name="_Toc449117403"/>
      <w:bookmarkStart w:id="353" w:name="_Toc449117826"/>
      <w:bookmarkStart w:id="354" w:name="_Toc449118249"/>
      <w:bookmarkStart w:id="355" w:name="_Toc448756670"/>
      <w:bookmarkStart w:id="356" w:name="_Toc448757093"/>
      <w:bookmarkStart w:id="357" w:name="_Toc448756679"/>
      <w:bookmarkStart w:id="358" w:name="_Toc448757102"/>
      <w:bookmarkStart w:id="359" w:name="_Toc449117413"/>
      <w:bookmarkStart w:id="360" w:name="_Toc449117836"/>
      <w:bookmarkStart w:id="361" w:name="_Toc449118259"/>
      <w:bookmarkStart w:id="362" w:name="_Toc448756683"/>
      <w:bookmarkStart w:id="363" w:name="_Toc448757106"/>
      <w:bookmarkStart w:id="364" w:name="_Toc449117417"/>
      <w:bookmarkStart w:id="365" w:name="_Toc449117840"/>
      <w:bookmarkStart w:id="366" w:name="_Toc449118263"/>
      <w:bookmarkStart w:id="367" w:name="_Toc448756684"/>
      <w:bookmarkStart w:id="368" w:name="_Toc448757107"/>
      <w:bookmarkStart w:id="369" w:name="_Toc449117418"/>
      <w:bookmarkStart w:id="370" w:name="_Toc449117841"/>
      <w:bookmarkStart w:id="371" w:name="_Toc449118264"/>
      <w:bookmarkStart w:id="372" w:name="_Toc448756685"/>
      <w:bookmarkStart w:id="373" w:name="_Toc448757108"/>
      <w:bookmarkStart w:id="374" w:name="_Toc449117419"/>
      <w:bookmarkStart w:id="375" w:name="_Toc449117842"/>
      <w:bookmarkStart w:id="376" w:name="_Toc449118265"/>
      <w:bookmarkStart w:id="377" w:name="_Toc448756687"/>
      <w:bookmarkStart w:id="378" w:name="_Toc448757110"/>
      <w:bookmarkStart w:id="379" w:name="_Toc449117421"/>
      <w:bookmarkStart w:id="380" w:name="_Toc449117844"/>
      <w:bookmarkStart w:id="381" w:name="_Toc449118267"/>
      <w:bookmarkStart w:id="382" w:name="_Toc448756689"/>
      <w:bookmarkStart w:id="383" w:name="_Toc448757112"/>
      <w:bookmarkStart w:id="384" w:name="_Toc449117423"/>
      <w:bookmarkStart w:id="385" w:name="_Toc449117846"/>
      <w:bookmarkStart w:id="386" w:name="_Toc449118269"/>
      <w:bookmarkStart w:id="387" w:name="_Toc448756691"/>
      <w:bookmarkStart w:id="388" w:name="_Toc448757114"/>
      <w:bookmarkStart w:id="389" w:name="_Toc449117425"/>
      <w:bookmarkStart w:id="390" w:name="_Toc449117848"/>
      <w:bookmarkStart w:id="391" w:name="_Toc449118271"/>
      <w:bookmarkStart w:id="392" w:name="_Toc448756695"/>
      <w:bookmarkStart w:id="393" w:name="_Toc448757118"/>
      <w:bookmarkStart w:id="394" w:name="_Toc449117429"/>
      <w:bookmarkStart w:id="395" w:name="_Toc449117852"/>
      <w:bookmarkStart w:id="396" w:name="_Toc449118275"/>
      <w:bookmarkStart w:id="397" w:name="_Toc448756699"/>
      <w:bookmarkStart w:id="398" w:name="_Toc448757122"/>
      <w:bookmarkStart w:id="399" w:name="_Toc449117433"/>
      <w:bookmarkStart w:id="400" w:name="_Toc449117856"/>
      <w:bookmarkStart w:id="401" w:name="_Toc449118279"/>
      <w:bookmarkStart w:id="402" w:name="_Toc448756700"/>
      <w:bookmarkStart w:id="403" w:name="_Toc448757123"/>
      <w:bookmarkStart w:id="404" w:name="_Toc449117434"/>
      <w:bookmarkStart w:id="405" w:name="_Toc449117857"/>
      <w:bookmarkStart w:id="406" w:name="_Toc449118280"/>
      <w:bookmarkStart w:id="407" w:name="_Toc448756701"/>
      <w:bookmarkStart w:id="408" w:name="_Toc448757124"/>
      <w:bookmarkStart w:id="409" w:name="_Toc449117435"/>
      <w:bookmarkStart w:id="410" w:name="_Toc449117858"/>
      <w:bookmarkStart w:id="411" w:name="_Toc449118281"/>
      <w:bookmarkStart w:id="412" w:name="_Toc448756703"/>
      <w:bookmarkStart w:id="413" w:name="_Toc448757126"/>
      <w:bookmarkStart w:id="414" w:name="_Toc449117437"/>
      <w:bookmarkStart w:id="415" w:name="_Toc449117860"/>
      <w:bookmarkStart w:id="416" w:name="_Toc449118283"/>
      <w:bookmarkStart w:id="417" w:name="_Toc448756704"/>
      <w:bookmarkStart w:id="418" w:name="_Toc448757127"/>
      <w:bookmarkStart w:id="419" w:name="_Toc449117438"/>
      <w:bookmarkStart w:id="420" w:name="_Toc449117861"/>
      <w:bookmarkStart w:id="421" w:name="_Toc449118284"/>
      <w:bookmarkStart w:id="422" w:name="_Toc448756705"/>
      <w:bookmarkStart w:id="423" w:name="_Toc448757128"/>
      <w:bookmarkStart w:id="424" w:name="_Toc449117439"/>
      <w:bookmarkStart w:id="425" w:name="_Toc449117862"/>
      <w:bookmarkStart w:id="426" w:name="_Toc449118285"/>
      <w:bookmarkStart w:id="427" w:name="_Toc448756707"/>
      <w:bookmarkStart w:id="428" w:name="_Toc448757130"/>
      <w:bookmarkStart w:id="429" w:name="_Toc449117441"/>
      <w:bookmarkStart w:id="430" w:name="_Toc449117864"/>
      <w:bookmarkStart w:id="431" w:name="_Toc449118287"/>
      <w:bookmarkStart w:id="432" w:name="_Toc448756711"/>
      <w:bookmarkStart w:id="433" w:name="_Toc448757134"/>
      <w:bookmarkStart w:id="434" w:name="_Toc449117445"/>
      <w:bookmarkStart w:id="435" w:name="_Toc449117868"/>
      <w:bookmarkStart w:id="436" w:name="_Toc449118291"/>
      <w:bookmarkStart w:id="437" w:name="_Toc448756712"/>
      <w:bookmarkStart w:id="438" w:name="_Toc448757135"/>
      <w:bookmarkStart w:id="439" w:name="_Toc449117446"/>
      <w:bookmarkStart w:id="440" w:name="_Toc449117869"/>
      <w:bookmarkStart w:id="441" w:name="_Toc449118292"/>
      <w:bookmarkStart w:id="442" w:name="_Toc448756715"/>
      <w:bookmarkStart w:id="443" w:name="_Toc448757138"/>
      <w:bookmarkStart w:id="444" w:name="_Toc449117449"/>
      <w:bookmarkStart w:id="445" w:name="_Toc449117872"/>
      <w:bookmarkStart w:id="446" w:name="_Toc449118295"/>
      <w:bookmarkStart w:id="447" w:name="_Toc448756718"/>
      <w:bookmarkStart w:id="448" w:name="_Toc448757141"/>
      <w:bookmarkStart w:id="449" w:name="_Toc449117452"/>
      <w:bookmarkStart w:id="450" w:name="_Toc449117875"/>
      <w:bookmarkStart w:id="451" w:name="_Toc449118298"/>
      <w:bookmarkStart w:id="452" w:name="_Toc448756719"/>
      <w:bookmarkStart w:id="453" w:name="_Toc448757142"/>
      <w:bookmarkStart w:id="454" w:name="_Toc449117453"/>
      <w:bookmarkStart w:id="455" w:name="_Toc449117876"/>
      <w:bookmarkStart w:id="456" w:name="_Toc449118299"/>
      <w:bookmarkStart w:id="457" w:name="_Toc448756723"/>
      <w:bookmarkStart w:id="458" w:name="_Toc448757146"/>
      <w:bookmarkStart w:id="459" w:name="_Toc449117457"/>
      <w:bookmarkStart w:id="460" w:name="_Toc449117880"/>
      <w:bookmarkStart w:id="461" w:name="_Toc449118303"/>
      <w:bookmarkStart w:id="462" w:name="_Toc448756725"/>
      <w:bookmarkStart w:id="463" w:name="_Toc448757148"/>
      <w:bookmarkStart w:id="464" w:name="_Toc449117459"/>
      <w:bookmarkStart w:id="465" w:name="_Toc449117882"/>
      <w:bookmarkStart w:id="466" w:name="_Toc449118305"/>
      <w:bookmarkStart w:id="467" w:name="_Toc448756731"/>
      <w:bookmarkStart w:id="468" w:name="_Toc448757154"/>
      <w:bookmarkStart w:id="469" w:name="_Toc448756733"/>
      <w:bookmarkStart w:id="470" w:name="_Toc448757156"/>
      <w:bookmarkStart w:id="471" w:name="_Toc449117467"/>
      <w:bookmarkStart w:id="472" w:name="_Toc449117890"/>
      <w:bookmarkStart w:id="473" w:name="_Toc449118313"/>
      <w:bookmarkStart w:id="474" w:name="_Toc448756737"/>
      <w:bookmarkStart w:id="475" w:name="_Toc448757160"/>
      <w:bookmarkStart w:id="476" w:name="_Toc449117471"/>
      <w:bookmarkStart w:id="477" w:name="_Toc449117894"/>
      <w:bookmarkStart w:id="478" w:name="_Toc449118317"/>
      <w:bookmarkStart w:id="479" w:name="_Toc448756741"/>
      <w:bookmarkStart w:id="480" w:name="_Toc448757164"/>
      <w:bookmarkStart w:id="481" w:name="_Toc449117475"/>
      <w:bookmarkStart w:id="482" w:name="_Toc449117898"/>
      <w:bookmarkStart w:id="483" w:name="_Toc449118321"/>
      <w:bookmarkStart w:id="484" w:name="_Toc448756742"/>
      <w:bookmarkStart w:id="485" w:name="_Toc448757165"/>
      <w:bookmarkStart w:id="486" w:name="_Toc449117476"/>
      <w:bookmarkStart w:id="487" w:name="_Toc449117899"/>
      <w:bookmarkStart w:id="488" w:name="_Toc449118322"/>
      <w:bookmarkStart w:id="489" w:name="_Toc448756743"/>
      <w:bookmarkStart w:id="490" w:name="_Toc448757166"/>
      <w:bookmarkStart w:id="491" w:name="_Toc449117477"/>
      <w:bookmarkStart w:id="492" w:name="_Toc449117900"/>
      <w:bookmarkStart w:id="493" w:name="_Toc449118323"/>
      <w:bookmarkStart w:id="494" w:name="_Toc448756745"/>
      <w:bookmarkStart w:id="495" w:name="_Toc448757168"/>
      <w:bookmarkStart w:id="496" w:name="_Toc449117479"/>
      <w:bookmarkStart w:id="497" w:name="_Toc449117902"/>
      <w:bookmarkStart w:id="498" w:name="_Toc449118325"/>
      <w:bookmarkStart w:id="499" w:name="_Toc448756749"/>
      <w:bookmarkStart w:id="500" w:name="_Toc448757172"/>
      <w:bookmarkStart w:id="501" w:name="_Toc449117483"/>
      <w:bookmarkStart w:id="502" w:name="_Toc449117906"/>
      <w:bookmarkStart w:id="503" w:name="_Toc449118329"/>
      <w:bookmarkStart w:id="504" w:name="_Toc448756753"/>
      <w:bookmarkStart w:id="505" w:name="_Toc448757176"/>
      <w:bookmarkStart w:id="506" w:name="_Toc449117487"/>
      <w:bookmarkStart w:id="507" w:name="_Toc449117910"/>
      <w:bookmarkStart w:id="508" w:name="_Toc449118333"/>
      <w:bookmarkStart w:id="509" w:name="_Toc448756757"/>
      <w:bookmarkStart w:id="510" w:name="_Toc448757180"/>
      <w:bookmarkStart w:id="511" w:name="_Toc449117491"/>
      <w:bookmarkStart w:id="512" w:name="_Toc449117914"/>
      <w:bookmarkStart w:id="513" w:name="_Toc449118337"/>
      <w:bookmarkStart w:id="514" w:name="_Toc448756758"/>
      <w:bookmarkStart w:id="515" w:name="_Toc448757181"/>
      <w:bookmarkStart w:id="516" w:name="_Toc449117492"/>
      <w:bookmarkStart w:id="517" w:name="_Toc449117915"/>
      <w:bookmarkStart w:id="518" w:name="_Toc449118338"/>
      <w:bookmarkStart w:id="519" w:name="_Toc448756759"/>
      <w:bookmarkStart w:id="520" w:name="_Toc448757182"/>
      <w:bookmarkStart w:id="521" w:name="_Toc449117493"/>
      <w:bookmarkStart w:id="522" w:name="_Toc449117916"/>
      <w:bookmarkStart w:id="523" w:name="_Toc449118339"/>
      <w:bookmarkStart w:id="524" w:name="_Toc448756761"/>
      <w:bookmarkStart w:id="525" w:name="_Toc448757184"/>
      <w:bookmarkStart w:id="526" w:name="_Toc449117495"/>
      <w:bookmarkStart w:id="527" w:name="_Toc449117918"/>
      <w:bookmarkStart w:id="528" w:name="_Toc449118341"/>
      <w:bookmarkStart w:id="529" w:name="_Toc448756765"/>
      <w:bookmarkStart w:id="530" w:name="_Toc448757188"/>
      <w:bookmarkStart w:id="531" w:name="_Toc449117499"/>
      <w:bookmarkStart w:id="532" w:name="_Toc449117922"/>
      <w:bookmarkStart w:id="533" w:name="_Toc449118345"/>
      <w:bookmarkStart w:id="534" w:name="_Toc448756766"/>
      <w:bookmarkStart w:id="535" w:name="_Toc448757189"/>
      <w:bookmarkStart w:id="536" w:name="_Toc448756770"/>
      <w:bookmarkStart w:id="537" w:name="_Toc448757193"/>
      <w:bookmarkStart w:id="538" w:name="_Toc449117504"/>
      <w:bookmarkStart w:id="539" w:name="_Toc449117927"/>
      <w:bookmarkStart w:id="540" w:name="_Toc449118350"/>
      <w:bookmarkStart w:id="541" w:name="_Toc448756772"/>
      <w:bookmarkStart w:id="542" w:name="_Toc448757195"/>
      <w:bookmarkStart w:id="543" w:name="_Toc449117506"/>
      <w:bookmarkStart w:id="544" w:name="_Toc449117929"/>
      <w:bookmarkStart w:id="545" w:name="_Toc449118352"/>
      <w:bookmarkStart w:id="546" w:name="_Toc448756776"/>
      <w:bookmarkStart w:id="547" w:name="_Toc448757199"/>
      <w:bookmarkStart w:id="548" w:name="_Toc449117510"/>
      <w:bookmarkStart w:id="549" w:name="_Toc449117933"/>
      <w:bookmarkStart w:id="550" w:name="_Toc449118356"/>
      <w:bookmarkStart w:id="551" w:name="_Toc448756777"/>
      <w:bookmarkStart w:id="552" w:name="_Toc448757200"/>
      <w:bookmarkStart w:id="553" w:name="_Toc449117511"/>
      <w:bookmarkStart w:id="554" w:name="_Toc449117934"/>
      <w:bookmarkStart w:id="555" w:name="_Toc449118357"/>
      <w:bookmarkStart w:id="556" w:name="_Toc448756780"/>
      <w:bookmarkStart w:id="557" w:name="_Toc448757203"/>
      <w:bookmarkStart w:id="558" w:name="_Toc449117514"/>
      <w:bookmarkStart w:id="559" w:name="_Toc449117937"/>
      <w:bookmarkStart w:id="560" w:name="_Toc449118360"/>
      <w:bookmarkStart w:id="561" w:name="_Toc448756784"/>
      <w:bookmarkStart w:id="562" w:name="_Toc448757207"/>
      <w:bookmarkStart w:id="563" w:name="_Toc449117518"/>
      <w:bookmarkStart w:id="564" w:name="_Toc449117941"/>
      <w:bookmarkStart w:id="565" w:name="_Toc449118364"/>
      <w:bookmarkStart w:id="566" w:name="_Toc448756788"/>
      <w:bookmarkStart w:id="567" w:name="_Toc448757211"/>
      <w:bookmarkStart w:id="568" w:name="_Toc449117522"/>
      <w:bookmarkStart w:id="569" w:name="_Toc449117945"/>
      <w:bookmarkStart w:id="570" w:name="_Toc449118368"/>
      <w:bookmarkStart w:id="571" w:name="_Toc448756792"/>
      <w:bookmarkStart w:id="572" w:name="_Toc448757215"/>
      <w:bookmarkStart w:id="573" w:name="_Toc449117526"/>
      <w:bookmarkStart w:id="574" w:name="_Toc449117949"/>
      <w:bookmarkStart w:id="575" w:name="_Toc449118372"/>
      <w:bookmarkStart w:id="576" w:name="_Toc448756797"/>
      <w:bookmarkStart w:id="577" w:name="_Toc448757220"/>
      <w:bookmarkStart w:id="578" w:name="_Toc449117531"/>
      <w:bookmarkStart w:id="579" w:name="_Toc449117954"/>
      <w:bookmarkStart w:id="580" w:name="_Toc449118377"/>
      <w:bookmarkStart w:id="581" w:name="_Toc448756801"/>
      <w:bookmarkStart w:id="582" w:name="_Toc448757224"/>
      <w:bookmarkStart w:id="583" w:name="_Toc449117535"/>
      <w:bookmarkStart w:id="584" w:name="_Toc449117958"/>
      <w:bookmarkStart w:id="585" w:name="_Toc449118381"/>
      <w:bookmarkStart w:id="586" w:name="_Toc448756805"/>
      <w:bookmarkStart w:id="587" w:name="_Toc448757228"/>
      <w:bookmarkStart w:id="588" w:name="_Toc449117539"/>
      <w:bookmarkStart w:id="589" w:name="_Toc449117962"/>
      <w:bookmarkStart w:id="590" w:name="_Toc449118385"/>
      <w:bookmarkStart w:id="591" w:name="_Toc448756809"/>
      <w:bookmarkStart w:id="592" w:name="_Toc448757232"/>
      <w:bookmarkStart w:id="593" w:name="_Toc449117543"/>
      <w:bookmarkStart w:id="594" w:name="_Toc449117966"/>
      <w:bookmarkStart w:id="595" w:name="_Toc449118389"/>
      <w:bookmarkStart w:id="596" w:name="_Toc448756810"/>
      <w:bookmarkStart w:id="597" w:name="_Toc448757233"/>
      <w:bookmarkStart w:id="598" w:name="_Toc449117544"/>
      <w:bookmarkStart w:id="599" w:name="_Toc449117967"/>
      <w:bookmarkStart w:id="600" w:name="_Toc449118390"/>
      <w:bookmarkStart w:id="601" w:name="_Toc448756811"/>
      <w:bookmarkStart w:id="602" w:name="_Toc448757234"/>
      <w:bookmarkStart w:id="603" w:name="_Toc449117545"/>
      <w:bookmarkStart w:id="604" w:name="_Toc449117968"/>
      <w:bookmarkStart w:id="605" w:name="_Toc449118391"/>
      <w:bookmarkStart w:id="606" w:name="_Toc448756813"/>
      <w:bookmarkStart w:id="607" w:name="_Toc448757236"/>
      <w:bookmarkStart w:id="608" w:name="_Toc449117547"/>
      <w:bookmarkStart w:id="609" w:name="_Toc449117970"/>
      <w:bookmarkStart w:id="610" w:name="_Toc449118393"/>
      <w:bookmarkStart w:id="611" w:name="_Toc448756817"/>
      <w:bookmarkStart w:id="612" w:name="_Toc448757240"/>
      <w:bookmarkStart w:id="613" w:name="_Toc449117551"/>
      <w:bookmarkStart w:id="614" w:name="_Toc449117974"/>
      <w:bookmarkStart w:id="615" w:name="_Toc449118397"/>
      <w:bookmarkStart w:id="616" w:name="_Toc448756821"/>
      <w:bookmarkStart w:id="617" w:name="_Toc448757244"/>
      <w:bookmarkStart w:id="618" w:name="_Toc449117555"/>
      <w:bookmarkStart w:id="619" w:name="_Toc449117978"/>
      <w:bookmarkStart w:id="620" w:name="_Toc449118401"/>
      <w:bookmarkStart w:id="621" w:name="_Toc448756825"/>
      <w:bookmarkStart w:id="622" w:name="_Toc448757248"/>
      <w:bookmarkStart w:id="623" w:name="_Toc449117559"/>
      <w:bookmarkStart w:id="624" w:name="_Toc449117982"/>
      <w:bookmarkStart w:id="625" w:name="_Toc449118405"/>
      <w:bookmarkStart w:id="626" w:name="_Toc448756827"/>
      <w:bookmarkStart w:id="627" w:name="_Toc448757250"/>
      <w:bookmarkStart w:id="628" w:name="_Toc449117561"/>
      <w:bookmarkStart w:id="629" w:name="_Toc449117984"/>
      <w:bookmarkStart w:id="630" w:name="_Toc449118407"/>
      <w:bookmarkStart w:id="631" w:name="_Toc448756829"/>
      <w:bookmarkStart w:id="632" w:name="_Toc448757252"/>
      <w:bookmarkStart w:id="633" w:name="_Toc449117563"/>
      <w:bookmarkStart w:id="634" w:name="_Toc449117986"/>
      <w:bookmarkStart w:id="635" w:name="_Toc449118409"/>
      <w:bookmarkStart w:id="636" w:name="_Toc448756830"/>
      <w:bookmarkStart w:id="637" w:name="_Toc448757253"/>
      <w:bookmarkStart w:id="638" w:name="_Toc449117564"/>
      <w:bookmarkStart w:id="639" w:name="_Toc449117987"/>
      <w:bookmarkStart w:id="640" w:name="_Toc449118410"/>
      <w:bookmarkStart w:id="641" w:name="_Toc448756831"/>
      <w:bookmarkStart w:id="642" w:name="_Toc448757254"/>
      <w:bookmarkStart w:id="643" w:name="_Toc449117565"/>
      <w:bookmarkStart w:id="644" w:name="_Toc449117988"/>
      <w:bookmarkStart w:id="645" w:name="_Toc449118411"/>
      <w:bookmarkStart w:id="646" w:name="_Toc448756833"/>
      <w:bookmarkStart w:id="647" w:name="_Toc448757256"/>
      <w:bookmarkStart w:id="648" w:name="_Toc449117567"/>
      <w:bookmarkStart w:id="649" w:name="_Toc449117990"/>
      <w:bookmarkStart w:id="650" w:name="_Toc449118413"/>
      <w:bookmarkStart w:id="651" w:name="_Toc448756837"/>
      <w:bookmarkStart w:id="652" w:name="_Toc448757260"/>
      <w:bookmarkStart w:id="653" w:name="_Toc449117571"/>
      <w:bookmarkStart w:id="654" w:name="_Toc449117994"/>
      <w:bookmarkStart w:id="655" w:name="_Toc449118417"/>
      <w:bookmarkStart w:id="656" w:name="_Toc448756838"/>
      <w:bookmarkStart w:id="657" w:name="_Toc448757261"/>
      <w:bookmarkStart w:id="658" w:name="_Toc449117572"/>
      <w:bookmarkStart w:id="659" w:name="_Toc449117995"/>
      <w:bookmarkStart w:id="660" w:name="_Toc449118418"/>
      <w:bookmarkStart w:id="661" w:name="_Toc448756839"/>
      <w:bookmarkStart w:id="662" w:name="_Toc448757262"/>
      <w:bookmarkStart w:id="663" w:name="_Toc449117573"/>
      <w:bookmarkStart w:id="664" w:name="_Toc449117996"/>
      <w:bookmarkStart w:id="665" w:name="_Toc449118419"/>
      <w:bookmarkStart w:id="666" w:name="_Toc448756841"/>
      <w:bookmarkStart w:id="667" w:name="_Toc448757264"/>
      <w:bookmarkStart w:id="668" w:name="_Toc449117575"/>
      <w:bookmarkStart w:id="669" w:name="_Toc449117998"/>
      <w:bookmarkStart w:id="670" w:name="_Toc449118421"/>
      <w:bookmarkStart w:id="671" w:name="_Toc448756842"/>
      <w:bookmarkStart w:id="672" w:name="_Toc448757265"/>
      <w:bookmarkStart w:id="673" w:name="_Toc449117576"/>
      <w:bookmarkStart w:id="674" w:name="_Toc449117999"/>
      <w:bookmarkStart w:id="675" w:name="_Toc449118422"/>
      <w:bookmarkStart w:id="676" w:name="_Toc448756843"/>
      <w:bookmarkStart w:id="677" w:name="_Toc448757266"/>
      <w:bookmarkStart w:id="678" w:name="_Toc449117577"/>
      <w:bookmarkStart w:id="679" w:name="_Toc449118000"/>
      <w:bookmarkStart w:id="680" w:name="_Toc449118423"/>
      <w:bookmarkStart w:id="681" w:name="_Toc448756845"/>
      <w:bookmarkStart w:id="682" w:name="_Toc448757268"/>
      <w:bookmarkStart w:id="683" w:name="_Toc449117579"/>
      <w:bookmarkStart w:id="684" w:name="_Toc449118002"/>
      <w:bookmarkStart w:id="685" w:name="_Toc449118425"/>
      <w:bookmarkStart w:id="686" w:name="_Toc448756846"/>
      <w:bookmarkStart w:id="687" w:name="_Toc448757269"/>
      <w:bookmarkStart w:id="688" w:name="_Toc449117580"/>
      <w:bookmarkStart w:id="689" w:name="_Toc449118003"/>
      <w:bookmarkStart w:id="690" w:name="_Toc449118426"/>
      <w:bookmarkStart w:id="691" w:name="_Toc448756847"/>
      <w:bookmarkStart w:id="692" w:name="_Toc448757270"/>
      <w:bookmarkStart w:id="693" w:name="_Toc449117581"/>
      <w:bookmarkStart w:id="694" w:name="_Toc449118004"/>
      <w:bookmarkStart w:id="695" w:name="_Toc449118427"/>
      <w:bookmarkStart w:id="696" w:name="_Toc448756849"/>
      <w:bookmarkStart w:id="697" w:name="_Toc448757272"/>
      <w:bookmarkStart w:id="698" w:name="_Toc449117583"/>
      <w:bookmarkStart w:id="699" w:name="_Toc449118006"/>
      <w:bookmarkStart w:id="700" w:name="_Toc449118429"/>
      <w:bookmarkStart w:id="701" w:name="_Toc448756850"/>
      <w:bookmarkStart w:id="702" w:name="_Toc448757273"/>
      <w:bookmarkStart w:id="703" w:name="_Toc449117584"/>
      <w:bookmarkStart w:id="704" w:name="_Toc449118007"/>
      <w:bookmarkStart w:id="705" w:name="_Toc449118430"/>
      <w:bookmarkStart w:id="706" w:name="_Toc448756851"/>
      <w:bookmarkStart w:id="707" w:name="_Toc448757274"/>
      <w:bookmarkStart w:id="708" w:name="_Toc449117585"/>
      <w:bookmarkStart w:id="709" w:name="_Toc449118008"/>
      <w:bookmarkStart w:id="710" w:name="_Toc449118431"/>
      <w:bookmarkStart w:id="711" w:name="_Toc448756854"/>
      <w:bookmarkStart w:id="712" w:name="_Toc448757277"/>
      <w:bookmarkStart w:id="713" w:name="_Toc449117588"/>
      <w:bookmarkStart w:id="714" w:name="_Toc449118011"/>
      <w:bookmarkStart w:id="715" w:name="_Toc449118434"/>
      <w:bookmarkStart w:id="716" w:name="_Toc448756855"/>
      <w:bookmarkStart w:id="717" w:name="_Toc448757278"/>
      <w:bookmarkStart w:id="718" w:name="_Toc449117589"/>
      <w:bookmarkStart w:id="719" w:name="_Toc449118012"/>
      <w:bookmarkStart w:id="720" w:name="_Toc449118435"/>
      <w:bookmarkStart w:id="721" w:name="_Toc448756864"/>
      <w:bookmarkStart w:id="722" w:name="_Toc448757287"/>
      <w:bookmarkStart w:id="723" w:name="_Toc449117598"/>
      <w:bookmarkStart w:id="724" w:name="_Toc449118021"/>
      <w:bookmarkStart w:id="725" w:name="_Toc449118444"/>
      <w:bookmarkStart w:id="726" w:name="_Toc448756868"/>
      <w:bookmarkStart w:id="727" w:name="_Toc448757291"/>
      <w:bookmarkStart w:id="728" w:name="_Toc449117602"/>
      <w:bookmarkStart w:id="729" w:name="_Toc449118025"/>
      <w:bookmarkStart w:id="730" w:name="_Toc449118448"/>
      <w:bookmarkStart w:id="731" w:name="_Toc448756869"/>
      <w:bookmarkStart w:id="732" w:name="_Toc448757292"/>
      <w:bookmarkStart w:id="733" w:name="_Toc449117603"/>
      <w:bookmarkStart w:id="734" w:name="_Toc449118026"/>
      <w:bookmarkStart w:id="735" w:name="_Toc449118449"/>
      <w:bookmarkStart w:id="736" w:name="_Toc448756870"/>
      <w:bookmarkStart w:id="737" w:name="_Toc448757293"/>
      <w:bookmarkStart w:id="738" w:name="_Toc449117604"/>
      <w:bookmarkStart w:id="739" w:name="_Toc449118027"/>
      <w:bookmarkStart w:id="740" w:name="_Toc449118450"/>
      <w:bookmarkStart w:id="741" w:name="_Toc448756872"/>
      <w:bookmarkStart w:id="742" w:name="_Toc448757295"/>
      <w:bookmarkStart w:id="743" w:name="_Toc449117606"/>
      <w:bookmarkStart w:id="744" w:name="_Toc449118029"/>
      <w:bookmarkStart w:id="745" w:name="_Toc449118452"/>
      <w:bookmarkStart w:id="746" w:name="_Toc448756876"/>
      <w:bookmarkStart w:id="747" w:name="_Toc448757299"/>
      <w:bookmarkStart w:id="748" w:name="_Toc449117610"/>
      <w:bookmarkStart w:id="749" w:name="_Toc449118033"/>
      <w:bookmarkStart w:id="750" w:name="_Toc449118456"/>
      <w:bookmarkStart w:id="751" w:name="_Toc448756880"/>
      <w:bookmarkStart w:id="752" w:name="_Toc448757303"/>
      <w:bookmarkStart w:id="753" w:name="_Toc449117614"/>
      <w:bookmarkStart w:id="754" w:name="_Toc449118037"/>
      <w:bookmarkStart w:id="755" w:name="_Toc449118460"/>
      <w:bookmarkStart w:id="756" w:name="_Toc448756884"/>
      <w:bookmarkStart w:id="757" w:name="_Toc448757307"/>
      <w:bookmarkStart w:id="758" w:name="_Toc449117618"/>
      <w:bookmarkStart w:id="759" w:name="_Toc449118041"/>
      <w:bookmarkStart w:id="760" w:name="_Toc449118464"/>
      <w:bookmarkStart w:id="761" w:name="_Toc448756885"/>
      <w:bookmarkStart w:id="762" w:name="_Toc448757308"/>
      <w:bookmarkStart w:id="763" w:name="_Toc449117619"/>
      <w:bookmarkStart w:id="764" w:name="_Toc449118042"/>
      <w:bookmarkStart w:id="765" w:name="_Toc449118465"/>
      <w:bookmarkStart w:id="766" w:name="_Toc448756886"/>
      <w:bookmarkStart w:id="767" w:name="_Toc448757309"/>
      <w:bookmarkStart w:id="768" w:name="_Toc449117620"/>
      <w:bookmarkStart w:id="769" w:name="_Toc449118043"/>
      <w:bookmarkStart w:id="770" w:name="_Toc449118466"/>
      <w:bookmarkStart w:id="771" w:name="_Toc448756888"/>
      <w:bookmarkStart w:id="772" w:name="_Toc448757311"/>
      <w:bookmarkStart w:id="773" w:name="_Toc449117622"/>
      <w:bookmarkStart w:id="774" w:name="_Toc449118045"/>
      <w:bookmarkStart w:id="775" w:name="_Toc449118468"/>
      <w:bookmarkStart w:id="776" w:name="_Toc448756892"/>
      <w:bookmarkStart w:id="777" w:name="_Toc448757315"/>
      <w:bookmarkStart w:id="778" w:name="_Toc449117626"/>
      <w:bookmarkStart w:id="779" w:name="_Toc449118049"/>
      <w:bookmarkStart w:id="780" w:name="_Toc449118472"/>
      <w:bookmarkStart w:id="781" w:name="_Toc448756896"/>
      <w:bookmarkStart w:id="782" w:name="_Toc448757319"/>
      <w:bookmarkStart w:id="783" w:name="_Toc449117630"/>
      <w:bookmarkStart w:id="784" w:name="_Toc449118053"/>
      <w:bookmarkStart w:id="785" w:name="_Toc449118476"/>
      <w:bookmarkStart w:id="786" w:name="_Toc448756897"/>
      <w:bookmarkStart w:id="787" w:name="_Toc448757320"/>
      <w:bookmarkStart w:id="788" w:name="_Toc449117631"/>
      <w:bookmarkStart w:id="789" w:name="_Toc449118054"/>
      <w:bookmarkStart w:id="790" w:name="_Toc449118477"/>
      <w:bookmarkStart w:id="791" w:name="_Toc448756898"/>
      <w:bookmarkStart w:id="792" w:name="_Toc448757321"/>
      <w:bookmarkStart w:id="793" w:name="_Toc449117632"/>
      <w:bookmarkStart w:id="794" w:name="_Toc449118055"/>
      <w:bookmarkStart w:id="795" w:name="_Toc449118478"/>
      <w:bookmarkStart w:id="796" w:name="_Toc448756900"/>
      <w:bookmarkStart w:id="797" w:name="_Toc448757323"/>
      <w:bookmarkStart w:id="798" w:name="_Toc449117634"/>
      <w:bookmarkStart w:id="799" w:name="_Toc449118057"/>
      <w:bookmarkStart w:id="800" w:name="_Toc449118480"/>
      <w:bookmarkStart w:id="801" w:name="_Toc448756904"/>
      <w:bookmarkStart w:id="802" w:name="_Toc448757327"/>
      <w:bookmarkStart w:id="803" w:name="_Toc449117638"/>
      <w:bookmarkStart w:id="804" w:name="_Toc449118061"/>
      <w:bookmarkStart w:id="805" w:name="_Toc449118484"/>
      <w:bookmarkStart w:id="806" w:name="_Toc448756908"/>
      <w:bookmarkStart w:id="807" w:name="_Toc448757331"/>
      <w:bookmarkStart w:id="808" w:name="_Toc449117642"/>
      <w:bookmarkStart w:id="809" w:name="_Toc449118065"/>
      <w:bookmarkStart w:id="810" w:name="_Toc449118488"/>
      <w:bookmarkStart w:id="811" w:name="_Toc448756909"/>
      <w:bookmarkStart w:id="812" w:name="_Toc448757332"/>
      <w:bookmarkStart w:id="813" w:name="_Toc449117643"/>
      <w:bookmarkStart w:id="814" w:name="_Toc449118066"/>
      <w:bookmarkStart w:id="815" w:name="_Toc449118489"/>
      <w:bookmarkStart w:id="816" w:name="_Toc448756910"/>
      <w:bookmarkStart w:id="817" w:name="_Toc448757333"/>
      <w:bookmarkStart w:id="818" w:name="_Toc449117644"/>
      <w:bookmarkStart w:id="819" w:name="_Toc449118067"/>
      <w:bookmarkStart w:id="820" w:name="_Toc449118490"/>
      <w:bookmarkStart w:id="821" w:name="_Toc448756912"/>
      <w:bookmarkStart w:id="822" w:name="_Toc448757335"/>
      <w:bookmarkStart w:id="823" w:name="_Toc449117646"/>
      <w:bookmarkStart w:id="824" w:name="_Toc449118069"/>
      <w:bookmarkStart w:id="825" w:name="_Toc449118492"/>
      <w:bookmarkStart w:id="826" w:name="_Toc448756916"/>
      <w:bookmarkStart w:id="827" w:name="_Toc448757339"/>
      <w:bookmarkStart w:id="828" w:name="_Toc449117650"/>
      <w:bookmarkStart w:id="829" w:name="_Toc449118073"/>
      <w:bookmarkStart w:id="830" w:name="_Toc449118496"/>
      <w:bookmarkStart w:id="831" w:name="_Toc448756920"/>
      <w:bookmarkStart w:id="832" w:name="_Toc448757343"/>
      <w:bookmarkStart w:id="833" w:name="_Toc449117654"/>
      <w:bookmarkStart w:id="834" w:name="_Toc449118077"/>
      <w:bookmarkStart w:id="835" w:name="_Toc449118500"/>
      <w:bookmarkStart w:id="836" w:name="_Toc448756924"/>
      <w:bookmarkStart w:id="837" w:name="_Toc448757347"/>
      <w:bookmarkStart w:id="838" w:name="_Toc449117658"/>
      <w:bookmarkStart w:id="839" w:name="_Toc449118081"/>
      <w:bookmarkStart w:id="840" w:name="_Toc449118504"/>
      <w:bookmarkStart w:id="841" w:name="_Toc448756928"/>
      <w:bookmarkStart w:id="842" w:name="_Toc448757351"/>
      <w:bookmarkStart w:id="843" w:name="_Toc449117662"/>
      <w:bookmarkStart w:id="844" w:name="_Toc449118085"/>
      <w:bookmarkStart w:id="845" w:name="_Toc449118508"/>
      <w:bookmarkStart w:id="846" w:name="_Toc448756932"/>
      <w:bookmarkStart w:id="847" w:name="_Toc448757355"/>
      <w:bookmarkStart w:id="848" w:name="_Toc449117666"/>
      <w:bookmarkStart w:id="849" w:name="_Toc449118089"/>
      <w:bookmarkStart w:id="850" w:name="_Toc449118512"/>
      <w:bookmarkStart w:id="851" w:name="_Toc448756933"/>
      <w:bookmarkStart w:id="852" w:name="_Toc448757356"/>
      <w:bookmarkStart w:id="853" w:name="_Toc449117667"/>
      <w:bookmarkStart w:id="854" w:name="_Toc449118090"/>
      <w:bookmarkStart w:id="855" w:name="_Toc449118513"/>
      <w:bookmarkStart w:id="856" w:name="_Toc448756934"/>
      <w:bookmarkStart w:id="857" w:name="_Toc448757357"/>
      <w:bookmarkStart w:id="858" w:name="_Toc449117668"/>
      <w:bookmarkStart w:id="859" w:name="_Toc449118091"/>
      <w:bookmarkStart w:id="860" w:name="_Toc449118514"/>
      <w:bookmarkStart w:id="861" w:name="_Toc448756936"/>
      <w:bookmarkStart w:id="862" w:name="_Toc448757359"/>
      <w:bookmarkStart w:id="863" w:name="_Toc449117670"/>
      <w:bookmarkStart w:id="864" w:name="_Toc449118093"/>
      <w:bookmarkStart w:id="865" w:name="_Toc449118516"/>
      <w:bookmarkStart w:id="866" w:name="_Toc448756940"/>
      <w:bookmarkStart w:id="867" w:name="_Toc448757363"/>
      <w:bookmarkStart w:id="868" w:name="_Toc449117674"/>
      <w:bookmarkStart w:id="869" w:name="_Toc449118097"/>
      <w:bookmarkStart w:id="870" w:name="_Toc449118520"/>
      <w:bookmarkStart w:id="871" w:name="_Toc448756944"/>
      <w:bookmarkStart w:id="872" w:name="_Toc448757367"/>
      <w:bookmarkStart w:id="873" w:name="_Toc449117678"/>
      <w:bookmarkStart w:id="874" w:name="_Toc449118101"/>
      <w:bookmarkStart w:id="875" w:name="_Toc449118524"/>
      <w:bookmarkStart w:id="876" w:name="_Toc448756948"/>
      <w:bookmarkStart w:id="877" w:name="_Toc448757371"/>
      <w:bookmarkStart w:id="878" w:name="_Toc449117682"/>
      <w:bookmarkStart w:id="879" w:name="_Toc449118105"/>
      <w:bookmarkStart w:id="880" w:name="_Toc449118528"/>
      <w:bookmarkStart w:id="881" w:name="_Toc448756949"/>
      <w:bookmarkStart w:id="882" w:name="_Toc448757372"/>
      <w:bookmarkStart w:id="883" w:name="_Toc449117683"/>
      <w:bookmarkStart w:id="884" w:name="_Toc449118106"/>
      <w:bookmarkStart w:id="885" w:name="_Toc449118529"/>
      <w:bookmarkStart w:id="886" w:name="_Toc448756952"/>
      <w:bookmarkStart w:id="887" w:name="_Toc448757375"/>
      <w:bookmarkStart w:id="888" w:name="_Toc449117686"/>
      <w:bookmarkStart w:id="889" w:name="_Toc449118109"/>
      <w:bookmarkStart w:id="890" w:name="_Toc449118532"/>
      <w:bookmarkStart w:id="891" w:name="_Toc448756956"/>
      <w:bookmarkStart w:id="892" w:name="_Toc448757379"/>
      <w:bookmarkStart w:id="893" w:name="_Toc449117690"/>
      <w:bookmarkStart w:id="894" w:name="_Toc449118113"/>
      <w:bookmarkStart w:id="895" w:name="_Toc449118536"/>
      <w:bookmarkStart w:id="896" w:name="_Toc448756960"/>
      <w:bookmarkStart w:id="897" w:name="_Toc448757383"/>
      <w:bookmarkStart w:id="898" w:name="_Toc449117694"/>
      <w:bookmarkStart w:id="899" w:name="_Toc449118117"/>
      <w:bookmarkStart w:id="900" w:name="_Toc449118540"/>
      <w:bookmarkStart w:id="901" w:name="_Toc448756964"/>
      <w:bookmarkStart w:id="902" w:name="_Toc448757387"/>
      <w:bookmarkStart w:id="903" w:name="_Toc449117698"/>
      <w:bookmarkStart w:id="904" w:name="_Toc449118121"/>
      <w:bookmarkStart w:id="905" w:name="_Toc449118544"/>
      <w:bookmarkStart w:id="906" w:name="_Toc448756968"/>
      <w:bookmarkStart w:id="907" w:name="_Toc448757391"/>
      <w:bookmarkStart w:id="908" w:name="_Toc449117702"/>
      <w:bookmarkStart w:id="909" w:name="_Toc449118125"/>
      <w:bookmarkStart w:id="910" w:name="_Toc449118548"/>
      <w:bookmarkStart w:id="911" w:name="_Toc448756973"/>
      <w:bookmarkStart w:id="912" w:name="_Toc448757396"/>
      <w:bookmarkStart w:id="913" w:name="_Toc449117707"/>
      <w:bookmarkStart w:id="914" w:name="_Toc449118130"/>
      <w:bookmarkStart w:id="915" w:name="_Toc449118553"/>
      <w:bookmarkStart w:id="916" w:name="_Toc448756977"/>
      <w:bookmarkStart w:id="917" w:name="_Toc448757400"/>
      <w:bookmarkStart w:id="918" w:name="_Toc449117711"/>
      <w:bookmarkStart w:id="919" w:name="_Toc449118134"/>
      <w:bookmarkStart w:id="920" w:name="_Toc449118557"/>
      <w:bookmarkStart w:id="921" w:name="_Toc448756981"/>
      <w:bookmarkStart w:id="922" w:name="_Toc448757404"/>
      <w:bookmarkStart w:id="923" w:name="_Toc449117715"/>
      <w:bookmarkStart w:id="924" w:name="_Toc449118138"/>
      <w:bookmarkStart w:id="925" w:name="_Toc449118561"/>
      <w:bookmarkStart w:id="926" w:name="_Toc448756985"/>
      <w:bookmarkStart w:id="927" w:name="_Toc448757408"/>
      <w:bookmarkStart w:id="928" w:name="_Toc449117719"/>
      <w:bookmarkStart w:id="929" w:name="_Toc449118142"/>
      <w:bookmarkStart w:id="930" w:name="_Toc449118565"/>
      <w:bookmarkStart w:id="931" w:name="_Toc448756989"/>
      <w:bookmarkStart w:id="932" w:name="_Toc448757412"/>
      <w:bookmarkStart w:id="933" w:name="_Toc449117723"/>
      <w:bookmarkStart w:id="934" w:name="_Toc449118146"/>
      <w:bookmarkStart w:id="935" w:name="_Toc449118569"/>
      <w:bookmarkStart w:id="936" w:name="_Toc448756990"/>
      <w:bookmarkStart w:id="937" w:name="_Toc448757413"/>
      <w:bookmarkStart w:id="938" w:name="_Toc449117724"/>
      <w:bookmarkStart w:id="939" w:name="_Toc449118147"/>
      <w:bookmarkStart w:id="940" w:name="_Toc449118570"/>
      <w:bookmarkStart w:id="941" w:name="_Toc448756991"/>
      <w:bookmarkStart w:id="942" w:name="_Toc448757414"/>
      <w:bookmarkStart w:id="943" w:name="_Toc449117725"/>
      <w:bookmarkStart w:id="944" w:name="_Toc449118148"/>
      <w:bookmarkStart w:id="945" w:name="_Toc449118571"/>
      <w:bookmarkStart w:id="946" w:name="_Toc448756993"/>
      <w:bookmarkStart w:id="947" w:name="_Toc448757416"/>
      <w:bookmarkStart w:id="948" w:name="_Toc449117727"/>
      <w:bookmarkStart w:id="949" w:name="_Toc449118150"/>
      <w:bookmarkStart w:id="950" w:name="_Toc449118573"/>
      <w:bookmarkStart w:id="951" w:name="_Toc448756994"/>
      <w:bookmarkStart w:id="952" w:name="_Toc448757417"/>
      <w:bookmarkStart w:id="953" w:name="_Toc449117728"/>
      <w:bookmarkStart w:id="954" w:name="_Toc449118151"/>
      <w:bookmarkStart w:id="955" w:name="_Toc449118574"/>
      <w:bookmarkStart w:id="956" w:name="_Toc448756995"/>
      <w:bookmarkStart w:id="957" w:name="_Toc448757418"/>
      <w:bookmarkStart w:id="958" w:name="_Toc449117729"/>
      <w:bookmarkStart w:id="959" w:name="_Toc449118152"/>
      <w:bookmarkStart w:id="960" w:name="_Toc449118575"/>
      <w:bookmarkStart w:id="961" w:name="_Toc448756997"/>
      <w:bookmarkStart w:id="962" w:name="_Toc448757420"/>
      <w:bookmarkStart w:id="963" w:name="_Toc449117731"/>
      <w:bookmarkStart w:id="964" w:name="_Toc449118154"/>
      <w:bookmarkStart w:id="965" w:name="_Toc449118577"/>
      <w:bookmarkStart w:id="966" w:name="_Toc448756998"/>
      <w:bookmarkStart w:id="967" w:name="_Toc448757421"/>
      <w:bookmarkStart w:id="968" w:name="_Toc449117732"/>
      <w:bookmarkStart w:id="969" w:name="_Toc449118155"/>
      <w:bookmarkStart w:id="970" w:name="_Toc449118578"/>
      <w:bookmarkStart w:id="971" w:name="_Toc448756999"/>
      <w:bookmarkStart w:id="972" w:name="_Toc448757422"/>
      <w:bookmarkStart w:id="973" w:name="_Toc449117733"/>
      <w:bookmarkStart w:id="974" w:name="_Toc449118156"/>
      <w:bookmarkStart w:id="975" w:name="_Toc449118579"/>
      <w:bookmarkStart w:id="976" w:name="_Toc448757001"/>
      <w:bookmarkStart w:id="977" w:name="_Toc448757424"/>
      <w:bookmarkStart w:id="978" w:name="_Toc449117735"/>
      <w:bookmarkStart w:id="979" w:name="_Toc449118158"/>
      <w:bookmarkStart w:id="980" w:name="_Toc449118581"/>
      <w:bookmarkStart w:id="981" w:name="_Toc448757002"/>
      <w:bookmarkStart w:id="982" w:name="_Toc448757425"/>
      <w:bookmarkStart w:id="983" w:name="_Toc449117736"/>
      <w:bookmarkStart w:id="984" w:name="_Toc449118159"/>
      <w:bookmarkStart w:id="985" w:name="_Toc449118582"/>
      <w:bookmarkStart w:id="986" w:name="_Toc448757003"/>
      <w:bookmarkStart w:id="987" w:name="_Toc448757426"/>
      <w:bookmarkStart w:id="988" w:name="_Toc449117737"/>
      <w:bookmarkStart w:id="989" w:name="_Toc449118160"/>
      <w:bookmarkStart w:id="990" w:name="_Toc449118583"/>
      <w:bookmarkStart w:id="991" w:name="_Toc448757005"/>
      <w:bookmarkStart w:id="992" w:name="_Toc448757428"/>
      <w:bookmarkStart w:id="993" w:name="_Toc449117739"/>
      <w:bookmarkStart w:id="994" w:name="_Toc449118162"/>
      <w:bookmarkStart w:id="995" w:name="_Toc449118585"/>
      <w:bookmarkStart w:id="996" w:name="_Toc448757009"/>
      <w:bookmarkStart w:id="997" w:name="_Toc448757432"/>
      <w:bookmarkStart w:id="998" w:name="_Toc449117743"/>
      <w:bookmarkStart w:id="999" w:name="_Toc449118166"/>
      <w:bookmarkStart w:id="1000" w:name="_Toc449118589"/>
      <w:bookmarkStart w:id="1001" w:name="_Toc448757010"/>
      <w:bookmarkStart w:id="1002" w:name="_Toc448757433"/>
      <w:bookmarkStart w:id="1003" w:name="_Toc449117744"/>
      <w:bookmarkStart w:id="1004" w:name="_Toc449118167"/>
      <w:bookmarkStart w:id="1005" w:name="_Toc449118590"/>
      <w:bookmarkStart w:id="1006" w:name="_Toc448757013"/>
      <w:bookmarkStart w:id="1007" w:name="_Toc448757436"/>
      <w:bookmarkStart w:id="1008" w:name="_Toc449117747"/>
      <w:bookmarkStart w:id="1009" w:name="_Toc449118170"/>
      <w:bookmarkStart w:id="1010" w:name="_Toc449118593"/>
      <w:bookmarkStart w:id="1011" w:name="_Toc448757014"/>
      <w:bookmarkStart w:id="1012" w:name="_Toc448757437"/>
      <w:bookmarkStart w:id="1013" w:name="_Toc449117748"/>
      <w:bookmarkStart w:id="1014" w:name="_Toc449118171"/>
      <w:bookmarkStart w:id="1015" w:name="_Toc449118594"/>
      <w:bookmarkStart w:id="1016" w:name="_Toc448757015"/>
      <w:bookmarkStart w:id="1017" w:name="_Toc448757438"/>
      <w:bookmarkStart w:id="1018" w:name="_Toc449117749"/>
      <w:bookmarkStart w:id="1019" w:name="_Toc449118172"/>
      <w:bookmarkStart w:id="1020" w:name="_Toc449118595"/>
      <w:bookmarkStart w:id="1021" w:name="_Toc448757017"/>
      <w:bookmarkStart w:id="1022" w:name="_Toc448757440"/>
      <w:bookmarkStart w:id="1023" w:name="_Toc449117751"/>
      <w:bookmarkStart w:id="1024" w:name="_Toc449118174"/>
      <w:bookmarkStart w:id="1025" w:name="_Toc449118597"/>
      <w:bookmarkStart w:id="1026" w:name="_Toc448757018"/>
      <w:bookmarkStart w:id="1027" w:name="_Toc448757441"/>
      <w:bookmarkStart w:id="1028" w:name="_Toc449117752"/>
      <w:bookmarkStart w:id="1029" w:name="_Toc449118175"/>
      <w:bookmarkStart w:id="1030" w:name="_Toc449118598"/>
      <w:bookmarkStart w:id="1031" w:name="_Toc448757021"/>
      <w:bookmarkStart w:id="1032" w:name="_Toc448757444"/>
      <w:bookmarkStart w:id="1033" w:name="_Toc449117755"/>
      <w:bookmarkStart w:id="1034" w:name="_Toc449118178"/>
      <w:bookmarkStart w:id="1035" w:name="_Toc449118601"/>
      <w:bookmarkStart w:id="1036" w:name="_Toc448757022"/>
      <w:bookmarkStart w:id="1037" w:name="_Toc448757445"/>
      <w:bookmarkStart w:id="1038" w:name="_Toc449117756"/>
      <w:bookmarkStart w:id="1039" w:name="_Toc449118179"/>
      <w:bookmarkStart w:id="1040" w:name="_Toc449118602"/>
      <w:bookmarkStart w:id="1041" w:name="_Toc448757025"/>
      <w:bookmarkStart w:id="1042" w:name="_Toc448757448"/>
      <w:bookmarkStart w:id="1043" w:name="_Toc449117759"/>
      <w:bookmarkStart w:id="1044" w:name="_Toc449118182"/>
      <w:bookmarkStart w:id="1045" w:name="_Toc449118605"/>
      <w:bookmarkStart w:id="1046" w:name="_Toc448757026"/>
      <w:bookmarkStart w:id="1047" w:name="_Toc448757449"/>
      <w:bookmarkStart w:id="1048" w:name="_Toc449117760"/>
      <w:bookmarkStart w:id="1049" w:name="_Toc449118183"/>
      <w:bookmarkStart w:id="1050" w:name="_Toc449118606"/>
      <w:bookmarkStart w:id="1051" w:name="_Toc448757027"/>
      <w:bookmarkStart w:id="1052" w:name="_Toc448757450"/>
      <w:bookmarkStart w:id="1053" w:name="_Toc449117761"/>
      <w:bookmarkStart w:id="1054" w:name="_Toc449118184"/>
      <w:bookmarkStart w:id="1055" w:name="_Toc449118607"/>
      <w:bookmarkStart w:id="1056" w:name="_Toc448757029"/>
      <w:bookmarkStart w:id="1057" w:name="_Toc448757452"/>
      <w:bookmarkStart w:id="1058" w:name="_Toc449117763"/>
      <w:bookmarkStart w:id="1059" w:name="_Toc449118186"/>
      <w:bookmarkStart w:id="1060" w:name="_Toc449118609"/>
      <w:bookmarkStart w:id="1061" w:name="_Toc448757030"/>
      <w:bookmarkStart w:id="1062" w:name="_Toc448757453"/>
      <w:bookmarkStart w:id="1063" w:name="_Toc449117764"/>
      <w:bookmarkStart w:id="1064" w:name="_Toc449118187"/>
      <w:bookmarkStart w:id="1065" w:name="_Toc449118610"/>
      <w:bookmarkStart w:id="1066" w:name="_Toc448757031"/>
      <w:bookmarkStart w:id="1067" w:name="_Toc448757454"/>
      <w:bookmarkStart w:id="1068" w:name="_Toc449117765"/>
      <w:bookmarkStart w:id="1069" w:name="_Toc449118188"/>
      <w:bookmarkStart w:id="1070" w:name="_Toc449118611"/>
      <w:bookmarkStart w:id="1071" w:name="_Toc448757033"/>
      <w:bookmarkStart w:id="1072" w:name="_Toc448757456"/>
      <w:bookmarkStart w:id="1073" w:name="_Toc449117767"/>
      <w:bookmarkStart w:id="1074" w:name="_Toc449118190"/>
      <w:bookmarkStart w:id="1075" w:name="_Toc449118613"/>
      <w:bookmarkStart w:id="1076" w:name="_Toc448757037"/>
      <w:bookmarkStart w:id="1077" w:name="_Toc448757460"/>
      <w:bookmarkStart w:id="1078" w:name="_Toc449117771"/>
      <w:bookmarkStart w:id="1079" w:name="_Toc449118194"/>
      <w:bookmarkStart w:id="1080" w:name="_Toc449118617"/>
      <w:bookmarkStart w:id="1081" w:name="_Toc448757038"/>
      <w:bookmarkStart w:id="1082" w:name="_Toc448757461"/>
      <w:bookmarkStart w:id="1083" w:name="_Toc449117772"/>
      <w:bookmarkStart w:id="1084" w:name="_Toc449118195"/>
      <w:bookmarkStart w:id="1085" w:name="_Toc449118618"/>
      <w:bookmarkStart w:id="1086" w:name="_Toc448757041"/>
      <w:bookmarkStart w:id="1087" w:name="_Toc448757464"/>
      <w:bookmarkStart w:id="1088" w:name="_Toc449117775"/>
      <w:bookmarkStart w:id="1089" w:name="_Toc449118198"/>
      <w:bookmarkStart w:id="1090" w:name="_Toc449118621"/>
      <w:bookmarkStart w:id="1091" w:name="_Toc447141638"/>
      <w:bookmarkStart w:id="1092" w:name="_Toc479788722"/>
      <w:bookmarkStart w:id="1093" w:name="_Toc481488919"/>
      <w:bookmarkStart w:id="1094" w:name="_Toc481489555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r w:rsidRPr="00CE198A">
        <w:rPr>
          <w:rFonts w:ascii="Times New Roman" w:hAnsi="Times New Roman" w:cs="Times New Roman"/>
          <w:sz w:val="28"/>
          <w:szCs w:val="28"/>
        </w:rPr>
        <w:lastRenderedPageBreak/>
        <w:t xml:space="preserve">Общие сведения об </w:t>
      </w:r>
      <w:bookmarkEnd w:id="1091"/>
      <w:r w:rsidR="008D1673" w:rsidRPr="00CE198A">
        <w:rPr>
          <w:rFonts w:ascii="Times New Roman" w:hAnsi="Times New Roman" w:cs="Times New Roman"/>
          <w:sz w:val="28"/>
          <w:szCs w:val="28"/>
        </w:rPr>
        <w:t>ИС</w:t>
      </w:r>
      <w:bookmarkEnd w:id="1092"/>
      <w:bookmarkEnd w:id="1093"/>
      <w:bookmarkEnd w:id="1094"/>
    </w:p>
    <w:p w14:paraId="599464C2" w14:textId="77777777" w:rsidR="00E96207" w:rsidRPr="00CE198A" w:rsidRDefault="00E75469" w:rsidP="00E75469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095" w:name="_Toc447141639"/>
      <w:bookmarkStart w:id="1096" w:name="_Toc479788723"/>
      <w:bookmarkStart w:id="1097" w:name="_Toc481488920"/>
      <w:bookmarkStart w:id="1098" w:name="_Toc481489556"/>
      <w:r w:rsidRPr="00CE198A">
        <w:rPr>
          <w:rFonts w:ascii="Times New Roman" w:hAnsi="Times New Roman" w:cs="Times New Roman"/>
          <w:sz w:val="28"/>
          <w:szCs w:val="28"/>
        </w:rPr>
        <w:t xml:space="preserve">Наименование </w:t>
      </w:r>
      <w:r w:rsidR="008D1673" w:rsidRPr="00CE198A">
        <w:rPr>
          <w:rFonts w:ascii="Times New Roman" w:hAnsi="Times New Roman" w:cs="Times New Roman"/>
          <w:sz w:val="28"/>
          <w:szCs w:val="28"/>
        </w:rPr>
        <w:t>ИС</w:t>
      </w:r>
      <w:bookmarkEnd w:id="196"/>
      <w:bookmarkEnd w:id="1095"/>
      <w:bookmarkEnd w:id="1096"/>
      <w:bookmarkEnd w:id="1097"/>
      <w:bookmarkEnd w:id="1098"/>
    </w:p>
    <w:p w14:paraId="2CEA463D" w14:textId="26BCEC82" w:rsidR="00B84121" w:rsidRPr="00CE198A" w:rsidRDefault="00A71A8F" w:rsidP="0072296B">
      <w:pPr>
        <w:rPr>
          <w:sz w:val="28"/>
          <w:szCs w:val="28"/>
        </w:rPr>
      </w:pPr>
      <w:r w:rsidRPr="00CE198A">
        <w:rPr>
          <w:b/>
          <w:sz w:val="28"/>
          <w:szCs w:val="28"/>
        </w:rPr>
        <w:t xml:space="preserve">Полное наименование </w:t>
      </w:r>
      <w:r w:rsidR="009C375C" w:rsidRPr="00CE198A">
        <w:rPr>
          <w:b/>
          <w:sz w:val="28"/>
          <w:szCs w:val="28"/>
        </w:rPr>
        <w:t>системы:</w:t>
      </w:r>
      <w:r w:rsidRPr="00CE198A">
        <w:rPr>
          <w:sz w:val="28"/>
          <w:szCs w:val="28"/>
        </w:rPr>
        <w:t xml:space="preserve"> </w:t>
      </w:r>
      <w:del w:id="1099" w:author="Constantine Smirnov" w:date="2023-06-07T02:43:00Z">
        <w:r w:rsidR="005F31B2" w:rsidRPr="00CE198A" w:rsidDel="007C6E3D">
          <w:rPr>
            <w:sz w:val="28"/>
            <w:szCs w:val="28"/>
          </w:rPr>
          <w:fldChar w:fldCharType="begin"/>
        </w:r>
        <w:r w:rsidR="005F31B2" w:rsidRPr="00CE198A" w:rsidDel="007C6E3D">
          <w:rPr>
            <w:sz w:val="28"/>
            <w:szCs w:val="28"/>
          </w:rPr>
          <w:delInstrText xml:space="preserve"> DOCPROPERTY  Система  \* MERGEFORMAT </w:delInstrText>
        </w:r>
        <w:r w:rsidR="005F31B2" w:rsidRPr="00CE198A" w:rsidDel="007C6E3D">
          <w:rPr>
            <w:sz w:val="28"/>
            <w:szCs w:val="28"/>
          </w:rPr>
          <w:fldChar w:fldCharType="separate"/>
        </w:r>
        <w:r w:rsidR="005A0256" w:rsidRPr="00CE198A" w:rsidDel="007C6E3D">
          <w:rPr>
            <w:bCs/>
            <w:sz w:val="28"/>
            <w:szCs w:val="28"/>
          </w:rPr>
          <w:delText>Портал спутниковых геоинформационных данных и сервисов</w:delText>
        </w:r>
        <w:r w:rsidR="005A0256" w:rsidRPr="00CE198A" w:rsidDel="007C6E3D">
          <w:rPr>
            <w:sz w:val="28"/>
            <w:szCs w:val="28"/>
          </w:rPr>
          <w:delText xml:space="preserve"> морской отрасли</w:delText>
        </w:r>
        <w:r w:rsidR="005F31B2" w:rsidRPr="00CE198A" w:rsidDel="007C6E3D">
          <w:rPr>
            <w:sz w:val="28"/>
            <w:szCs w:val="28"/>
          </w:rPr>
          <w:fldChar w:fldCharType="end"/>
        </w:r>
        <w:r w:rsidR="00B84121" w:rsidRPr="00CE198A" w:rsidDel="007C6E3D">
          <w:rPr>
            <w:sz w:val="28"/>
            <w:szCs w:val="28"/>
          </w:rPr>
          <w:delText>.</w:delText>
        </w:r>
      </w:del>
    </w:p>
    <w:p w14:paraId="32954AE2" w14:textId="50800E4B" w:rsidR="00B84121" w:rsidRPr="00CE198A" w:rsidRDefault="00A71A8F" w:rsidP="00A71A8F">
      <w:pPr>
        <w:rPr>
          <w:sz w:val="28"/>
          <w:szCs w:val="28"/>
        </w:rPr>
      </w:pPr>
      <w:r w:rsidRPr="00CE198A">
        <w:rPr>
          <w:b/>
          <w:sz w:val="28"/>
          <w:szCs w:val="28"/>
        </w:rPr>
        <w:t xml:space="preserve">Условное обозначение </w:t>
      </w:r>
      <w:r w:rsidR="009C375C" w:rsidRPr="00CE198A">
        <w:rPr>
          <w:b/>
          <w:sz w:val="28"/>
          <w:szCs w:val="28"/>
        </w:rPr>
        <w:t>системы</w:t>
      </w:r>
      <w:r w:rsidRPr="00CE198A">
        <w:rPr>
          <w:b/>
          <w:sz w:val="28"/>
          <w:szCs w:val="28"/>
        </w:rPr>
        <w:t>:</w:t>
      </w:r>
      <w:r w:rsidR="00471ABC" w:rsidRPr="00CE198A">
        <w:rPr>
          <w:b/>
          <w:sz w:val="28"/>
          <w:szCs w:val="28"/>
        </w:rPr>
        <w:t xml:space="preserve"> </w:t>
      </w:r>
      <w:r w:rsidR="008C6329" w:rsidRPr="00CE198A">
        <w:rPr>
          <w:sz w:val="28"/>
          <w:szCs w:val="28"/>
        </w:rPr>
        <w:t>Система</w:t>
      </w:r>
      <w:r w:rsidR="00B84121" w:rsidRPr="00CE198A">
        <w:rPr>
          <w:sz w:val="28"/>
          <w:szCs w:val="28"/>
        </w:rPr>
        <w:t>.</w:t>
      </w:r>
    </w:p>
    <w:p w14:paraId="1E872EBE" w14:textId="0B0F44B6" w:rsidR="008458CE" w:rsidRPr="00CE198A" w:rsidRDefault="008458CE" w:rsidP="008458CE">
      <w:pPr>
        <w:rPr>
          <w:sz w:val="28"/>
          <w:szCs w:val="28"/>
        </w:rPr>
      </w:pPr>
      <w:r w:rsidRPr="00CE198A">
        <w:rPr>
          <w:b/>
          <w:sz w:val="28"/>
          <w:szCs w:val="28"/>
        </w:rPr>
        <w:t>Полное наименование подсистемы:</w:t>
      </w:r>
      <w:r w:rsidRPr="00CE198A">
        <w:rPr>
          <w:sz w:val="28"/>
          <w:szCs w:val="28"/>
        </w:rPr>
        <w:t xml:space="preserve"> </w:t>
      </w:r>
      <w:del w:id="1100" w:author="Constantine Smirnov" w:date="2023-06-07T02:43:00Z">
        <w:r w:rsidR="005F31B2" w:rsidRPr="00CE198A" w:rsidDel="007C6E3D">
          <w:rPr>
            <w:sz w:val="28"/>
            <w:szCs w:val="28"/>
          </w:rPr>
          <w:fldChar w:fldCharType="begin"/>
        </w:r>
        <w:r w:rsidR="005F31B2" w:rsidRPr="00CE198A" w:rsidDel="007C6E3D">
          <w:rPr>
            <w:sz w:val="28"/>
            <w:szCs w:val="28"/>
          </w:rPr>
          <w:delInstrText xml:space="preserve"> DOCPROPERTY  Подсистема  \* MERGEFORMAT </w:delInstrText>
        </w:r>
        <w:r w:rsidR="005F31B2" w:rsidRPr="00CE198A" w:rsidDel="007C6E3D">
          <w:rPr>
            <w:sz w:val="28"/>
            <w:szCs w:val="28"/>
          </w:rPr>
          <w:fldChar w:fldCharType="separate"/>
        </w:r>
        <w:r w:rsidR="005A0256" w:rsidRPr="00CE198A" w:rsidDel="007C6E3D">
          <w:rPr>
            <w:bCs/>
            <w:sz w:val="28"/>
            <w:szCs w:val="28"/>
          </w:rPr>
          <w:delText>Мобильное приложение Портала спутниковых геоинформационных данных</w:delText>
        </w:r>
        <w:r w:rsidR="005A0256" w:rsidRPr="00CE198A" w:rsidDel="007C6E3D">
          <w:rPr>
            <w:sz w:val="28"/>
            <w:szCs w:val="28"/>
          </w:rPr>
          <w:delText xml:space="preserve"> и сервисов</w:delText>
        </w:r>
        <w:r w:rsidR="005A0256" w:rsidRPr="00CE198A" w:rsidDel="007C6E3D">
          <w:rPr>
            <w:bCs/>
            <w:sz w:val="28"/>
            <w:szCs w:val="28"/>
          </w:rPr>
          <w:delText xml:space="preserve"> морской отрасли</w:delText>
        </w:r>
        <w:r w:rsidR="005F31B2" w:rsidRPr="00CE198A" w:rsidDel="007C6E3D">
          <w:rPr>
            <w:bCs/>
            <w:sz w:val="28"/>
            <w:szCs w:val="28"/>
          </w:rPr>
          <w:fldChar w:fldCharType="end"/>
        </w:r>
        <w:r w:rsidRPr="00CE198A" w:rsidDel="007C6E3D">
          <w:rPr>
            <w:sz w:val="28"/>
            <w:szCs w:val="28"/>
          </w:rPr>
          <w:delText>.</w:delText>
        </w:r>
      </w:del>
    </w:p>
    <w:p w14:paraId="4318EDF7" w14:textId="67AF26BC" w:rsidR="008458CE" w:rsidRPr="00CE198A" w:rsidRDefault="008458CE" w:rsidP="008458CE">
      <w:pPr>
        <w:rPr>
          <w:sz w:val="28"/>
          <w:szCs w:val="28"/>
        </w:rPr>
      </w:pPr>
      <w:r w:rsidRPr="00CE198A">
        <w:rPr>
          <w:b/>
          <w:sz w:val="28"/>
          <w:szCs w:val="28"/>
        </w:rPr>
        <w:t xml:space="preserve">Условное обозначение подсистемы: </w:t>
      </w:r>
      <w:r w:rsidRPr="00CE198A">
        <w:rPr>
          <w:sz w:val="28"/>
          <w:szCs w:val="28"/>
        </w:rPr>
        <w:t xml:space="preserve">Решение, </w:t>
      </w:r>
      <w:r w:rsidR="00000000" w:rsidRPr="00CE198A">
        <w:rPr>
          <w:sz w:val="28"/>
          <w:szCs w:val="28"/>
        </w:rPr>
        <w:fldChar w:fldCharType="begin"/>
      </w:r>
      <w:r w:rsidR="00000000" w:rsidRPr="00CE198A">
        <w:rPr>
          <w:sz w:val="28"/>
          <w:szCs w:val="28"/>
        </w:rPr>
        <w:instrText xml:space="preserve"> DOCPROPERTY  Подсистема_кратк  \* MERGEFORMAT </w:instrText>
      </w:r>
      <w:r w:rsidR="00000000" w:rsidRPr="00CE198A">
        <w:rPr>
          <w:sz w:val="28"/>
          <w:szCs w:val="28"/>
        </w:rPr>
        <w:fldChar w:fldCharType="separate"/>
      </w:r>
      <w:r w:rsidR="005A0256" w:rsidRPr="00CE198A">
        <w:rPr>
          <w:bCs/>
          <w:sz w:val="28"/>
          <w:szCs w:val="28"/>
        </w:rPr>
        <w:t>Подсистема</w:t>
      </w:r>
      <w:r w:rsidR="00000000" w:rsidRPr="00CE198A">
        <w:rPr>
          <w:bCs/>
          <w:sz w:val="28"/>
          <w:szCs w:val="28"/>
        </w:rPr>
        <w:fldChar w:fldCharType="end"/>
      </w:r>
      <w:r w:rsidRPr="00CE198A">
        <w:rPr>
          <w:sz w:val="28"/>
          <w:szCs w:val="28"/>
        </w:rPr>
        <w:t>.</w:t>
      </w:r>
    </w:p>
    <w:p w14:paraId="246686D6" w14:textId="3A7CD2D6" w:rsidR="00E75469" w:rsidRPr="00CE198A" w:rsidRDefault="00E75469" w:rsidP="00E75469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101" w:name="_Toc445321086"/>
      <w:bookmarkStart w:id="1102" w:name="_Ref445322388"/>
      <w:bookmarkStart w:id="1103" w:name="_Toc447141642"/>
      <w:bookmarkStart w:id="1104" w:name="_Toc479788724"/>
      <w:bookmarkStart w:id="1105" w:name="_Toc481488921"/>
      <w:bookmarkStart w:id="1106" w:name="_Toc481489557"/>
      <w:r w:rsidRPr="00CE198A">
        <w:rPr>
          <w:rFonts w:ascii="Times New Roman" w:hAnsi="Times New Roman" w:cs="Times New Roman"/>
          <w:sz w:val="28"/>
          <w:szCs w:val="28"/>
        </w:rPr>
        <w:t>Наименования орга</w:t>
      </w:r>
      <w:r w:rsidR="00E16F0F" w:rsidRPr="00CE198A">
        <w:rPr>
          <w:rFonts w:ascii="Times New Roman" w:hAnsi="Times New Roman" w:cs="Times New Roman"/>
          <w:sz w:val="28"/>
          <w:szCs w:val="28"/>
        </w:rPr>
        <w:t xml:space="preserve">низации-заказчика и организаций — </w:t>
      </w:r>
      <w:r w:rsidRPr="00CE198A">
        <w:rPr>
          <w:rFonts w:ascii="Times New Roman" w:hAnsi="Times New Roman" w:cs="Times New Roman"/>
          <w:sz w:val="28"/>
          <w:szCs w:val="28"/>
        </w:rPr>
        <w:t>участников работ</w:t>
      </w:r>
      <w:bookmarkEnd w:id="1101"/>
      <w:bookmarkEnd w:id="1102"/>
      <w:bookmarkEnd w:id="1103"/>
      <w:bookmarkEnd w:id="1104"/>
      <w:bookmarkEnd w:id="1105"/>
      <w:bookmarkEnd w:id="1106"/>
    </w:p>
    <w:p w14:paraId="0C4F8534" w14:textId="62EEA36A" w:rsidR="000B6E27" w:rsidRPr="00CE198A" w:rsidRDefault="0072296B" w:rsidP="00E16F0F">
      <w:pPr>
        <w:rPr>
          <w:sz w:val="28"/>
          <w:szCs w:val="28"/>
        </w:rPr>
      </w:pPr>
      <w:r w:rsidRPr="00CE198A">
        <w:rPr>
          <w:sz w:val="28"/>
          <w:szCs w:val="28"/>
        </w:rPr>
        <w:t>Заказчиком работ является</w:t>
      </w:r>
      <w:ins w:id="1107" w:author="Constantine Smirnov" w:date="2023-06-07T02:44:00Z">
        <w:r w:rsidR="00F34FF6" w:rsidRPr="00CE198A">
          <w:rPr>
            <w:sz w:val="28"/>
            <w:szCs w:val="28"/>
          </w:rPr>
          <w:t xml:space="preserve"> </w:t>
        </w:r>
      </w:ins>
      <w:del w:id="1108" w:author="Constantine Smirnov" w:date="2023-06-07T02:44:00Z">
        <w:r w:rsidRPr="00CE198A" w:rsidDel="00F34FF6">
          <w:rPr>
            <w:sz w:val="28"/>
            <w:szCs w:val="28"/>
          </w:rPr>
          <w:delText xml:space="preserve"> </w:delText>
        </w:r>
        <w:r w:rsidR="005F31B2" w:rsidRPr="00CE198A" w:rsidDel="00F34FF6">
          <w:rPr>
            <w:sz w:val="28"/>
            <w:szCs w:val="28"/>
          </w:rPr>
          <w:fldChar w:fldCharType="begin"/>
        </w:r>
        <w:r w:rsidR="005F31B2" w:rsidRPr="00CE198A" w:rsidDel="00F34FF6">
          <w:rPr>
            <w:sz w:val="28"/>
            <w:szCs w:val="28"/>
          </w:rPr>
          <w:delInstrText xml:space="preserve"> DOCPROPERTY  Заказчик  \* MERGEFORMAT </w:delInstrText>
        </w:r>
        <w:r w:rsidR="005F31B2" w:rsidRPr="00CE198A" w:rsidDel="00F34FF6">
          <w:rPr>
            <w:sz w:val="28"/>
            <w:szCs w:val="28"/>
          </w:rPr>
          <w:fldChar w:fldCharType="separate"/>
        </w:r>
        <w:r w:rsidR="005A0256" w:rsidRPr="00CE198A" w:rsidDel="00F34FF6">
          <w:rPr>
            <w:sz w:val="28"/>
            <w:szCs w:val="28"/>
          </w:rPr>
          <w:delText>ООО Инженерно-технологический центр «СКАНЭКС»</w:delText>
        </w:r>
        <w:r w:rsidR="005F31B2" w:rsidRPr="00CE198A" w:rsidDel="00F34FF6">
          <w:rPr>
            <w:sz w:val="28"/>
            <w:szCs w:val="28"/>
          </w:rPr>
          <w:fldChar w:fldCharType="end"/>
        </w:r>
        <w:r w:rsidRPr="00CE198A" w:rsidDel="00F34FF6">
          <w:rPr>
            <w:sz w:val="28"/>
            <w:szCs w:val="28"/>
          </w:rPr>
          <w:delText>.</w:delText>
        </w:r>
      </w:del>
    </w:p>
    <w:p w14:paraId="1911A19B" w14:textId="77777777" w:rsidR="000B6E27" w:rsidRPr="00CE198A" w:rsidRDefault="00346B04" w:rsidP="00E16F0F">
      <w:pPr>
        <w:rPr>
          <w:sz w:val="28"/>
          <w:szCs w:val="28"/>
        </w:rPr>
      </w:pPr>
      <w:r w:rsidRPr="00CE198A">
        <w:rPr>
          <w:sz w:val="28"/>
          <w:szCs w:val="28"/>
        </w:rPr>
        <w:t>Исполнителем</w:t>
      </w:r>
      <w:r w:rsidR="00906086" w:rsidRPr="00CE198A">
        <w:rPr>
          <w:sz w:val="28"/>
          <w:szCs w:val="28"/>
        </w:rPr>
        <w:t xml:space="preserve"> </w:t>
      </w:r>
      <w:r w:rsidR="0072296B" w:rsidRPr="00CE198A">
        <w:rPr>
          <w:sz w:val="28"/>
          <w:szCs w:val="28"/>
        </w:rPr>
        <w:t xml:space="preserve">является </w:t>
      </w:r>
      <w:r w:rsidR="00865DB0" w:rsidRPr="00CE198A">
        <w:rPr>
          <w:sz w:val="28"/>
          <w:szCs w:val="28"/>
        </w:rPr>
        <w:t>_________</w:t>
      </w:r>
      <w:r w:rsidR="0072296B" w:rsidRPr="00CE198A">
        <w:rPr>
          <w:sz w:val="28"/>
          <w:szCs w:val="28"/>
        </w:rPr>
        <w:t>.</w:t>
      </w:r>
    </w:p>
    <w:p w14:paraId="03757966" w14:textId="77777777" w:rsidR="003E0291" w:rsidRPr="00CE198A" w:rsidRDefault="003E0291" w:rsidP="003E0291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109" w:name="_Toc479788725"/>
      <w:bookmarkStart w:id="1110" w:name="_Toc481488922"/>
      <w:bookmarkStart w:id="1111" w:name="_Toc481489558"/>
      <w:r w:rsidRPr="00CE198A">
        <w:rPr>
          <w:rFonts w:ascii="Times New Roman" w:hAnsi="Times New Roman" w:cs="Times New Roman"/>
          <w:sz w:val="28"/>
          <w:szCs w:val="28"/>
        </w:rPr>
        <w:t>Основание для разработки</w:t>
      </w:r>
      <w:bookmarkEnd w:id="1109"/>
      <w:bookmarkEnd w:id="1110"/>
      <w:bookmarkEnd w:id="1111"/>
    </w:p>
    <w:p w14:paraId="4CBEEDC9" w14:textId="59A613E2" w:rsidR="0072296B" w:rsidRPr="00CE198A" w:rsidRDefault="0072296B" w:rsidP="0072296B">
      <w:pPr>
        <w:pStyle w:val="SC3"/>
        <w:rPr>
          <w:sz w:val="28"/>
          <w:szCs w:val="28"/>
        </w:rPr>
      </w:pPr>
      <w:r w:rsidRPr="00CE198A">
        <w:rPr>
          <w:sz w:val="28"/>
          <w:szCs w:val="28"/>
        </w:rPr>
        <w:t xml:space="preserve">Перечень документов, на основании которых </w:t>
      </w:r>
      <w:r w:rsidR="00F26EFD" w:rsidRPr="00CE198A">
        <w:rPr>
          <w:sz w:val="28"/>
          <w:szCs w:val="28"/>
        </w:rPr>
        <w:t>создаётся</w:t>
      </w:r>
      <w:r w:rsidRPr="00CE198A">
        <w:rPr>
          <w:sz w:val="28"/>
          <w:szCs w:val="28"/>
        </w:rPr>
        <w:t xml:space="preserve"> </w:t>
      </w:r>
      <w:r w:rsidR="006863E4" w:rsidRPr="00CE198A">
        <w:rPr>
          <w:sz w:val="28"/>
          <w:szCs w:val="28"/>
        </w:rPr>
        <w:t>Подсистема</w:t>
      </w:r>
      <w:r w:rsidRPr="00CE198A">
        <w:rPr>
          <w:sz w:val="28"/>
          <w:szCs w:val="28"/>
        </w:rPr>
        <w:t>:</w:t>
      </w:r>
    </w:p>
    <w:p w14:paraId="53B5068B" w14:textId="7C2A3B5E" w:rsidR="0072296B" w:rsidRPr="00CE198A" w:rsidRDefault="00180FF2" w:rsidP="00865DB0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Договор</w:t>
      </w:r>
      <w:r w:rsidR="009E3184" w:rsidRPr="00CE198A">
        <w:rPr>
          <w:sz w:val="28"/>
          <w:szCs w:val="28"/>
        </w:rPr>
        <w:t xml:space="preserve"> </w:t>
      </w:r>
      <w:r w:rsidRPr="00CE198A">
        <w:rPr>
          <w:sz w:val="28"/>
          <w:szCs w:val="28"/>
        </w:rPr>
        <w:t>№</w:t>
      </w:r>
      <w:r w:rsidR="00050B24" w:rsidRPr="00CE198A">
        <w:rPr>
          <w:sz w:val="28"/>
          <w:szCs w:val="28"/>
        </w:rPr>
        <w:t xml:space="preserve"> </w:t>
      </w:r>
      <w:r w:rsidR="00865DB0" w:rsidRPr="00CE198A">
        <w:rPr>
          <w:sz w:val="28"/>
          <w:szCs w:val="28"/>
        </w:rPr>
        <w:t>__</w:t>
      </w:r>
      <w:r w:rsidR="00F5421F" w:rsidRPr="00CE198A">
        <w:rPr>
          <w:sz w:val="28"/>
          <w:szCs w:val="28"/>
        </w:rPr>
        <w:t>/</w:t>
      </w:r>
      <w:r w:rsidR="00865DB0" w:rsidRPr="00CE198A">
        <w:rPr>
          <w:sz w:val="28"/>
          <w:szCs w:val="28"/>
        </w:rPr>
        <w:t xml:space="preserve">__ </w:t>
      </w:r>
      <w:r w:rsidR="009474B0" w:rsidRPr="00CE198A">
        <w:rPr>
          <w:sz w:val="28"/>
          <w:szCs w:val="28"/>
        </w:rPr>
        <w:t xml:space="preserve">о </w:t>
      </w:r>
      <w:r w:rsidR="00865DB0" w:rsidRPr="00CE198A">
        <w:rPr>
          <w:sz w:val="28"/>
          <w:szCs w:val="28"/>
        </w:rPr>
        <w:t xml:space="preserve">выполнении работ по созданию </w:t>
      </w:r>
      <w:ins w:id="1112" w:author="Constantine Smirnov" w:date="2023-06-07T02:45:00Z">
        <w:r w:rsidR="00090DB4" w:rsidRPr="00CE198A">
          <w:rPr>
            <w:sz w:val="28"/>
            <w:szCs w:val="28"/>
          </w:rPr>
          <w:t xml:space="preserve">приложения </w:t>
        </w:r>
      </w:ins>
      <w:del w:id="1113" w:author="Constantine Smirnov" w:date="2023-06-07T02:45:00Z">
        <w:r w:rsidR="00865DB0" w:rsidRPr="00CE198A" w:rsidDel="00090DB4">
          <w:rPr>
            <w:sz w:val="28"/>
            <w:szCs w:val="28"/>
          </w:rPr>
          <w:delText>Мобильного приложения Портала спутниковых геоинформационных данных и сервисов морской отрасли</w:delText>
        </w:r>
        <w:r w:rsidRPr="00CE198A" w:rsidDel="00090DB4">
          <w:rPr>
            <w:sz w:val="28"/>
            <w:szCs w:val="28"/>
          </w:rPr>
          <w:delText xml:space="preserve"> </w:delText>
        </w:r>
      </w:del>
      <w:r w:rsidR="00F5421F" w:rsidRPr="00CE198A">
        <w:rPr>
          <w:sz w:val="28"/>
          <w:szCs w:val="28"/>
        </w:rPr>
        <w:t xml:space="preserve">от </w:t>
      </w:r>
      <w:r w:rsidR="00865DB0" w:rsidRPr="00CE198A">
        <w:rPr>
          <w:sz w:val="28"/>
          <w:szCs w:val="28"/>
        </w:rPr>
        <w:t>__</w:t>
      </w:r>
      <w:r w:rsidR="00F5421F" w:rsidRPr="00CE198A">
        <w:rPr>
          <w:sz w:val="28"/>
          <w:szCs w:val="28"/>
        </w:rPr>
        <w:t>.</w:t>
      </w:r>
      <w:del w:id="1114" w:author="Constantine Smirnov" w:date="2023-06-07T02:45:00Z">
        <w:r w:rsidR="00F5421F" w:rsidRPr="00CE198A" w:rsidDel="00090DB4">
          <w:rPr>
            <w:sz w:val="28"/>
            <w:szCs w:val="28"/>
          </w:rPr>
          <w:delText>1</w:delText>
        </w:r>
        <w:r w:rsidR="00865DB0" w:rsidRPr="00CE198A" w:rsidDel="00090DB4">
          <w:rPr>
            <w:sz w:val="28"/>
            <w:szCs w:val="28"/>
          </w:rPr>
          <w:delText>2</w:delText>
        </w:r>
        <w:r w:rsidR="00F5421F" w:rsidRPr="00CE198A" w:rsidDel="00090DB4">
          <w:rPr>
            <w:sz w:val="28"/>
            <w:szCs w:val="28"/>
          </w:rPr>
          <w:delText>.201</w:delText>
        </w:r>
        <w:r w:rsidR="00AA5079" w:rsidRPr="00CE198A" w:rsidDel="00090DB4">
          <w:rPr>
            <w:sz w:val="28"/>
            <w:szCs w:val="28"/>
          </w:rPr>
          <w:delText>7</w:delText>
        </w:r>
      </w:del>
      <w:r w:rsidR="00F5421F" w:rsidRPr="00CE198A">
        <w:rPr>
          <w:sz w:val="28"/>
          <w:szCs w:val="28"/>
        </w:rPr>
        <w:t>г.</w:t>
      </w:r>
      <w:r w:rsidRPr="00CE198A">
        <w:rPr>
          <w:sz w:val="28"/>
          <w:szCs w:val="28"/>
        </w:rPr>
        <w:t xml:space="preserve"> между</w:t>
      </w:r>
      <w:ins w:id="1115" w:author="Constantine Smirnov" w:date="2023-06-07T02:45:00Z">
        <w:r w:rsidR="001514B6" w:rsidRPr="00CE198A">
          <w:rPr>
            <w:sz w:val="28"/>
            <w:szCs w:val="28"/>
          </w:rPr>
          <w:t xml:space="preserve"> компания1 и</w:t>
        </w:r>
      </w:ins>
      <w:del w:id="1116" w:author="Constantine Smirnov" w:date="2023-06-07T02:45:00Z">
        <w:r w:rsidRPr="00CE198A" w:rsidDel="001514B6">
          <w:rPr>
            <w:sz w:val="28"/>
            <w:szCs w:val="28"/>
          </w:rPr>
          <w:delText xml:space="preserve"> </w:delText>
        </w:r>
        <w:r w:rsidR="00F05D29" w:rsidRPr="00CE198A" w:rsidDel="001514B6">
          <w:rPr>
            <w:sz w:val="28"/>
            <w:szCs w:val="28"/>
          </w:rPr>
          <w:fldChar w:fldCharType="begin"/>
        </w:r>
        <w:r w:rsidR="00F05D29" w:rsidRPr="00CE198A" w:rsidDel="001514B6">
          <w:rPr>
            <w:sz w:val="28"/>
            <w:szCs w:val="28"/>
          </w:rPr>
          <w:delInstrText xml:space="preserve"> DOCPROPERTY  Заказчик  \* MERGEFORMAT </w:delInstrText>
        </w:r>
        <w:r w:rsidR="00F05D29" w:rsidRPr="00CE198A" w:rsidDel="001514B6">
          <w:rPr>
            <w:sz w:val="28"/>
            <w:szCs w:val="28"/>
          </w:rPr>
          <w:fldChar w:fldCharType="separate"/>
        </w:r>
        <w:r w:rsidR="005A0256" w:rsidRPr="00CE198A" w:rsidDel="001514B6">
          <w:rPr>
            <w:sz w:val="28"/>
            <w:szCs w:val="28"/>
          </w:rPr>
          <w:delText>ООО Инженерно-технологический центр «СКАНЭКС»</w:delText>
        </w:r>
        <w:r w:rsidR="00F05D29" w:rsidRPr="00CE198A" w:rsidDel="001514B6">
          <w:rPr>
            <w:sz w:val="28"/>
            <w:szCs w:val="28"/>
          </w:rPr>
          <w:fldChar w:fldCharType="end"/>
        </w:r>
      </w:del>
      <w:r w:rsidRPr="00CE198A">
        <w:rPr>
          <w:sz w:val="28"/>
          <w:szCs w:val="28"/>
        </w:rPr>
        <w:t xml:space="preserve"> </w:t>
      </w:r>
      <w:del w:id="1117" w:author="Constantine Smirnov" w:date="2023-06-07T02:45:00Z">
        <w:r w:rsidRPr="00CE198A" w:rsidDel="00B23F89">
          <w:rPr>
            <w:sz w:val="28"/>
            <w:szCs w:val="28"/>
          </w:rPr>
          <w:delText>и</w:delText>
        </w:r>
      </w:del>
      <w:ins w:id="1118" w:author="Constantine Smirnov" w:date="2023-06-07T02:46:00Z">
        <w:r w:rsidR="00B23F89" w:rsidRPr="00CE198A">
          <w:rPr>
            <w:sz w:val="28"/>
            <w:szCs w:val="28"/>
          </w:rPr>
          <w:t>компания2</w:t>
        </w:r>
      </w:ins>
      <w:del w:id="1119" w:author="Constantine Smirnov" w:date="2023-06-07T02:46:00Z">
        <w:r w:rsidRPr="00CE198A" w:rsidDel="00B23F89">
          <w:rPr>
            <w:sz w:val="28"/>
            <w:szCs w:val="28"/>
          </w:rPr>
          <w:delText xml:space="preserve"> </w:delText>
        </w:r>
        <w:r w:rsidR="00865DB0" w:rsidRPr="00CE198A" w:rsidDel="00B23F89">
          <w:rPr>
            <w:sz w:val="28"/>
            <w:szCs w:val="28"/>
          </w:rPr>
          <w:delText>_____</w:delText>
        </w:r>
      </w:del>
      <w:r w:rsidR="00B902FE" w:rsidRPr="00CE198A">
        <w:rPr>
          <w:sz w:val="28"/>
          <w:szCs w:val="28"/>
        </w:rPr>
        <w:t>.</w:t>
      </w:r>
    </w:p>
    <w:p w14:paraId="738FEB36" w14:textId="057FD19B" w:rsidR="006863E4" w:rsidRPr="00CE198A" w:rsidDel="00E7571C" w:rsidRDefault="006863E4" w:rsidP="006863E4">
      <w:pPr>
        <w:pStyle w:val="a"/>
        <w:rPr>
          <w:del w:id="1120" w:author="Constantine Smirnov" w:date="2023-06-07T02:46:00Z"/>
          <w:sz w:val="28"/>
          <w:szCs w:val="28"/>
        </w:rPr>
      </w:pPr>
      <w:del w:id="1121" w:author="Constantine Smirnov" w:date="2023-06-07T02:46:00Z">
        <w:r w:rsidRPr="00CE198A" w:rsidDel="00E7571C">
          <w:rPr>
            <w:sz w:val="28"/>
            <w:szCs w:val="28"/>
          </w:rPr>
          <w:delText xml:space="preserve">Договор № 2/16гр о предоставлении гранта на проведение научно-исследовательских и опытно-конструкторских работ от 20.10.2016г. между </w:delText>
        </w:r>
        <w:r w:rsidR="002B63DA" w:rsidRPr="00CE198A" w:rsidDel="00E7571C">
          <w:rPr>
            <w:sz w:val="28"/>
            <w:szCs w:val="28"/>
          </w:rPr>
          <w:fldChar w:fldCharType="begin"/>
        </w:r>
        <w:r w:rsidR="002B63DA" w:rsidRPr="00CE198A" w:rsidDel="00E7571C">
          <w:rPr>
            <w:sz w:val="28"/>
            <w:szCs w:val="28"/>
          </w:rPr>
          <w:delInstrText xml:space="preserve"> DOCPROPERTY  Партнером  \* MERGEFORMAT </w:delInstrText>
        </w:r>
        <w:r w:rsidR="002B63DA" w:rsidRPr="00CE198A" w:rsidDel="00E7571C">
          <w:rPr>
            <w:sz w:val="28"/>
            <w:szCs w:val="28"/>
          </w:rPr>
          <w:fldChar w:fldCharType="separate"/>
        </w:r>
        <w:r w:rsidR="00F07635" w:rsidRPr="00CE198A" w:rsidDel="00E7571C">
          <w:rPr>
            <w:sz w:val="28"/>
            <w:szCs w:val="28"/>
          </w:rPr>
          <w:delText>Фондом поддержки проектов Национальной технологической инициативы</w:delText>
        </w:r>
        <w:r w:rsidR="002B63DA" w:rsidRPr="00CE198A" w:rsidDel="00E7571C">
          <w:rPr>
            <w:sz w:val="28"/>
            <w:szCs w:val="28"/>
          </w:rPr>
          <w:fldChar w:fldCharType="end"/>
        </w:r>
        <w:r w:rsidRPr="00CE198A" w:rsidDel="00E7571C">
          <w:rPr>
            <w:sz w:val="28"/>
            <w:szCs w:val="28"/>
          </w:rPr>
          <w:delText xml:space="preserve"> и </w:delText>
        </w:r>
        <w:r w:rsidR="002B63DA" w:rsidRPr="00CE198A" w:rsidDel="00E7571C">
          <w:rPr>
            <w:sz w:val="28"/>
            <w:szCs w:val="28"/>
          </w:rPr>
          <w:fldChar w:fldCharType="begin"/>
        </w:r>
        <w:r w:rsidR="002B63DA" w:rsidRPr="00CE198A" w:rsidDel="00E7571C">
          <w:rPr>
            <w:sz w:val="28"/>
            <w:szCs w:val="28"/>
          </w:rPr>
          <w:delInstrText xml:space="preserve"> DOCPROPERTY  Разработчик  \* MERGEFORMAT </w:delInstrText>
        </w:r>
        <w:r w:rsidR="002B63DA" w:rsidRPr="00CE198A" w:rsidDel="00E7571C">
          <w:rPr>
            <w:sz w:val="28"/>
            <w:szCs w:val="28"/>
          </w:rPr>
          <w:fldChar w:fldCharType="separate"/>
        </w:r>
        <w:r w:rsidR="00F07635" w:rsidRPr="00CE198A" w:rsidDel="00E7571C">
          <w:rPr>
            <w:sz w:val="28"/>
            <w:szCs w:val="28"/>
          </w:rPr>
          <w:delText>ООО Инженерно-технологический центр «СКАНЭКС»</w:delText>
        </w:r>
        <w:r w:rsidR="002B63DA" w:rsidRPr="00CE198A" w:rsidDel="00E7571C">
          <w:rPr>
            <w:sz w:val="28"/>
            <w:szCs w:val="28"/>
          </w:rPr>
          <w:fldChar w:fldCharType="end"/>
        </w:r>
        <w:r w:rsidRPr="00CE198A" w:rsidDel="00E7571C">
          <w:rPr>
            <w:sz w:val="28"/>
            <w:szCs w:val="28"/>
          </w:rPr>
          <w:delText>.</w:delText>
        </w:r>
      </w:del>
    </w:p>
    <w:p w14:paraId="7DC2DE9E" w14:textId="190C9AB7" w:rsidR="00745E3C" w:rsidRPr="00CE198A" w:rsidRDefault="00745E3C" w:rsidP="00745E3C">
      <w:pPr>
        <w:pStyle w:val="SC3"/>
        <w:rPr>
          <w:sz w:val="28"/>
          <w:szCs w:val="28"/>
        </w:rPr>
      </w:pPr>
      <w:r w:rsidRPr="00CE198A">
        <w:rPr>
          <w:sz w:val="28"/>
          <w:szCs w:val="28"/>
        </w:rPr>
        <w:t xml:space="preserve">При создании </w:t>
      </w:r>
      <w:r w:rsidR="006863E4" w:rsidRPr="00CE198A">
        <w:rPr>
          <w:sz w:val="28"/>
          <w:szCs w:val="28"/>
        </w:rPr>
        <w:t>Подсистемы</w:t>
      </w:r>
      <w:r w:rsidRPr="00CE198A">
        <w:rPr>
          <w:sz w:val="28"/>
          <w:szCs w:val="28"/>
        </w:rPr>
        <w:t xml:space="preserve"> необходимо учитывать требования следующих нормативных правовых и методических документов:</w:t>
      </w:r>
    </w:p>
    <w:p w14:paraId="37E3551A" w14:textId="4268520D" w:rsidR="00745E3C" w:rsidRPr="00CE198A" w:rsidRDefault="00745E3C" w:rsidP="00745E3C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Федеральный закон от 27 июля 2006 г. № 149-ФЗ «Об информации, информационных технологиях и о защите информации»;</w:t>
      </w:r>
    </w:p>
    <w:p w14:paraId="27448A1B" w14:textId="79B2932B" w:rsidR="00745E3C" w:rsidRPr="00CE198A" w:rsidRDefault="00745E3C" w:rsidP="00745E3C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Федеральный закон от 27.07.2006 г. № 152-ФЗ «О персональных данных»;</w:t>
      </w:r>
    </w:p>
    <w:p w14:paraId="0B73087A" w14:textId="64E166D8" w:rsidR="00745E3C" w:rsidRPr="00CE198A" w:rsidRDefault="00745E3C" w:rsidP="00745E3C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Постановление Правительства РФ от 1 ноября 2012 г. N 1119 «Об утверждении требований к защите персональных данных при их обработке в информационных системах персональных данных»;</w:t>
      </w:r>
    </w:p>
    <w:p w14:paraId="277F8413" w14:textId="174FEEF3" w:rsidR="00745E3C" w:rsidRPr="00CE198A" w:rsidRDefault="00745E3C" w:rsidP="00745E3C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«Методика определения актуальных угроз безопасности персональных данных при их обработке в информационных системах персональных данных» утверждена заместителем директора ФСТЭК России 14 февраля 2008 г.;</w:t>
      </w:r>
    </w:p>
    <w:p w14:paraId="61FA985A" w14:textId="29F4F735" w:rsidR="00745E3C" w:rsidRPr="00CE198A" w:rsidRDefault="00745E3C" w:rsidP="00745E3C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«Базовая модель угроз безопасности персональных данных при их обработке в информационных системах персональных данных», утверждена заместителем директора ФСТЭК России 15 февраля 2008 г.;</w:t>
      </w:r>
    </w:p>
    <w:p w14:paraId="65B3B186" w14:textId="7C458A83" w:rsidR="00745E3C" w:rsidRPr="00CE198A" w:rsidRDefault="00745E3C" w:rsidP="00745E3C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 xml:space="preserve">Приказ ФСБ России от 10 июля 2014 г. N 378 «Об утверждении Состава и содержания организационных и технических мер по обеспечению безопасности персональных данных при их обработке в информационных системах персональных данных с использованием средств криптографической защиты информации, необходимых для выполнения установленных Правительством Российской Федерации требований к защите персональных данных для каждого из уровней </w:t>
      </w:r>
      <w:r w:rsidR="008458CE" w:rsidRPr="00CE198A">
        <w:rPr>
          <w:sz w:val="28"/>
          <w:szCs w:val="28"/>
        </w:rPr>
        <w:t>защищённости</w:t>
      </w:r>
      <w:r w:rsidRPr="00CE198A">
        <w:rPr>
          <w:sz w:val="28"/>
          <w:szCs w:val="28"/>
        </w:rPr>
        <w:t>»;</w:t>
      </w:r>
    </w:p>
    <w:p w14:paraId="39AE530C" w14:textId="69483C0F" w:rsidR="00745E3C" w:rsidRPr="00CE198A" w:rsidRDefault="00745E3C" w:rsidP="00745E3C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lastRenderedPageBreak/>
        <w:t>ГОСТ 34.602-89 «Информационная технология. Комплекс стандартов на автоматизированные системы. Техническое задание на создание автоматизированной системы»;</w:t>
      </w:r>
    </w:p>
    <w:p w14:paraId="6FB4C661" w14:textId="708F0B11" w:rsidR="00745E3C" w:rsidRPr="00CE198A" w:rsidRDefault="00745E3C" w:rsidP="00745E3C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ГОСТ 34.201-89 «Информационная технология. Комплекс стандартов на автоматизированные системы. Виды, комплектность и обозначение документов при создании автоматизированных систем»;</w:t>
      </w:r>
    </w:p>
    <w:p w14:paraId="052B5AF9" w14:textId="6EB89CD4" w:rsidR="00745E3C" w:rsidRPr="00CE198A" w:rsidRDefault="00745E3C" w:rsidP="00745E3C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ГОСТ 34.601-90 «Информационная технология. Комплекс стандартов на автоматизированные системы. Автоматизированные системы. Стадии создания»;</w:t>
      </w:r>
    </w:p>
    <w:p w14:paraId="6B4DACF0" w14:textId="3B0641ED" w:rsidR="00745E3C" w:rsidRPr="00CE198A" w:rsidRDefault="00745E3C" w:rsidP="00745E3C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ГОСТ Р 50739-95 «Защита от несанкционированного доступа к информации. Общие технические требования»;</w:t>
      </w:r>
    </w:p>
    <w:p w14:paraId="1DF07305" w14:textId="1C85513C" w:rsidR="00745E3C" w:rsidRPr="00CE198A" w:rsidRDefault="00745E3C" w:rsidP="00745E3C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ГОСТ Р 50922-2006 «Защита информации. Основные термины и определения»;</w:t>
      </w:r>
    </w:p>
    <w:p w14:paraId="31F03648" w14:textId="12DFD15B" w:rsidR="00745E3C" w:rsidRPr="00CE198A" w:rsidRDefault="00745E3C" w:rsidP="00745E3C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 xml:space="preserve">ГОСТ Р 51583 «Защита информации. Порядок создания автоматизированных систем в </w:t>
      </w:r>
      <w:r w:rsidR="008458CE" w:rsidRPr="00CE198A">
        <w:rPr>
          <w:sz w:val="28"/>
          <w:szCs w:val="28"/>
        </w:rPr>
        <w:t>защищённом</w:t>
      </w:r>
      <w:r w:rsidRPr="00CE198A">
        <w:rPr>
          <w:sz w:val="28"/>
          <w:szCs w:val="28"/>
        </w:rPr>
        <w:t xml:space="preserve"> исполнении. Общие положения»;</w:t>
      </w:r>
    </w:p>
    <w:p w14:paraId="22A115AD" w14:textId="27621A38" w:rsidR="00745E3C" w:rsidRPr="00CE198A" w:rsidRDefault="00745E3C" w:rsidP="00745E3C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 xml:space="preserve">ГОСТ Р 51624 «Защита информации. Автоматизированные системы в </w:t>
      </w:r>
      <w:r w:rsidR="008458CE" w:rsidRPr="00CE198A">
        <w:rPr>
          <w:sz w:val="28"/>
          <w:szCs w:val="28"/>
        </w:rPr>
        <w:t>защищённом</w:t>
      </w:r>
      <w:r w:rsidRPr="00CE198A">
        <w:rPr>
          <w:sz w:val="28"/>
          <w:szCs w:val="28"/>
        </w:rPr>
        <w:t xml:space="preserve"> исполнении. Общие требования»;</w:t>
      </w:r>
    </w:p>
    <w:p w14:paraId="0543005D" w14:textId="344C87D3" w:rsidR="00D14841" w:rsidRPr="00CE198A" w:rsidRDefault="00745E3C" w:rsidP="00745E3C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РД 50-34.698-90 «Методические указания. Информационная технология. Комплекс стандартов и руководящих документов на автоматизированные системы. Автоматизированные системы. Требования к содержанию документов».</w:t>
      </w:r>
    </w:p>
    <w:p w14:paraId="4739EDB5" w14:textId="0DD182DD" w:rsidR="00745E3C" w:rsidRPr="00CE198A" w:rsidDel="006B6947" w:rsidRDefault="00745E3C" w:rsidP="00745E3C">
      <w:pPr>
        <w:pStyle w:val="a"/>
        <w:rPr>
          <w:del w:id="1122" w:author="Constantine Smirnov" w:date="2023-06-07T02:46:00Z"/>
          <w:sz w:val="28"/>
          <w:szCs w:val="28"/>
        </w:rPr>
      </w:pPr>
      <w:del w:id="1123" w:author="Constantine Smirnov" w:date="2023-06-07T02:46:00Z">
        <w:r w:rsidRPr="00CE198A" w:rsidDel="006B6947">
          <w:rPr>
            <w:sz w:val="28"/>
            <w:szCs w:val="28"/>
          </w:rPr>
          <w:delText>Конвенция ООН по морскому праву 1982 года (вступила в силу 16 ноября 1994 года);</w:delText>
        </w:r>
      </w:del>
    </w:p>
    <w:p w14:paraId="75115B68" w14:textId="5BDA2AD5" w:rsidR="00745E3C" w:rsidRPr="00CE198A" w:rsidDel="006B6947" w:rsidRDefault="00745E3C" w:rsidP="009D384B">
      <w:pPr>
        <w:pStyle w:val="a"/>
        <w:rPr>
          <w:del w:id="1124" w:author="Constantine Smirnov" w:date="2023-06-07T02:46:00Z"/>
          <w:sz w:val="28"/>
          <w:szCs w:val="28"/>
        </w:rPr>
      </w:pPr>
      <w:del w:id="1125" w:author="Constantine Smirnov" w:date="2023-06-07T02:46:00Z">
        <w:r w:rsidRPr="00CE198A" w:rsidDel="006B6947">
          <w:rPr>
            <w:sz w:val="28"/>
            <w:szCs w:val="28"/>
          </w:rPr>
          <w:delText>КОНВЕНЦИЯ ОБ ОТКРЫТОМ МОРЕ</w:delText>
        </w:r>
        <w:r w:rsidR="009D384B" w:rsidRPr="00CE198A" w:rsidDel="006B6947">
          <w:rPr>
            <w:sz w:val="28"/>
            <w:szCs w:val="28"/>
          </w:rPr>
          <w:delText xml:space="preserve"> (Заключена в г. Женева 29.04.1958);</w:delText>
        </w:r>
      </w:del>
    </w:p>
    <w:p w14:paraId="37735720" w14:textId="267BEEA7" w:rsidR="009D384B" w:rsidRPr="00CE198A" w:rsidDel="006B6947" w:rsidRDefault="009D384B" w:rsidP="009D384B">
      <w:pPr>
        <w:pStyle w:val="a"/>
        <w:rPr>
          <w:del w:id="1126" w:author="Constantine Smirnov" w:date="2023-06-07T02:46:00Z"/>
          <w:sz w:val="28"/>
          <w:szCs w:val="28"/>
        </w:rPr>
      </w:pPr>
      <w:del w:id="1127" w:author="Constantine Smirnov" w:date="2023-06-07T02:46:00Z">
        <w:r w:rsidRPr="00CE198A" w:rsidDel="006B6947">
          <w:rPr>
            <w:sz w:val="28"/>
            <w:szCs w:val="28"/>
          </w:rPr>
          <w:delText>Международная конвенция по охране человеческой жизни на море 1974 года;</w:delText>
        </w:r>
      </w:del>
    </w:p>
    <w:p w14:paraId="766A8F5E" w14:textId="4F4331F7" w:rsidR="009D384B" w:rsidRPr="00CE198A" w:rsidDel="006B6947" w:rsidRDefault="009D384B" w:rsidP="009D384B">
      <w:pPr>
        <w:pStyle w:val="a"/>
        <w:rPr>
          <w:del w:id="1128" w:author="Constantine Smirnov" w:date="2023-06-07T02:46:00Z"/>
          <w:sz w:val="28"/>
          <w:szCs w:val="28"/>
        </w:rPr>
      </w:pPr>
      <w:del w:id="1129" w:author="Constantine Smirnov" w:date="2023-06-07T02:46:00Z">
        <w:r w:rsidRPr="00CE198A" w:rsidDel="006B6947">
          <w:rPr>
            <w:sz w:val="28"/>
            <w:szCs w:val="28"/>
          </w:rPr>
          <w:delText>Международная конвенция о подготовке и дипломировании моряков и несению вахты 1978 года;</w:delText>
        </w:r>
      </w:del>
    </w:p>
    <w:p w14:paraId="5D5915FC" w14:textId="4772A66E" w:rsidR="009D384B" w:rsidRPr="00CE198A" w:rsidDel="006B6947" w:rsidRDefault="009D384B" w:rsidP="009D384B">
      <w:pPr>
        <w:pStyle w:val="a"/>
        <w:rPr>
          <w:del w:id="1130" w:author="Constantine Smirnov" w:date="2023-06-07T02:46:00Z"/>
          <w:sz w:val="28"/>
          <w:szCs w:val="28"/>
        </w:rPr>
      </w:pPr>
      <w:del w:id="1131" w:author="Constantine Smirnov" w:date="2023-06-07T02:46:00Z">
        <w:r w:rsidRPr="00CE198A" w:rsidDel="006B6947">
          <w:rPr>
            <w:sz w:val="28"/>
            <w:szCs w:val="28"/>
          </w:rPr>
          <w:delText>Конвенция о международных правилах предупреждения столкновений судов в море 1972 года;</w:delText>
        </w:r>
      </w:del>
    </w:p>
    <w:p w14:paraId="62C8EA1F" w14:textId="4BC4D7E0" w:rsidR="00E75469" w:rsidRPr="00CE198A" w:rsidRDefault="00E75469" w:rsidP="00CE2AC5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132" w:name="_Toc477448450"/>
      <w:bookmarkStart w:id="1133" w:name="_Toc477536964"/>
      <w:bookmarkStart w:id="1134" w:name="_Toc479788726"/>
      <w:bookmarkStart w:id="1135" w:name="_Toc481488923"/>
      <w:bookmarkStart w:id="1136" w:name="_Toc481489559"/>
      <w:bookmarkStart w:id="1137" w:name="_Toc445321087"/>
      <w:bookmarkStart w:id="1138" w:name="_Toc447141643"/>
      <w:bookmarkEnd w:id="1132"/>
      <w:bookmarkEnd w:id="1133"/>
      <w:r w:rsidRPr="00CE198A">
        <w:rPr>
          <w:rFonts w:ascii="Times New Roman" w:hAnsi="Times New Roman" w:cs="Times New Roman"/>
          <w:sz w:val="28"/>
          <w:szCs w:val="28"/>
        </w:rPr>
        <w:t xml:space="preserve">Плановые сроки начала и окончания работ по </w: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begin"/>
      </w:r>
      <w:r w:rsidR="00000000" w:rsidRPr="00CE198A">
        <w:rPr>
          <w:rFonts w:ascii="Times New Roman" w:hAnsi="Times New Roman" w:cs="Times New Roman"/>
          <w:sz w:val="28"/>
          <w:szCs w:val="28"/>
        </w:rPr>
        <w:instrText xml:space="preserve"> DOCPROPERTY  "Тип проекта_дат"  \* MERGEFORMAT </w:instrTex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separate"/>
      </w:r>
      <w:r w:rsidR="005A0256" w:rsidRPr="00CE198A">
        <w:rPr>
          <w:rFonts w:ascii="Times New Roman" w:hAnsi="Times New Roman" w:cs="Times New Roman"/>
          <w:sz w:val="28"/>
          <w:szCs w:val="28"/>
        </w:rPr>
        <w:t>созданию</w: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end"/>
      </w:r>
      <w:r w:rsidR="00C97B91" w:rsidRPr="00CE198A">
        <w:rPr>
          <w:rFonts w:ascii="Times New Roman" w:hAnsi="Times New Roman" w:cs="Times New Roman"/>
          <w:sz w:val="28"/>
          <w:szCs w:val="28"/>
        </w:rPr>
        <w:t xml:space="preserve"> </w:t>
      </w:r>
      <w:r w:rsidR="006863E4" w:rsidRPr="00CE198A">
        <w:rPr>
          <w:rFonts w:ascii="Times New Roman" w:hAnsi="Times New Roman" w:cs="Times New Roman"/>
          <w:sz w:val="28"/>
          <w:szCs w:val="28"/>
          <w:lang w:eastAsia="ru-RU"/>
        </w:rPr>
        <w:t>Подсистем</w:t>
      </w:r>
      <w:r w:rsidRPr="00CE198A">
        <w:rPr>
          <w:rFonts w:ascii="Times New Roman" w:hAnsi="Times New Roman" w:cs="Times New Roman"/>
          <w:sz w:val="28"/>
          <w:szCs w:val="28"/>
        </w:rPr>
        <w:t>ы</w:t>
      </w:r>
      <w:bookmarkEnd w:id="1134"/>
      <w:bookmarkEnd w:id="1135"/>
      <w:bookmarkEnd w:id="1136"/>
      <w:bookmarkEnd w:id="1137"/>
      <w:bookmarkEnd w:id="1138"/>
    </w:p>
    <w:p w14:paraId="50CA891E" w14:textId="5E880DB0" w:rsidR="009C375C" w:rsidRPr="00CE198A" w:rsidRDefault="000C3757" w:rsidP="000C3757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Планируемая дата начала работ: </w:t>
      </w:r>
      <w:r w:rsidR="008C6329" w:rsidRPr="00CE198A">
        <w:rPr>
          <w:sz w:val="28"/>
          <w:szCs w:val="28"/>
        </w:rPr>
        <w:t>__</w:t>
      </w:r>
      <w:r w:rsidR="009C375C" w:rsidRPr="00CE198A">
        <w:rPr>
          <w:sz w:val="28"/>
          <w:szCs w:val="28"/>
        </w:rPr>
        <w:t>.</w:t>
      </w:r>
      <w:r w:rsidR="008C6329" w:rsidRPr="00CE198A">
        <w:rPr>
          <w:sz w:val="28"/>
          <w:szCs w:val="28"/>
        </w:rPr>
        <w:t>__</w:t>
      </w:r>
      <w:r w:rsidR="009C375C" w:rsidRPr="00CE198A">
        <w:rPr>
          <w:sz w:val="28"/>
          <w:szCs w:val="28"/>
        </w:rPr>
        <w:t>.20</w:t>
      </w:r>
      <w:ins w:id="1139" w:author="Constantine Smirnov" w:date="2023-06-07T02:47:00Z">
        <w:r w:rsidR="00286DED" w:rsidRPr="00CE198A">
          <w:rPr>
            <w:sz w:val="28"/>
            <w:szCs w:val="28"/>
          </w:rPr>
          <w:t>23</w:t>
        </w:r>
      </w:ins>
      <w:del w:id="1140" w:author="Constantine Smirnov" w:date="2023-06-07T02:47:00Z">
        <w:r w:rsidR="009C375C" w:rsidRPr="00CE198A" w:rsidDel="00286DED">
          <w:rPr>
            <w:sz w:val="28"/>
            <w:szCs w:val="28"/>
          </w:rPr>
          <w:delText>1</w:delText>
        </w:r>
        <w:r w:rsidR="00AA5079" w:rsidRPr="00CE198A" w:rsidDel="00286DED">
          <w:rPr>
            <w:sz w:val="28"/>
            <w:szCs w:val="28"/>
          </w:rPr>
          <w:delText>7</w:delText>
        </w:r>
      </w:del>
      <w:r w:rsidRPr="00CE198A">
        <w:rPr>
          <w:sz w:val="28"/>
          <w:szCs w:val="28"/>
        </w:rPr>
        <w:t>.</w:t>
      </w:r>
    </w:p>
    <w:p w14:paraId="04FB2649" w14:textId="06F616FA" w:rsidR="000C3757" w:rsidRPr="00CE198A" w:rsidRDefault="000C3757" w:rsidP="000C3757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Планируемая дата окончания работ: </w:t>
      </w:r>
      <w:r w:rsidR="008C6329" w:rsidRPr="00CE198A">
        <w:rPr>
          <w:sz w:val="28"/>
          <w:szCs w:val="28"/>
        </w:rPr>
        <w:t>__</w:t>
      </w:r>
      <w:r w:rsidR="009C375C" w:rsidRPr="00CE198A">
        <w:rPr>
          <w:sz w:val="28"/>
          <w:szCs w:val="28"/>
        </w:rPr>
        <w:t>.</w:t>
      </w:r>
      <w:r w:rsidR="008C6329" w:rsidRPr="00CE198A">
        <w:rPr>
          <w:sz w:val="28"/>
          <w:szCs w:val="28"/>
        </w:rPr>
        <w:t>__</w:t>
      </w:r>
      <w:r w:rsidR="009C375C" w:rsidRPr="00CE198A">
        <w:rPr>
          <w:sz w:val="28"/>
          <w:szCs w:val="28"/>
        </w:rPr>
        <w:t>.20</w:t>
      </w:r>
      <w:ins w:id="1141" w:author="Constantine Smirnov" w:date="2023-06-07T02:47:00Z">
        <w:r w:rsidR="00286DED" w:rsidRPr="00CE198A">
          <w:rPr>
            <w:sz w:val="28"/>
            <w:szCs w:val="28"/>
          </w:rPr>
          <w:t>23</w:t>
        </w:r>
      </w:ins>
      <w:del w:id="1142" w:author="Constantine Smirnov" w:date="2023-06-07T02:47:00Z">
        <w:r w:rsidR="009C375C" w:rsidRPr="00CE198A" w:rsidDel="00286DED">
          <w:rPr>
            <w:sz w:val="28"/>
            <w:szCs w:val="28"/>
          </w:rPr>
          <w:delText>1</w:delText>
        </w:r>
        <w:r w:rsidR="00865DB0" w:rsidRPr="00CE198A" w:rsidDel="00286DED">
          <w:rPr>
            <w:sz w:val="28"/>
            <w:szCs w:val="28"/>
          </w:rPr>
          <w:delText>7</w:delText>
        </w:r>
      </w:del>
      <w:r w:rsidRPr="00CE198A">
        <w:rPr>
          <w:sz w:val="28"/>
          <w:szCs w:val="28"/>
        </w:rPr>
        <w:t>.</w:t>
      </w:r>
    </w:p>
    <w:p w14:paraId="31F85E97" w14:textId="77777777" w:rsidR="00E75469" w:rsidRPr="00CE198A" w:rsidRDefault="00E75469" w:rsidP="00E75469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143" w:name="_Toc445321088"/>
      <w:bookmarkStart w:id="1144" w:name="_Toc447141644"/>
      <w:bookmarkStart w:id="1145" w:name="_Toc479788727"/>
      <w:bookmarkStart w:id="1146" w:name="_Toc481488924"/>
      <w:bookmarkStart w:id="1147" w:name="_Toc481489560"/>
      <w:r w:rsidRPr="00CE198A">
        <w:rPr>
          <w:rFonts w:ascii="Times New Roman" w:hAnsi="Times New Roman" w:cs="Times New Roman"/>
          <w:sz w:val="28"/>
          <w:szCs w:val="28"/>
        </w:rPr>
        <w:t>Источники и порядок финансирования работ</w:t>
      </w:r>
      <w:bookmarkEnd w:id="1143"/>
      <w:bookmarkEnd w:id="1144"/>
      <w:bookmarkEnd w:id="1145"/>
      <w:bookmarkEnd w:id="1146"/>
      <w:bookmarkEnd w:id="1147"/>
    </w:p>
    <w:p w14:paraId="205196CE" w14:textId="05F7AE6A" w:rsidR="009474B0" w:rsidRPr="00CE198A" w:rsidRDefault="009474B0" w:rsidP="00053089">
      <w:pPr>
        <w:pStyle w:val="SC3"/>
        <w:rPr>
          <w:sz w:val="28"/>
          <w:szCs w:val="28"/>
        </w:rPr>
      </w:pPr>
      <w:r w:rsidRPr="00CE198A">
        <w:rPr>
          <w:sz w:val="28"/>
          <w:szCs w:val="28"/>
        </w:rPr>
        <w:t xml:space="preserve">Работы по разработке </w:t>
      </w:r>
      <w:r w:rsidR="00000000" w:rsidRPr="00CE198A">
        <w:rPr>
          <w:sz w:val="28"/>
          <w:szCs w:val="28"/>
        </w:rPr>
        <w:fldChar w:fldCharType="begin"/>
      </w:r>
      <w:r w:rsidR="00000000" w:rsidRPr="00CE198A">
        <w:rPr>
          <w:sz w:val="28"/>
          <w:szCs w:val="28"/>
        </w:rPr>
        <w:instrText xml:space="preserve"> DOCPROPERTY  Подсистема_кратк_род  \* MERGEFORMAT </w:instrText>
      </w:r>
      <w:r w:rsidR="00000000" w:rsidRPr="00CE198A">
        <w:rPr>
          <w:sz w:val="28"/>
          <w:szCs w:val="28"/>
        </w:rPr>
        <w:fldChar w:fldCharType="separate"/>
      </w:r>
      <w:r w:rsidR="005A0256" w:rsidRPr="00CE198A">
        <w:rPr>
          <w:bCs/>
          <w:sz w:val="28"/>
          <w:szCs w:val="28"/>
        </w:rPr>
        <w:t>Подсистемы</w:t>
      </w:r>
      <w:r w:rsidR="00000000" w:rsidRPr="00CE198A">
        <w:rPr>
          <w:bCs/>
          <w:sz w:val="28"/>
          <w:szCs w:val="28"/>
        </w:rPr>
        <w:fldChar w:fldCharType="end"/>
      </w:r>
      <w:r w:rsidR="008458CE" w:rsidRPr="00CE198A">
        <w:rPr>
          <w:bCs/>
          <w:sz w:val="28"/>
          <w:szCs w:val="28"/>
        </w:rPr>
        <w:t xml:space="preserve"> </w:t>
      </w:r>
      <w:r w:rsidRPr="00CE198A">
        <w:rPr>
          <w:sz w:val="28"/>
          <w:szCs w:val="28"/>
        </w:rPr>
        <w:t>финансируются из</w:t>
      </w:r>
      <w:r w:rsidR="00053089" w:rsidRPr="00CE198A">
        <w:rPr>
          <w:sz w:val="28"/>
          <w:szCs w:val="28"/>
        </w:rPr>
        <w:t xml:space="preserve"> следующих источников</w:t>
      </w:r>
      <w:r w:rsidRPr="00CE198A">
        <w:rPr>
          <w:sz w:val="28"/>
          <w:szCs w:val="28"/>
        </w:rPr>
        <w:t>:</w:t>
      </w:r>
    </w:p>
    <w:p w14:paraId="75132F67" w14:textId="3FC5F976" w:rsidR="009474B0" w:rsidRPr="00CE198A" w:rsidRDefault="009474B0" w:rsidP="00053089">
      <w:pPr>
        <w:pStyle w:val="a"/>
        <w:rPr>
          <w:sz w:val="28"/>
          <w:szCs w:val="28"/>
        </w:rPr>
      </w:pPr>
      <w:del w:id="1148" w:author="Constantine Smirnov" w:date="2023-06-07T02:47:00Z">
        <w:r w:rsidRPr="00CE198A" w:rsidDel="00507B80">
          <w:rPr>
            <w:sz w:val="28"/>
            <w:szCs w:val="28"/>
          </w:rPr>
          <w:delText>Средств</w:delText>
        </w:r>
        <w:r w:rsidR="00053089" w:rsidRPr="00CE198A" w:rsidDel="00507B80">
          <w:rPr>
            <w:sz w:val="28"/>
            <w:szCs w:val="28"/>
          </w:rPr>
          <w:delText>а</w:delText>
        </w:r>
        <w:r w:rsidRPr="00CE198A" w:rsidDel="00507B80">
          <w:rPr>
            <w:sz w:val="28"/>
            <w:szCs w:val="28"/>
          </w:rPr>
          <w:delText xml:space="preserve"> субсидии из федерального бюджета на реализацию проектов Национальной технологической инициативы, предоставляемой организации, </w:delText>
        </w:r>
        <w:r w:rsidR="00741B56" w:rsidRPr="00CE198A" w:rsidDel="00507B80">
          <w:rPr>
            <w:sz w:val="28"/>
            <w:szCs w:val="28"/>
          </w:rPr>
          <w:delText>наделённой</w:delText>
        </w:r>
        <w:r w:rsidRPr="00CE198A" w:rsidDel="00507B80">
          <w:rPr>
            <w:sz w:val="28"/>
            <w:szCs w:val="28"/>
          </w:rPr>
          <w:delText xml:space="preserve"> функциями проектного офиса Национальной технологической инициативы, направляемые указанной организацией в форме взноса в Фонд поддержки проектов Национальной технологической инициативы для финансового обеспечения реализации проекта Национальной технологической инициативы, участником которого является Фонд поддержки проектов Национальной технологической инициативы;</w:delText>
        </w:r>
      </w:del>
      <w:ins w:id="1149" w:author="Constantine Smirnov" w:date="2023-06-07T02:47:00Z">
        <w:r w:rsidR="00507B80" w:rsidRPr="00CE198A">
          <w:rPr>
            <w:sz w:val="28"/>
            <w:szCs w:val="28"/>
          </w:rPr>
          <w:t>Источник 1</w:t>
        </w:r>
      </w:ins>
    </w:p>
    <w:p w14:paraId="7C0E8910" w14:textId="77777777" w:rsidR="009474B0" w:rsidRPr="00CE198A" w:rsidDel="00C15C6D" w:rsidRDefault="009474B0" w:rsidP="00053089">
      <w:pPr>
        <w:pStyle w:val="a"/>
        <w:rPr>
          <w:del w:id="1150" w:author="Constantine Smirnov" w:date="2023-06-07T02:48:00Z"/>
          <w:sz w:val="28"/>
          <w:szCs w:val="28"/>
        </w:rPr>
      </w:pPr>
      <w:r w:rsidRPr="00CE198A">
        <w:rPr>
          <w:sz w:val="28"/>
          <w:szCs w:val="28"/>
        </w:rPr>
        <w:t>Собственны</w:t>
      </w:r>
      <w:r w:rsidR="00053089" w:rsidRPr="00CE198A">
        <w:rPr>
          <w:sz w:val="28"/>
          <w:szCs w:val="28"/>
        </w:rPr>
        <w:t>е</w:t>
      </w:r>
      <w:r w:rsidRPr="00CE198A">
        <w:rPr>
          <w:sz w:val="28"/>
          <w:szCs w:val="28"/>
        </w:rPr>
        <w:t xml:space="preserve"> средств</w:t>
      </w:r>
      <w:r w:rsidR="00053089" w:rsidRPr="00CE198A">
        <w:rPr>
          <w:sz w:val="28"/>
          <w:szCs w:val="28"/>
        </w:rPr>
        <w:t>а</w:t>
      </w:r>
      <w:r w:rsidRPr="00CE198A">
        <w:rPr>
          <w:sz w:val="28"/>
          <w:szCs w:val="28"/>
        </w:rPr>
        <w:t xml:space="preserve"> </w:t>
      </w:r>
      <w:r w:rsidR="00865DB0" w:rsidRPr="00CE198A">
        <w:rPr>
          <w:sz w:val="28"/>
          <w:szCs w:val="28"/>
        </w:rPr>
        <w:t>заказчика</w:t>
      </w:r>
      <w:r w:rsidRPr="00CE198A">
        <w:rPr>
          <w:sz w:val="28"/>
          <w:szCs w:val="28"/>
        </w:rPr>
        <w:t xml:space="preserve">, источником образования которых являются </w:t>
      </w:r>
      <w:del w:id="1151" w:author="Constantine Smirnov" w:date="2023-06-07T02:47:00Z">
        <w:r w:rsidRPr="00CE198A" w:rsidDel="006D5853">
          <w:rPr>
            <w:sz w:val="28"/>
            <w:szCs w:val="28"/>
          </w:rPr>
          <w:delText>вне</w:delText>
        </w:r>
      </w:del>
      <w:r w:rsidRPr="00CE198A">
        <w:rPr>
          <w:sz w:val="28"/>
          <w:szCs w:val="28"/>
        </w:rPr>
        <w:t>бюджетные средства.</w:t>
      </w:r>
    </w:p>
    <w:p w14:paraId="54AD1463" w14:textId="11E5576E" w:rsidR="00053089" w:rsidRPr="00CE198A" w:rsidRDefault="00053089" w:rsidP="00053089">
      <w:pPr>
        <w:pStyle w:val="a"/>
        <w:rPr>
          <w:sz w:val="28"/>
          <w:szCs w:val="28"/>
        </w:rPr>
      </w:pPr>
      <w:bookmarkStart w:id="1152" w:name="_Toc445321089"/>
      <w:bookmarkStart w:id="1153" w:name="_Toc447141645"/>
      <w:del w:id="1154" w:author="Constantine Smirnov" w:date="2023-06-07T02:48:00Z">
        <w:r w:rsidRPr="00CE198A" w:rsidDel="00C15C6D">
          <w:rPr>
            <w:sz w:val="28"/>
            <w:szCs w:val="28"/>
          </w:rPr>
          <w:delText xml:space="preserve">Объем и порядок финансирования определяется договором № </w:delText>
        </w:r>
        <w:r w:rsidR="00F5421F" w:rsidRPr="00CE198A" w:rsidDel="00C15C6D">
          <w:rPr>
            <w:sz w:val="28"/>
            <w:szCs w:val="28"/>
          </w:rPr>
          <w:delText>2/16гр</w:delText>
        </w:r>
        <w:r w:rsidRPr="00CE198A" w:rsidDel="00C15C6D">
          <w:rPr>
            <w:sz w:val="28"/>
            <w:szCs w:val="28"/>
          </w:rPr>
          <w:delText xml:space="preserve"> о предоставлении гранта на проведение научно-исследовательских и опытно-конструкторских работ </w:delText>
        </w:r>
        <w:r w:rsidR="00F5421F" w:rsidRPr="00CE198A" w:rsidDel="00C15C6D">
          <w:rPr>
            <w:sz w:val="28"/>
            <w:szCs w:val="28"/>
          </w:rPr>
          <w:delText>от 20.10.2016г.</w:delText>
        </w:r>
        <w:r w:rsidRPr="00CE198A" w:rsidDel="00C15C6D">
          <w:rPr>
            <w:sz w:val="28"/>
            <w:szCs w:val="28"/>
          </w:rPr>
          <w:delText xml:space="preserve"> между </w:delText>
        </w:r>
        <w:r w:rsidR="002B63DA" w:rsidRPr="00CE198A" w:rsidDel="00C15C6D">
          <w:rPr>
            <w:sz w:val="28"/>
            <w:szCs w:val="28"/>
          </w:rPr>
          <w:fldChar w:fldCharType="begin"/>
        </w:r>
        <w:r w:rsidR="002B63DA" w:rsidRPr="00CE198A" w:rsidDel="00C15C6D">
          <w:rPr>
            <w:sz w:val="28"/>
            <w:szCs w:val="28"/>
          </w:rPr>
          <w:delInstrText xml:space="preserve"> DOCPROPERTY  Партнером  \* MERGEFORMAT </w:delInstrText>
        </w:r>
        <w:r w:rsidR="002B63DA" w:rsidRPr="00CE198A" w:rsidDel="00C15C6D">
          <w:rPr>
            <w:sz w:val="28"/>
            <w:szCs w:val="28"/>
          </w:rPr>
          <w:fldChar w:fldCharType="separate"/>
        </w:r>
        <w:r w:rsidR="00F07635" w:rsidRPr="00CE198A" w:rsidDel="00C15C6D">
          <w:rPr>
            <w:sz w:val="28"/>
            <w:szCs w:val="28"/>
          </w:rPr>
          <w:delText>Фондом поддержки проектов Национальной технологической инициативы</w:delText>
        </w:r>
        <w:r w:rsidR="002B63DA" w:rsidRPr="00CE198A" w:rsidDel="00C15C6D">
          <w:rPr>
            <w:sz w:val="28"/>
            <w:szCs w:val="28"/>
          </w:rPr>
          <w:fldChar w:fldCharType="end"/>
        </w:r>
        <w:r w:rsidRPr="00CE198A" w:rsidDel="00C15C6D">
          <w:rPr>
            <w:sz w:val="28"/>
            <w:szCs w:val="28"/>
          </w:rPr>
          <w:delText xml:space="preserve"> и </w:delText>
        </w:r>
        <w:r w:rsidR="002B63DA" w:rsidRPr="00CE198A" w:rsidDel="00C15C6D">
          <w:rPr>
            <w:sz w:val="28"/>
            <w:szCs w:val="28"/>
          </w:rPr>
          <w:fldChar w:fldCharType="begin"/>
        </w:r>
        <w:r w:rsidR="002B63DA" w:rsidRPr="00CE198A" w:rsidDel="00C15C6D">
          <w:rPr>
            <w:sz w:val="28"/>
            <w:szCs w:val="28"/>
          </w:rPr>
          <w:delInstrText xml:space="preserve"> DOCPROPERTY  Разработчик  \* MERGEFORMAT </w:delInstrText>
        </w:r>
        <w:r w:rsidR="002B63DA" w:rsidRPr="00CE198A" w:rsidDel="00C15C6D">
          <w:rPr>
            <w:sz w:val="28"/>
            <w:szCs w:val="28"/>
          </w:rPr>
          <w:fldChar w:fldCharType="separate"/>
        </w:r>
        <w:r w:rsidR="00F07635" w:rsidRPr="00CE198A" w:rsidDel="00C15C6D">
          <w:rPr>
            <w:sz w:val="28"/>
            <w:szCs w:val="28"/>
          </w:rPr>
          <w:delText>ООО Инженерно-технологический центр «СКАНЭКС»</w:delText>
        </w:r>
        <w:r w:rsidR="002B63DA" w:rsidRPr="00CE198A" w:rsidDel="00C15C6D">
          <w:rPr>
            <w:sz w:val="28"/>
            <w:szCs w:val="28"/>
          </w:rPr>
          <w:fldChar w:fldCharType="end"/>
        </w:r>
        <w:r w:rsidRPr="00CE198A" w:rsidDel="00C15C6D">
          <w:rPr>
            <w:sz w:val="28"/>
            <w:szCs w:val="28"/>
          </w:rPr>
          <w:delText>.</w:delText>
        </w:r>
      </w:del>
    </w:p>
    <w:p w14:paraId="0EF3F142" w14:textId="170AA9F1" w:rsidR="00E75469" w:rsidRPr="00CE198A" w:rsidRDefault="00E75469" w:rsidP="00CE2AC5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155" w:name="_Toc479788728"/>
      <w:bookmarkStart w:id="1156" w:name="_Toc481488925"/>
      <w:bookmarkStart w:id="1157" w:name="_Toc481489561"/>
      <w:r w:rsidRPr="00CE198A">
        <w:rPr>
          <w:rFonts w:ascii="Times New Roman" w:hAnsi="Times New Roman" w:cs="Times New Roman"/>
          <w:sz w:val="28"/>
          <w:szCs w:val="28"/>
        </w:rPr>
        <w:t xml:space="preserve">Порядок оформления и предъявления заказчику результатов </w:t>
      </w:r>
      <w:bookmarkEnd w:id="1152"/>
      <w:r w:rsidR="00E25F9E" w:rsidRPr="00CE198A">
        <w:rPr>
          <w:rFonts w:ascii="Times New Roman" w:hAnsi="Times New Roman" w:cs="Times New Roman"/>
          <w:sz w:val="28"/>
          <w:szCs w:val="28"/>
        </w:rPr>
        <w:t xml:space="preserve">работ по </w: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begin"/>
      </w:r>
      <w:r w:rsidR="00000000" w:rsidRPr="00CE198A">
        <w:rPr>
          <w:rFonts w:ascii="Times New Roman" w:hAnsi="Times New Roman" w:cs="Times New Roman"/>
          <w:sz w:val="28"/>
          <w:szCs w:val="28"/>
        </w:rPr>
        <w:instrText xml:space="preserve"> DOCPROPERTY  "Тип проекта_дат"  \* MERGEFORMAT </w:instrTex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separate"/>
      </w:r>
      <w:r w:rsidR="005A0256" w:rsidRPr="00CE198A">
        <w:rPr>
          <w:rFonts w:ascii="Times New Roman" w:hAnsi="Times New Roman" w:cs="Times New Roman"/>
          <w:sz w:val="28"/>
          <w:szCs w:val="28"/>
        </w:rPr>
        <w:t>созданию</w: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end"/>
      </w:r>
      <w:r w:rsidR="00E25F9E" w:rsidRPr="00CE198A">
        <w:rPr>
          <w:rFonts w:ascii="Times New Roman" w:hAnsi="Times New Roman" w:cs="Times New Roman"/>
          <w:sz w:val="28"/>
          <w:szCs w:val="28"/>
        </w:rPr>
        <w:t xml:space="preserve"> </w:t>
      </w:r>
      <w:r w:rsidR="006863E4" w:rsidRPr="00CE198A">
        <w:rPr>
          <w:rFonts w:ascii="Times New Roman" w:hAnsi="Times New Roman" w:cs="Times New Roman"/>
          <w:sz w:val="28"/>
          <w:szCs w:val="28"/>
        </w:rPr>
        <w:t>ПОдс</w:t>
      </w:r>
      <w:r w:rsidR="00E25F9E" w:rsidRPr="00CE198A">
        <w:rPr>
          <w:rFonts w:ascii="Times New Roman" w:hAnsi="Times New Roman" w:cs="Times New Roman"/>
          <w:sz w:val="28"/>
          <w:szCs w:val="28"/>
        </w:rPr>
        <w:t>истемы</w:t>
      </w:r>
      <w:bookmarkEnd w:id="1153"/>
      <w:bookmarkEnd w:id="1155"/>
      <w:bookmarkEnd w:id="1156"/>
      <w:bookmarkEnd w:id="1157"/>
    </w:p>
    <w:p w14:paraId="465D9E63" w14:textId="1218E6AA" w:rsidR="006863E4" w:rsidRPr="00CE198A" w:rsidRDefault="006863E4" w:rsidP="006863E4">
      <w:pPr>
        <w:rPr>
          <w:sz w:val="28"/>
          <w:szCs w:val="28"/>
        </w:rPr>
      </w:pPr>
      <w:bookmarkStart w:id="1158" w:name="_Toc445321090"/>
      <w:r w:rsidRPr="00CE198A">
        <w:rPr>
          <w:sz w:val="28"/>
          <w:szCs w:val="28"/>
        </w:rPr>
        <w:t xml:space="preserve">Результатом работы по разработке </w:t>
      </w:r>
      <w:r w:rsidR="00000000" w:rsidRPr="00CE198A">
        <w:rPr>
          <w:sz w:val="28"/>
          <w:szCs w:val="28"/>
        </w:rPr>
        <w:fldChar w:fldCharType="begin"/>
      </w:r>
      <w:r w:rsidR="00000000" w:rsidRPr="00CE198A">
        <w:rPr>
          <w:sz w:val="28"/>
          <w:szCs w:val="28"/>
        </w:rPr>
        <w:instrText xml:space="preserve"> DOCPROPERTY  Подсистема_кратк_род  \* MERGEFORMAT </w:instrText>
      </w:r>
      <w:r w:rsidR="00000000" w:rsidRPr="00CE198A">
        <w:rPr>
          <w:sz w:val="28"/>
          <w:szCs w:val="28"/>
        </w:rPr>
        <w:fldChar w:fldCharType="separate"/>
      </w:r>
      <w:r w:rsidR="00F07635" w:rsidRPr="00CE198A">
        <w:rPr>
          <w:bCs/>
          <w:sz w:val="28"/>
          <w:szCs w:val="28"/>
        </w:rPr>
        <w:t>Подсистемы</w:t>
      </w:r>
      <w:r w:rsidR="00000000" w:rsidRPr="00CE198A">
        <w:rPr>
          <w:bCs/>
          <w:sz w:val="28"/>
          <w:szCs w:val="28"/>
        </w:rPr>
        <w:fldChar w:fldCharType="end"/>
      </w:r>
      <w:r w:rsidRPr="00CE198A">
        <w:rPr>
          <w:bCs/>
          <w:sz w:val="28"/>
          <w:szCs w:val="28"/>
        </w:rPr>
        <w:t xml:space="preserve"> является</w:t>
      </w:r>
      <w:del w:id="1159" w:author="Constantine Smirnov" w:date="2023-06-07T02:48:00Z">
        <w:r w:rsidRPr="00CE198A" w:rsidDel="00F8298B">
          <w:rPr>
            <w:bCs/>
            <w:sz w:val="28"/>
            <w:szCs w:val="28"/>
          </w:rPr>
          <w:delText xml:space="preserve"> </w:delText>
        </w:r>
      </w:del>
      <w:ins w:id="1160" w:author="Constantine Smirnov" w:date="2023-06-07T02:48:00Z">
        <w:r w:rsidR="00F8298B" w:rsidRPr="00CE198A">
          <w:rPr>
            <w:bCs/>
            <w:sz w:val="28"/>
            <w:szCs w:val="28"/>
          </w:rPr>
          <w:t xml:space="preserve"> приложение</w:t>
        </w:r>
      </w:ins>
      <w:del w:id="1161" w:author="Constantine Smirnov" w:date="2023-06-07T02:48:00Z">
        <w:r w:rsidR="005F31B2" w:rsidRPr="00CE198A" w:rsidDel="00F8298B">
          <w:rPr>
            <w:sz w:val="28"/>
            <w:szCs w:val="28"/>
          </w:rPr>
          <w:fldChar w:fldCharType="begin"/>
        </w:r>
        <w:r w:rsidR="005F31B2" w:rsidRPr="00CE198A" w:rsidDel="00F8298B">
          <w:rPr>
            <w:sz w:val="28"/>
            <w:szCs w:val="28"/>
          </w:rPr>
          <w:delInstrText xml:space="preserve"> DOCPROPERTY  Подсистема  \* MERGEFORMAT </w:delInstrText>
        </w:r>
        <w:r w:rsidR="005F31B2" w:rsidRPr="00CE198A" w:rsidDel="00F8298B">
          <w:rPr>
            <w:sz w:val="28"/>
            <w:szCs w:val="28"/>
          </w:rPr>
          <w:fldChar w:fldCharType="separate"/>
        </w:r>
        <w:r w:rsidR="00F07635" w:rsidRPr="00CE198A" w:rsidDel="00F8298B">
          <w:rPr>
            <w:bCs/>
            <w:sz w:val="28"/>
            <w:szCs w:val="28"/>
          </w:rPr>
          <w:delText>Мобильное приложение Портала спутниковых геоинформационных данных</w:delText>
        </w:r>
        <w:r w:rsidR="00F07635" w:rsidRPr="00CE198A" w:rsidDel="00F8298B">
          <w:rPr>
            <w:sz w:val="28"/>
            <w:szCs w:val="28"/>
          </w:rPr>
          <w:delText xml:space="preserve"> и сервисов</w:delText>
        </w:r>
        <w:r w:rsidR="00F07635" w:rsidRPr="00CE198A" w:rsidDel="00F8298B">
          <w:rPr>
            <w:bCs/>
            <w:sz w:val="28"/>
            <w:szCs w:val="28"/>
          </w:rPr>
          <w:delText xml:space="preserve"> морской отрасли</w:delText>
        </w:r>
        <w:r w:rsidR="005F31B2" w:rsidRPr="00CE198A" w:rsidDel="00F8298B">
          <w:rPr>
            <w:bCs/>
            <w:sz w:val="28"/>
            <w:szCs w:val="28"/>
          </w:rPr>
          <w:fldChar w:fldCharType="end"/>
        </w:r>
      </w:del>
      <w:r w:rsidRPr="00CE198A">
        <w:rPr>
          <w:sz w:val="28"/>
          <w:szCs w:val="28"/>
        </w:rPr>
        <w:t>.</w:t>
      </w:r>
    </w:p>
    <w:p w14:paraId="3F7B3BE8" w14:textId="71181AAF" w:rsidR="00053089" w:rsidRPr="00CE198A" w:rsidRDefault="00053089" w:rsidP="00053089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Результаты работ по разработке </w:t>
      </w:r>
      <w:r w:rsidR="00000000" w:rsidRPr="00CE198A">
        <w:rPr>
          <w:sz w:val="28"/>
          <w:szCs w:val="28"/>
        </w:rPr>
        <w:fldChar w:fldCharType="begin"/>
      </w:r>
      <w:r w:rsidR="00000000" w:rsidRPr="00CE198A">
        <w:rPr>
          <w:sz w:val="28"/>
          <w:szCs w:val="28"/>
        </w:rPr>
        <w:instrText xml:space="preserve"> DOCPROPERTY  Подсистема_кратк_род  \* MERGEFORMAT </w:instrText>
      </w:r>
      <w:r w:rsidR="00000000" w:rsidRPr="00CE198A">
        <w:rPr>
          <w:sz w:val="28"/>
          <w:szCs w:val="28"/>
        </w:rPr>
        <w:fldChar w:fldCharType="separate"/>
      </w:r>
      <w:r w:rsidR="005A0256" w:rsidRPr="00CE198A">
        <w:rPr>
          <w:bCs/>
          <w:sz w:val="28"/>
          <w:szCs w:val="28"/>
        </w:rPr>
        <w:t>Подсистемы</w:t>
      </w:r>
      <w:r w:rsidR="00000000" w:rsidRPr="00CE198A">
        <w:rPr>
          <w:bCs/>
          <w:sz w:val="28"/>
          <w:szCs w:val="28"/>
        </w:rPr>
        <w:fldChar w:fldCharType="end"/>
      </w:r>
      <w:r w:rsidR="00832209" w:rsidRPr="00CE198A">
        <w:rPr>
          <w:bCs/>
          <w:sz w:val="28"/>
          <w:szCs w:val="28"/>
        </w:rPr>
        <w:t xml:space="preserve"> </w:t>
      </w:r>
      <w:r w:rsidRPr="00CE198A">
        <w:rPr>
          <w:sz w:val="28"/>
          <w:szCs w:val="28"/>
        </w:rPr>
        <w:t xml:space="preserve">предъявляются </w:t>
      </w:r>
      <w:r w:rsidR="007E4636" w:rsidRPr="00CE198A">
        <w:rPr>
          <w:sz w:val="28"/>
          <w:szCs w:val="28"/>
        </w:rPr>
        <w:t>Исполнителем</w:t>
      </w:r>
      <w:r w:rsidRPr="00CE198A">
        <w:rPr>
          <w:sz w:val="28"/>
          <w:szCs w:val="28"/>
        </w:rPr>
        <w:t xml:space="preserve"> и принимаются Заказчиком</w:t>
      </w:r>
      <w:r w:rsidR="00471ABC" w:rsidRPr="00CE198A">
        <w:rPr>
          <w:sz w:val="28"/>
          <w:szCs w:val="28"/>
        </w:rPr>
        <w:t xml:space="preserve"> </w:t>
      </w:r>
      <w:r w:rsidRPr="00CE198A">
        <w:rPr>
          <w:sz w:val="28"/>
          <w:szCs w:val="28"/>
        </w:rPr>
        <w:t>в соответствии с календарным планом.</w:t>
      </w:r>
    </w:p>
    <w:p w14:paraId="75B5FF55" w14:textId="49100F69" w:rsidR="00053089" w:rsidRPr="00CE198A" w:rsidRDefault="00303C6E" w:rsidP="00053089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Подсистема </w:t>
      </w:r>
      <w:r w:rsidR="00053089" w:rsidRPr="00CE198A">
        <w:rPr>
          <w:sz w:val="28"/>
          <w:szCs w:val="28"/>
        </w:rPr>
        <w:t xml:space="preserve">считается </w:t>
      </w:r>
      <w:r w:rsidR="006863E4" w:rsidRPr="00CE198A">
        <w:rPr>
          <w:sz w:val="28"/>
          <w:szCs w:val="28"/>
        </w:rPr>
        <w:t>удовлетворяющей</w:t>
      </w:r>
      <w:r w:rsidR="00053089" w:rsidRPr="00CE198A">
        <w:rPr>
          <w:sz w:val="28"/>
          <w:szCs w:val="28"/>
        </w:rPr>
        <w:t xml:space="preserve"> требованиям данного ТЗ, если </w:t>
      </w:r>
      <w:r w:rsidR="00471ABC" w:rsidRPr="00CE198A">
        <w:rPr>
          <w:sz w:val="28"/>
          <w:szCs w:val="28"/>
        </w:rPr>
        <w:t xml:space="preserve">она </w:t>
      </w:r>
      <w:r w:rsidR="00053089" w:rsidRPr="00CE198A">
        <w:rPr>
          <w:sz w:val="28"/>
          <w:szCs w:val="28"/>
        </w:rPr>
        <w:t xml:space="preserve">успешно </w:t>
      </w:r>
      <w:r w:rsidR="00471ABC" w:rsidRPr="00CE198A">
        <w:rPr>
          <w:sz w:val="28"/>
          <w:szCs w:val="28"/>
        </w:rPr>
        <w:t xml:space="preserve">прошла </w:t>
      </w:r>
      <w:r w:rsidR="00053089" w:rsidRPr="00CE198A">
        <w:rPr>
          <w:sz w:val="28"/>
          <w:szCs w:val="28"/>
        </w:rPr>
        <w:t>испытания в соответствии с Программой и Методикой Испытаний.</w:t>
      </w:r>
    </w:p>
    <w:p w14:paraId="621147BA" w14:textId="77777777" w:rsidR="00053089" w:rsidRPr="00CE198A" w:rsidRDefault="00053089" w:rsidP="00053089">
      <w:pPr>
        <w:rPr>
          <w:sz w:val="28"/>
          <w:szCs w:val="28"/>
        </w:rPr>
      </w:pPr>
      <w:r w:rsidRPr="00CE198A">
        <w:rPr>
          <w:sz w:val="28"/>
          <w:szCs w:val="28"/>
        </w:rPr>
        <w:t>Правила и процедуры сдачи-</w:t>
      </w:r>
      <w:r w:rsidR="00741B56" w:rsidRPr="00CE198A">
        <w:rPr>
          <w:sz w:val="28"/>
          <w:szCs w:val="28"/>
        </w:rPr>
        <w:t>приёмки</w:t>
      </w:r>
      <w:r w:rsidRPr="00CE198A">
        <w:rPr>
          <w:sz w:val="28"/>
          <w:szCs w:val="28"/>
        </w:rPr>
        <w:t xml:space="preserve"> работ регулируются соответствующими разделами договора.</w:t>
      </w:r>
    </w:p>
    <w:p w14:paraId="4BF9A17B" w14:textId="77777777" w:rsidR="00053089" w:rsidRPr="00CE198A" w:rsidRDefault="00053089" w:rsidP="00053089">
      <w:pPr>
        <w:rPr>
          <w:sz w:val="28"/>
          <w:szCs w:val="28"/>
        </w:rPr>
      </w:pPr>
      <w:r w:rsidRPr="00CE198A">
        <w:rPr>
          <w:sz w:val="28"/>
          <w:szCs w:val="28"/>
        </w:rPr>
        <w:lastRenderedPageBreak/>
        <w:t>Ввод в эксплуатацию осуществляется в соответствии с ГОСТ 34.601-90 и ГОСТ 34.603-92.</w:t>
      </w:r>
    </w:p>
    <w:p w14:paraId="42B4CFA3" w14:textId="082C168D" w:rsidR="00053089" w:rsidRPr="00CE198A" w:rsidRDefault="00053089" w:rsidP="00053089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Результатом работ является </w:t>
      </w:r>
      <w:r w:rsidR="006863E4" w:rsidRPr="00CE198A">
        <w:rPr>
          <w:sz w:val="28"/>
          <w:szCs w:val="28"/>
        </w:rPr>
        <w:t>Подс</w:t>
      </w:r>
      <w:r w:rsidRPr="00CE198A">
        <w:rPr>
          <w:sz w:val="28"/>
          <w:szCs w:val="28"/>
        </w:rPr>
        <w:t xml:space="preserve">истема, прошедшая комплекс </w:t>
      </w:r>
      <w:r w:rsidR="00741B56" w:rsidRPr="00CE198A">
        <w:rPr>
          <w:sz w:val="28"/>
          <w:szCs w:val="28"/>
        </w:rPr>
        <w:t>приёмо</w:t>
      </w:r>
      <w:r w:rsidRPr="00CE198A">
        <w:rPr>
          <w:sz w:val="28"/>
          <w:szCs w:val="28"/>
        </w:rPr>
        <w:t>-сдаточных испытаний.</w:t>
      </w:r>
    </w:p>
    <w:p w14:paraId="2D8E85E5" w14:textId="77777777" w:rsidR="00E8317A" w:rsidRPr="00CE198A" w:rsidRDefault="00E8317A" w:rsidP="00457627">
      <w:pPr>
        <w:rPr>
          <w:sz w:val="28"/>
          <w:szCs w:val="28"/>
        </w:rPr>
      </w:pPr>
      <w:r w:rsidRPr="00CE198A">
        <w:rPr>
          <w:sz w:val="28"/>
          <w:szCs w:val="28"/>
        </w:rPr>
        <w:br w:type="page"/>
      </w:r>
    </w:p>
    <w:p w14:paraId="4FB36853" w14:textId="77777777" w:rsidR="009C7CBA" w:rsidRPr="00CE198A" w:rsidRDefault="009C7CBA" w:rsidP="009C7CB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162" w:name="_Toc479788729"/>
      <w:bookmarkStart w:id="1163" w:name="_Toc481488926"/>
      <w:bookmarkStart w:id="1164" w:name="_Toc481489562"/>
      <w:r w:rsidRPr="00CE198A">
        <w:rPr>
          <w:rFonts w:ascii="Times New Roman" w:hAnsi="Times New Roman" w:cs="Times New Roman"/>
          <w:sz w:val="28"/>
          <w:szCs w:val="28"/>
        </w:rPr>
        <w:lastRenderedPageBreak/>
        <w:t>Определения, обозначения, сокращения</w:t>
      </w:r>
      <w:bookmarkEnd w:id="1162"/>
      <w:bookmarkEnd w:id="1163"/>
      <w:bookmarkEnd w:id="1164"/>
    </w:p>
    <w:p w14:paraId="30B61298" w14:textId="77777777" w:rsidR="009C7CBA" w:rsidRPr="00CE198A" w:rsidRDefault="009C7CBA" w:rsidP="009C7CBA">
      <w:pPr>
        <w:pStyle w:val="3"/>
        <w:rPr>
          <w:rFonts w:ascii="Times New Roman" w:hAnsi="Times New Roman" w:cs="Times New Roman"/>
          <w:sz w:val="28"/>
          <w:szCs w:val="28"/>
        </w:rPr>
      </w:pPr>
      <w:r w:rsidRPr="00CE198A">
        <w:rPr>
          <w:rFonts w:ascii="Times New Roman" w:hAnsi="Times New Roman" w:cs="Times New Roman"/>
          <w:sz w:val="28"/>
          <w:szCs w:val="28"/>
        </w:rPr>
        <w:t>Термины и определения</w:t>
      </w:r>
    </w:p>
    <w:p w14:paraId="53F40DE9" w14:textId="77777777" w:rsidR="009C7CBA" w:rsidRPr="00CE198A" w:rsidRDefault="009C7CBA" w:rsidP="009C7CBA">
      <w:pPr>
        <w:pStyle w:val="SC3"/>
        <w:rPr>
          <w:sz w:val="28"/>
          <w:szCs w:val="28"/>
        </w:rPr>
      </w:pPr>
      <w:r w:rsidRPr="00CE198A">
        <w:rPr>
          <w:sz w:val="28"/>
          <w:szCs w:val="28"/>
        </w:rPr>
        <w:t xml:space="preserve">В таблице </w:t>
      </w:r>
      <w:r w:rsidR="005F02E2" w:rsidRPr="00CE198A">
        <w:rPr>
          <w:sz w:val="28"/>
          <w:szCs w:val="28"/>
        </w:rPr>
        <w:t>1</w:t>
      </w:r>
      <w:r w:rsidRPr="00CE198A">
        <w:rPr>
          <w:sz w:val="28"/>
          <w:szCs w:val="28"/>
        </w:rPr>
        <w:t xml:space="preserve"> приведён перечень терминов, используемых в настоящем документе, и соответствующих определений.</w:t>
      </w:r>
    </w:p>
    <w:p w14:paraId="54C6826E" w14:textId="49A37964" w:rsidR="009C7CBA" w:rsidRPr="00CE198A" w:rsidRDefault="009F4A7A" w:rsidP="00A3472B">
      <w:pPr>
        <w:pStyle w:val="af"/>
        <w:rPr>
          <w:rFonts w:ascii="Times New Roman" w:hAnsi="Times New Roman" w:cs="Times New Roman"/>
          <w:sz w:val="28"/>
          <w:szCs w:val="28"/>
        </w:rPr>
      </w:pPr>
      <w:bookmarkStart w:id="1165" w:name="_Toc479788749"/>
      <w:bookmarkStart w:id="1166" w:name="_Toc481488946"/>
      <w:bookmarkStart w:id="1167" w:name="_Toc481489503"/>
      <w:r w:rsidRPr="00CE198A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begin"/>
      </w:r>
      <w:r w:rsidR="00000000" w:rsidRPr="00CE198A">
        <w:rPr>
          <w:rFonts w:ascii="Times New Roman" w:hAnsi="Times New Roman" w:cs="Times New Roman"/>
          <w:sz w:val="28"/>
          <w:szCs w:val="28"/>
        </w:rPr>
        <w:instrText xml:space="preserve"> SEQ Таблица \* ARABIC </w:instrTex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1168" w:name="_Ref448854443"/>
      <w:r w:rsidR="005A0256" w:rsidRPr="00CE198A">
        <w:rPr>
          <w:rFonts w:ascii="Times New Roman" w:hAnsi="Times New Roman" w:cs="Times New Roman"/>
          <w:noProof/>
          <w:sz w:val="28"/>
          <w:szCs w:val="28"/>
        </w:rPr>
        <w:t>1</w:t>
      </w:r>
      <w:bookmarkEnd w:id="1168"/>
      <w:r w:rsidR="00000000" w:rsidRPr="00CE198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9C7CBA" w:rsidRPr="00CE198A">
        <w:rPr>
          <w:rFonts w:ascii="Times New Roman" w:hAnsi="Times New Roman" w:cs="Times New Roman"/>
          <w:sz w:val="28"/>
          <w:szCs w:val="28"/>
        </w:rPr>
        <w:br/>
        <w:t>Перечень терминов и определений</w:t>
      </w:r>
      <w:bookmarkEnd w:id="1165"/>
      <w:bookmarkEnd w:id="1166"/>
      <w:bookmarkEnd w:id="1167"/>
    </w:p>
    <w:tbl>
      <w:tblPr>
        <w:tblStyle w:val="SC9"/>
        <w:tblW w:w="5000" w:type="pct"/>
        <w:tblLayout w:type="fixed"/>
        <w:tblLook w:val="04A0" w:firstRow="1" w:lastRow="0" w:firstColumn="1" w:lastColumn="0" w:noHBand="0" w:noVBand="1"/>
      </w:tblPr>
      <w:tblGrid>
        <w:gridCol w:w="493"/>
        <w:gridCol w:w="41"/>
        <w:gridCol w:w="2551"/>
        <w:gridCol w:w="6485"/>
        <w:tblGridChange w:id="1169">
          <w:tblGrid>
            <w:gridCol w:w="493"/>
            <w:gridCol w:w="41"/>
            <w:gridCol w:w="71"/>
            <w:gridCol w:w="2436"/>
            <w:gridCol w:w="44"/>
            <w:gridCol w:w="133"/>
            <w:gridCol w:w="6352"/>
          </w:tblGrid>
        </w:tblGridChange>
      </w:tblGrid>
      <w:tr w:rsidR="00C62189" w:rsidRPr="00CE198A" w14:paraId="75D52B48" w14:textId="77777777" w:rsidTr="00E134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</w:trPr>
        <w:tc>
          <w:tcPr>
            <w:tcW w:w="534" w:type="dxa"/>
            <w:gridSpan w:val="2"/>
            <w:hideMark/>
          </w:tcPr>
          <w:p w14:paraId="5E86872F" w14:textId="77777777" w:rsidR="00C62189" w:rsidRPr="00CE198A" w:rsidRDefault="00C62189" w:rsidP="009C5EC7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№</w:t>
            </w:r>
          </w:p>
        </w:tc>
        <w:tc>
          <w:tcPr>
            <w:tcW w:w="2551" w:type="dxa"/>
            <w:hideMark/>
          </w:tcPr>
          <w:p w14:paraId="69FCEC04" w14:textId="77777777" w:rsidR="00C62189" w:rsidRPr="00CE198A" w:rsidRDefault="00C62189" w:rsidP="009C5EC7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Используемый термин</w:t>
            </w:r>
          </w:p>
        </w:tc>
        <w:tc>
          <w:tcPr>
            <w:tcW w:w="6485" w:type="dxa"/>
            <w:hideMark/>
          </w:tcPr>
          <w:p w14:paraId="26F73C68" w14:textId="77777777" w:rsidR="00C62189" w:rsidRPr="00CE198A" w:rsidRDefault="00C62189" w:rsidP="009C5EC7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Определение</w:t>
            </w:r>
          </w:p>
        </w:tc>
      </w:tr>
      <w:tr w:rsidR="00C62189" w:rsidRPr="00CE198A" w14:paraId="24CF8E38" w14:textId="77777777" w:rsidTr="00E134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  <w:tblHeader/>
        </w:trPr>
        <w:tc>
          <w:tcPr>
            <w:tcW w:w="534" w:type="dxa"/>
            <w:gridSpan w:val="2"/>
            <w:hideMark/>
          </w:tcPr>
          <w:p w14:paraId="0DEA70A1" w14:textId="77777777" w:rsidR="00C62189" w:rsidRPr="00CE198A" w:rsidRDefault="00C62189" w:rsidP="009C5EC7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551" w:type="dxa"/>
            <w:hideMark/>
          </w:tcPr>
          <w:p w14:paraId="75EF938C" w14:textId="77777777" w:rsidR="00C62189" w:rsidRPr="00CE198A" w:rsidRDefault="00C62189" w:rsidP="009C5EC7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6485" w:type="dxa"/>
            <w:hideMark/>
          </w:tcPr>
          <w:p w14:paraId="02FC5182" w14:textId="77777777" w:rsidR="00C62189" w:rsidRPr="00CE198A" w:rsidRDefault="00C62189" w:rsidP="009C5EC7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E1342E" w:rsidRPr="00CE198A" w14:paraId="7B5166A9" w14:textId="77777777" w:rsidTr="00E1342E">
        <w:tblPrEx>
          <w:tblW w:w="5000" w:type="pct"/>
          <w:tblLayout w:type="fixed"/>
          <w:tblPrExChange w:id="1170" w:author="Constantine Smirnov" w:date="2023-06-07T02:50:00Z">
            <w:tblPrEx>
              <w:tblW w:w="5000" w:type="pct"/>
              <w:tblLayout w:type="fixed"/>
            </w:tblPrEx>
          </w:tblPrExChange>
        </w:tblPrEx>
        <w:trPr>
          <w:trHeight w:val="780"/>
          <w:trPrChange w:id="1171" w:author="Constantine Smirnov" w:date="2023-06-07T02:50:00Z">
            <w:trPr>
              <w:trHeight w:val="780"/>
            </w:trPr>
          </w:trPrChange>
        </w:trPr>
        <w:tc>
          <w:tcPr>
            <w:tcW w:w="534" w:type="dxa"/>
            <w:gridSpan w:val="2"/>
            <w:tcPrChange w:id="1172" w:author="Constantine Smirnov" w:date="2023-06-07T02:50:00Z">
              <w:tcPr>
                <w:tcW w:w="590" w:type="dxa"/>
                <w:gridSpan w:val="3"/>
              </w:tcPr>
            </w:tcPrChange>
          </w:tcPr>
          <w:p w14:paraId="498FB158" w14:textId="4E44F6EF" w:rsidR="00E1342E" w:rsidRPr="00CE198A" w:rsidRDefault="00E1342E" w:rsidP="003D2363">
            <w:pPr>
              <w:pStyle w:val="SC"/>
              <w:numPr>
                <w:ilvl w:val="0"/>
                <w:numId w:val="106"/>
              </w:numPr>
              <w:rPr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tcPrChange w:id="1173" w:author="Constantine Smirnov" w:date="2023-06-07T02:50:00Z">
              <w:tcPr>
                <w:tcW w:w="2551" w:type="dxa"/>
                <w:gridSpan w:val="3"/>
              </w:tcPr>
            </w:tcPrChange>
          </w:tcPr>
          <w:p w14:paraId="289353E3" w14:textId="5BEABC68" w:rsidR="00E1342E" w:rsidRPr="00CE198A" w:rsidRDefault="00E1342E" w:rsidP="00810A19">
            <w:pPr>
              <w:pStyle w:val="SC7"/>
              <w:rPr>
                <w:sz w:val="28"/>
                <w:szCs w:val="28"/>
              </w:rPr>
            </w:pPr>
            <w:del w:id="1174" w:author="Constantine Smirnov" w:date="2023-06-07T02:49:00Z">
              <w:r w:rsidRPr="00CE198A" w:rsidDel="00E1342E">
                <w:rPr>
                  <w:sz w:val="28"/>
                  <w:szCs w:val="28"/>
                </w:rPr>
                <w:delText>Автоообновление</w:delText>
              </w:r>
            </w:del>
          </w:p>
        </w:tc>
        <w:tc>
          <w:tcPr>
            <w:tcW w:w="6485" w:type="dxa"/>
            <w:tcPrChange w:id="1175" w:author="Constantine Smirnov" w:date="2023-06-07T02:50:00Z">
              <w:tcPr>
                <w:tcW w:w="6200" w:type="dxa"/>
              </w:tcPr>
            </w:tcPrChange>
          </w:tcPr>
          <w:p w14:paraId="3705F9EA" w14:textId="2C615063" w:rsidR="00E1342E" w:rsidRPr="00CE198A" w:rsidRDefault="00E1342E" w:rsidP="00810A19">
            <w:pPr>
              <w:pStyle w:val="SC7"/>
              <w:rPr>
                <w:sz w:val="28"/>
                <w:szCs w:val="28"/>
              </w:rPr>
            </w:pPr>
            <w:del w:id="1176" w:author="Constantine Smirnov" w:date="2023-06-07T02:50:00Z">
              <w:r w:rsidRPr="00CE198A" w:rsidDel="00AA4FC1">
                <w:rPr>
                  <w:sz w:val="28"/>
                  <w:szCs w:val="28"/>
                </w:rPr>
                <w:delText>Процесс фоновой загрузки фрагментов карт</w:delText>
              </w:r>
              <w:r w:rsidRPr="00CE198A" w:rsidDel="00AA4FC1">
                <w:rPr>
                  <w:sz w:val="28"/>
                  <w:szCs w:val="28"/>
                  <w:lang w:eastAsia="ru-RU"/>
                </w:rPr>
                <w:delText xml:space="preserve">, </w:delText>
              </w:r>
              <w:r w:rsidRPr="00CE198A" w:rsidDel="00AA4FC1">
                <w:rPr>
                  <w:sz w:val="28"/>
                  <w:szCs w:val="28"/>
                  <w:lang w:val="en-US" w:eastAsia="ru-RU"/>
                </w:rPr>
                <w:delText>POI</w:delText>
              </w:r>
              <w:r w:rsidRPr="00CE198A" w:rsidDel="00AA4FC1">
                <w:rPr>
                  <w:sz w:val="28"/>
                  <w:szCs w:val="28"/>
                </w:rPr>
                <w:delText xml:space="preserve"> и метеоусловий, используемых для работы в офлайн режиме. Процесс фоновой загрузки осуществляется во время работы Пользователя с Мобильным приложением, при работе в онлайн режиме.</w:delText>
              </w:r>
            </w:del>
          </w:p>
        </w:tc>
      </w:tr>
      <w:tr w:rsidR="00E1342E" w:rsidRPr="00CE198A" w:rsidDel="00284209" w14:paraId="1469B633" w14:textId="2AEB81EF" w:rsidTr="00E1342E">
        <w:tblPrEx>
          <w:tblW w:w="5000" w:type="pct"/>
          <w:tblLayout w:type="fixed"/>
          <w:tblPrExChange w:id="1177" w:author="Constantine Smirnov" w:date="2023-06-07T02:50:00Z">
            <w:tblPrEx>
              <w:tblW w:w="5000" w:type="pct"/>
              <w:tblLayout w:type="fixed"/>
            </w:tblPrEx>
          </w:tblPrExChange>
        </w:tblPrEx>
        <w:trPr>
          <w:trHeight w:val="780"/>
          <w:del w:id="1178" w:author="Constantine Smirnov" w:date="2023-06-07T02:54:00Z"/>
          <w:trPrChange w:id="1179" w:author="Constantine Smirnov" w:date="2023-06-07T02:50:00Z">
            <w:trPr>
              <w:trHeight w:val="780"/>
            </w:trPr>
          </w:trPrChange>
        </w:trPr>
        <w:tc>
          <w:tcPr>
            <w:tcW w:w="534" w:type="dxa"/>
            <w:gridSpan w:val="2"/>
            <w:tcPrChange w:id="1180" w:author="Constantine Smirnov" w:date="2023-06-07T02:50:00Z">
              <w:tcPr>
                <w:tcW w:w="590" w:type="dxa"/>
                <w:gridSpan w:val="3"/>
              </w:tcPr>
            </w:tcPrChange>
          </w:tcPr>
          <w:p w14:paraId="7CDC6DBB" w14:textId="67AD6B8D" w:rsidR="00E1342E" w:rsidRPr="00CE198A" w:rsidDel="00284209" w:rsidRDefault="00E1342E" w:rsidP="00AA1315">
            <w:pPr>
              <w:pStyle w:val="SC"/>
              <w:rPr>
                <w:del w:id="1181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tcPrChange w:id="1182" w:author="Constantine Smirnov" w:date="2023-06-07T02:50:00Z">
              <w:tcPr>
                <w:tcW w:w="2551" w:type="dxa"/>
                <w:gridSpan w:val="3"/>
              </w:tcPr>
            </w:tcPrChange>
          </w:tcPr>
          <w:p w14:paraId="2F6AA761" w14:textId="0303EA2D" w:rsidR="00E1342E" w:rsidRPr="00CE198A" w:rsidDel="00284209" w:rsidRDefault="00E1342E" w:rsidP="00271446">
            <w:pPr>
              <w:pStyle w:val="SC7"/>
              <w:rPr>
                <w:del w:id="1183" w:author="Constantine Smirnov" w:date="2023-06-07T02:54:00Z"/>
                <w:sz w:val="28"/>
                <w:szCs w:val="28"/>
              </w:rPr>
            </w:pPr>
            <w:del w:id="1184" w:author="Constantine Smirnov" w:date="2023-06-07T02:50:00Z">
              <w:r w:rsidRPr="00CE198A" w:rsidDel="00AA4FC1">
                <w:rPr>
                  <w:sz w:val="28"/>
                  <w:szCs w:val="28"/>
                </w:rPr>
                <w:delText>Авторизация</w:delText>
              </w:r>
            </w:del>
          </w:p>
        </w:tc>
        <w:tc>
          <w:tcPr>
            <w:tcW w:w="6485" w:type="dxa"/>
            <w:tcPrChange w:id="1185" w:author="Constantine Smirnov" w:date="2023-06-07T02:50:00Z">
              <w:tcPr>
                <w:tcW w:w="6200" w:type="dxa"/>
              </w:tcPr>
            </w:tcPrChange>
          </w:tcPr>
          <w:p w14:paraId="29A4053D" w14:textId="483B6DAE" w:rsidR="00E1342E" w:rsidRPr="00CE198A" w:rsidDel="00284209" w:rsidRDefault="00E1342E" w:rsidP="00271446">
            <w:pPr>
              <w:pStyle w:val="SC7"/>
              <w:rPr>
                <w:del w:id="1186" w:author="Constantine Smirnov" w:date="2023-06-07T02:54:00Z"/>
                <w:sz w:val="28"/>
                <w:szCs w:val="28"/>
              </w:rPr>
            </w:pPr>
            <w:del w:id="1187" w:author="Constantine Smirnov" w:date="2023-06-07T02:50:00Z">
              <w:r w:rsidRPr="00CE198A" w:rsidDel="00AA4FC1">
                <w:rPr>
                  <w:sz w:val="28"/>
                  <w:szCs w:val="28"/>
                </w:rPr>
                <w:delText>Предоставление определённому лицу или группе лиц прав на выполнение определённых действий; а также процесс проверки (подтверждения) данных прав при попытке выполнения этих действий</w:delText>
              </w:r>
            </w:del>
          </w:p>
        </w:tc>
      </w:tr>
      <w:tr w:rsidR="00E1342E" w:rsidRPr="00CE198A" w:rsidDel="00284209" w14:paraId="2B08D690" w14:textId="75A1E344" w:rsidTr="00E1342E">
        <w:tblPrEx>
          <w:tblW w:w="5000" w:type="pct"/>
          <w:tblLayout w:type="fixed"/>
          <w:tblPrExChange w:id="1188" w:author="Constantine Smirnov" w:date="2023-06-07T02:50:00Z">
            <w:tblPrEx>
              <w:tblW w:w="5000" w:type="pct"/>
              <w:tblLayout w:type="fixed"/>
            </w:tblPrEx>
          </w:tblPrExChange>
        </w:tblPrEx>
        <w:trPr>
          <w:trHeight w:val="525"/>
          <w:del w:id="1189" w:author="Constantine Smirnov" w:date="2023-06-07T02:54:00Z"/>
          <w:trPrChange w:id="1190" w:author="Constantine Smirnov" w:date="2023-06-07T02:50:00Z">
            <w:trPr>
              <w:trHeight w:val="525"/>
            </w:trPr>
          </w:trPrChange>
        </w:trPr>
        <w:tc>
          <w:tcPr>
            <w:tcW w:w="534" w:type="dxa"/>
            <w:gridSpan w:val="2"/>
            <w:tcPrChange w:id="1191" w:author="Constantine Smirnov" w:date="2023-06-07T02:50:00Z">
              <w:tcPr>
                <w:tcW w:w="590" w:type="dxa"/>
                <w:gridSpan w:val="3"/>
              </w:tcPr>
            </w:tcPrChange>
          </w:tcPr>
          <w:p w14:paraId="367F8F7B" w14:textId="27E47083" w:rsidR="00E1342E" w:rsidRPr="00CE198A" w:rsidDel="00284209" w:rsidRDefault="00E1342E" w:rsidP="00AA1315">
            <w:pPr>
              <w:pStyle w:val="SC"/>
              <w:rPr>
                <w:del w:id="1192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tcPrChange w:id="1193" w:author="Constantine Smirnov" w:date="2023-06-07T02:50:00Z">
              <w:tcPr>
                <w:tcW w:w="2551" w:type="dxa"/>
                <w:gridSpan w:val="3"/>
              </w:tcPr>
            </w:tcPrChange>
          </w:tcPr>
          <w:p w14:paraId="56B02A10" w14:textId="01BD1E65" w:rsidR="00E1342E" w:rsidRPr="00CE198A" w:rsidDel="00284209" w:rsidRDefault="00E1342E" w:rsidP="00271446">
            <w:pPr>
              <w:pStyle w:val="SC7"/>
              <w:rPr>
                <w:del w:id="1194" w:author="Constantine Smirnov" w:date="2023-06-07T02:54:00Z"/>
                <w:sz w:val="28"/>
                <w:szCs w:val="28"/>
              </w:rPr>
            </w:pPr>
            <w:del w:id="1195" w:author="Constantine Smirnov" w:date="2023-06-07T02:50:00Z">
              <w:r w:rsidRPr="00CE198A" w:rsidDel="00AA4FC1">
                <w:rPr>
                  <w:sz w:val="28"/>
                  <w:szCs w:val="28"/>
                </w:rPr>
                <w:delText>Аутентификация</w:delText>
              </w:r>
            </w:del>
          </w:p>
        </w:tc>
        <w:tc>
          <w:tcPr>
            <w:tcW w:w="6485" w:type="dxa"/>
            <w:tcPrChange w:id="1196" w:author="Constantine Smirnov" w:date="2023-06-07T02:50:00Z">
              <w:tcPr>
                <w:tcW w:w="6200" w:type="dxa"/>
              </w:tcPr>
            </w:tcPrChange>
          </w:tcPr>
          <w:p w14:paraId="3F4A937C" w14:textId="4F43C323" w:rsidR="00E1342E" w:rsidRPr="00CE198A" w:rsidDel="00284209" w:rsidRDefault="00E1342E" w:rsidP="00271446">
            <w:pPr>
              <w:pStyle w:val="SC7"/>
              <w:rPr>
                <w:del w:id="1197" w:author="Constantine Smirnov" w:date="2023-06-07T02:54:00Z"/>
                <w:sz w:val="28"/>
                <w:szCs w:val="28"/>
              </w:rPr>
            </w:pPr>
            <w:del w:id="1198" w:author="Constantine Smirnov" w:date="2023-06-07T02:50:00Z">
              <w:r w:rsidRPr="00CE198A" w:rsidDel="00AA4FC1">
                <w:rPr>
                  <w:sz w:val="28"/>
                  <w:szCs w:val="28"/>
                </w:rPr>
                <w:delText>Проверка принадлежности субъекту доступа предъявленного им идентификатора (подтверждение подлинности)</w:delText>
              </w:r>
            </w:del>
          </w:p>
        </w:tc>
      </w:tr>
      <w:tr w:rsidR="00E1342E" w:rsidRPr="00CE198A" w:rsidDel="00284209" w14:paraId="0220D459" w14:textId="7D6BA340" w:rsidTr="00E1342E">
        <w:tblPrEx>
          <w:tblW w:w="5000" w:type="pct"/>
          <w:tblLayout w:type="fixed"/>
          <w:tblPrExChange w:id="1199" w:author="Constantine Smirnov" w:date="2023-06-07T02:50:00Z">
            <w:tblPrEx>
              <w:tblW w:w="5000" w:type="pct"/>
              <w:tblLayout w:type="fixed"/>
            </w:tblPrEx>
          </w:tblPrExChange>
        </w:tblPrEx>
        <w:trPr>
          <w:trHeight w:val="525"/>
          <w:del w:id="1200" w:author="Constantine Smirnov" w:date="2023-06-07T02:54:00Z"/>
          <w:trPrChange w:id="1201" w:author="Constantine Smirnov" w:date="2023-06-07T02:50:00Z">
            <w:trPr>
              <w:trHeight w:val="525"/>
            </w:trPr>
          </w:trPrChange>
        </w:trPr>
        <w:tc>
          <w:tcPr>
            <w:tcW w:w="534" w:type="dxa"/>
            <w:gridSpan w:val="2"/>
            <w:tcPrChange w:id="1202" w:author="Constantine Smirnov" w:date="2023-06-07T02:50:00Z">
              <w:tcPr>
                <w:tcW w:w="590" w:type="dxa"/>
                <w:gridSpan w:val="3"/>
              </w:tcPr>
            </w:tcPrChange>
          </w:tcPr>
          <w:p w14:paraId="0D1C15FA" w14:textId="5E989878" w:rsidR="00E1342E" w:rsidRPr="00CE198A" w:rsidDel="00284209" w:rsidRDefault="00E1342E" w:rsidP="00AA1315">
            <w:pPr>
              <w:pStyle w:val="SC"/>
              <w:rPr>
                <w:del w:id="1203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tcPrChange w:id="1204" w:author="Constantine Smirnov" w:date="2023-06-07T02:50:00Z">
              <w:tcPr>
                <w:tcW w:w="2551" w:type="dxa"/>
                <w:gridSpan w:val="3"/>
              </w:tcPr>
            </w:tcPrChange>
          </w:tcPr>
          <w:p w14:paraId="0983CC20" w14:textId="1F1E1BAC" w:rsidR="00E1342E" w:rsidRPr="00CE198A" w:rsidDel="00284209" w:rsidRDefault="00E1342E" w:rsidP="00271446">
            <w:pPr>
              <w:pStyle w:val="SC7"/>
              <w:rPr>
                <w:del w:id="1205" w:author="Constantine Smirnov" w:date="2023-06-07T02:54:00Z"/>
                <w:sz w:val="28"/>
                <w:szCs w:val="28"/>
              </w:rPr>
            </w:pPr>
            <w:del w:id="1206" w:author="Constantine Smirnov" w:date="2023-06-07T02:50:00Z">
              <w:r w:rsidRPr="00CE198A" w:rsidDel="00AA4FC1">
                <w:rPr>
                  <w:sz w:val="28"/>
                  <w:szCs w:val="28"/>
                </w:rPr>
                <w:delText>Веб-сервис</w:delText>
              </w:r>
            </w:del>
          </w:p>
        </w:tc>
        <w:tc>
          <w:tcPr>
            <w:tcW w:w="6485" w:type="dxa"/>
            <w:tcPrChange w:id="1207" w:author="Constantine Smirnov" w:date="2023-06-07T02:50:00Z">
              <w:tcPr>
                <w:tcW w:w="6200" w:type="dxa"/>
              </w:tcPr>
            </w:tcPrChange>
          </w:tcPr>
          <w:p w14:paraId="203A92DC" w14:textId="6118546C" w:rsidR="00E1342E" w:rsidRPr="00CE198A" w:rsidDel="00284209" w:rsidRDefault="00E1342E" w:rsidP="00271446">
            <w:pPr>
              <w:pStyle w:val="SC7"/>
              <w:rPr>
                <w:del w:id="1208" w:author="Constantine Smirnov" w:date="2023-06-07T02:54:00Z"/>
                <w:sz w:val="28"/>
                <w:szCs w:val="28"/>
              </w:rPr>
            </w:pPr>
            <w:del w:id="1209" w:author="Constantine Smirnov" w:date="2023-06-07T02:50:00Z">
              <w:r w:rsidRPr="00CE198A" w:rsidDel="00AA4FC1">
                <w:rPr>
                  <w:sz w:val="28"/>
                  <w:szCs w:val="28"/>
                </w:rPr>
                <w:delText xml:space="preserve">Интерфейс взаимодействия Мобильного приложения с другими компонентами </w:delText>
              </w:r>
              <w:r w:rsidRPr="00CE198A" w:rsidDel="00AA4FC1">
                <w:rPr>
                  <w:sz w:val="28"/>
                  <w:szCs w:val="28"/>
                  <w:lang w:eastAsia="ru-RU"/>
                </w:rPr>
                <w:delText>Подсистемы</w:delText>
              </w:r>
              <w:r w:rsidRPr="00CE198A" w:rsidDel="00AA4FC1">
                <w:rPr>
                  <w:sz w:val="28"/>
                  <w:szCs w:val="28"/>
                </w:rPr>
                <w:delText xml:space="preserve"> через сеть Интернет</w:delText>
              </w:r>
            </w:del>
          </w:p>
        </w:tc>
      </w:tr>
      <w:tr w:rsidR="00E1342E" w:rsidRPr="00CE198A" w:rsidDel="00284209" w14:paraId="2AB25CAA" w14:textId="454AF937" w:rsidTr="00E1342E">
        <w:tblPrEx>
          <w:tblW w:w="5000" w:type="pct"/>
          <w:tblLayout w:type="fixed"/>
          <w:tblPrExChange w:id="1210" w:author="Constantine Smirnov" w:date="2023-06-07T02:50:00Z">
            <w:tblPrEx>
              <w:tblW w:w="5000" w:type="pct"/>
              <w:tblLayout w:type="fixed"/>
            </w:tblPrEx>
          </w:tblPrExChange>
        </w:tblPrEx>
        <w:trPr>
          <w:trHeight w:val="525"/>
          <w:del w:id="1211" w:author="Constantine Smirnov" w:date="2023-06-07T02:54:00Z"/>
          <w:trPrChange w:id="1212" w:author="Constantine Smirnov" w:date="2023-06-07T02:50:00Z">
            <w:trPr>
              <w:trHeight w:val="525"/>
            </w:trPr>
          </w:trPrChange>
        </w:trPr>
        <w:tc>
          <w:tcPr>
            <w:tcW w:w="534" w:type="dxa"/>
            <w:gridSpan w:val="2"/>
            <w:tcPrChange w:id="1213" w:author="Constantine Smirnov" w:date="2023-06-07T02:50:00Z">
              <w:tcPr>
                <w:tcW w:w="590" w:type="dxa"/>
                <w:gridSpan w:val="3"/>
              </w:tcPr>
            </w:tcPrChange>
          </w:tcPr>
          <w:p w14:paraId="407F0651" w14:textId="2562BD4C" w:rsidR="00E1342E" w:rsidRPr="00CE198A" w:rsidDel="00284209" w:rsidRDefault="00E1342E" w:rsidP="00AA1315">
            <w:pPr>
              <w:pStyle w:val="SC"/>
              <w:rPr>
                <w:del w:id="1214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tcPrChange w:id="1215" w:author="Constantine Smirnov" w:date="2023-06-07T02:50:00Z">
              <w:tcPr>
                <w:tcW w:w="2551" w:type="dxa"/>
                <w:gridSpan w:val="3"/>
              </w:tcPr>
            </w:tcPrChange>
          </w:tcPr>
          <w:p w14:paraId="64221CCE" w14:textId="5804C794" w:rsidR="00E1342E" w:rsidRPr="00CE198A" w:rsidDel="00284209" w:rsidRDefault="00E1342E" w:rsidP="00271446">
            <w:pPr>
              <w:pStyle w:val="SC7"/>
              <w:rPr>
                <w:del w:id="1216" w:author="Constantine Smirnov" w:date="2023-06-07T02:54:00Z"/>
                <w:sz w:val="28"/>
                <w:szCs w:val="28"/>
              </w:rPr>
            </w:pPr>
            <w:del w:id="1217" w:author="Constantine Smirnov" w:date="2023-06-07T02:50:00Z">
              <w:r w:rsidRPr="00CE198A" w:rsidDel="00AA4FC1">
                <w:rPr>
                  <w:sz w:val="28"/>
                  <w:szCs w:val="28"/>
                </w:rPr>
                <w:delText>Идентификация</w:delText>
              </w:r>
            </w:del>
          </w:p>
        </w:tc>
        <w:tc>
          <w:tcPr>
            <w:tcW w:w="6485" w:type="dxa"/>
            <w:tcPrChange w:id="1218" w:author="Constantine Smirnov" w:date="2023-06-07T02:50:00Z">
              <w:tcPr>
                <w:tcW w:w="6200" w:type="dxa"/>
              </w:tcPr>
            </w:tcPrChange>
          </w:tcPr>
          <w:p w14:paraId="0BB7F157" w14:textId="4A6950BB" w:rsidR="00E1342E" w:rsidRPr="00CE198A" w:rsidDel="00284209" w:rsidRDefault="00E1342E" w:rsidP="00271446">
            <w:pPr>
              <w:pStyle w:val="SC7"/>
              <w:rPr>
                <w:del w:id="1219" w:author="Constantine Smirnov" w:date="2023-06-07T02:54:00Z"/>
                <w:sz w:val="28"/>
                <w:szCs w:val="28"/>
              </w:rPr>
            </w:pPr>
            <w:del w:id="1220" w:author="Constantine Smirnov" w:date="2023-06-07T02:50:00Z">
              <w:r w:rsidRPr="00CE198A" w:rsidDel="00AA4FC1">
                <w:rPr>
                  <w:sz w:val="28"/>
                  <w:szCs w:val="28"/>
                </w:rPr>
                <w:delText>Установление и признание тождественности, отождествление объектов по характерным индивидуальным признакам, их опознание</w:delText>
              </w:r>
            </w:del>
          </w:p>
        </w:tc>
      </w:tr>
      <w:tr w:rsidR="00E1342E" w:rsidRPr="00CE198A" w:rsidDel="00284209" w14:paraId="5C083EE8" w14:textId="07E4B9D8" w:rsidTr="00E1342E">
        <w:trPr>
          <w:trHeight w:val="525"/>
          <w:del w:id="1221" w:author="Constantine Smirnov" w:date="2023-06-07T02:54:00Z"/>
        </w:trPr>
        <w:tc>
          <w:tcPr>
            <w:tcW w:w="534" w:type="dxa"/>
            <w:gridSpan w:val="2"/>
          </w:tcPr>
          <w:p w14:paraId="466C8B32" w14:textId="6847804E" w:rsidR="00E1342E" w:rsidRPr="00CE198A" w:rsidDel="00284209" w:rsidRDefault="00E1342E" w:rsidP="00AA1315">
            <w:pPr>
              <w:pStyle w:val="SC"/>
              <w:rPr>
                <w:del w:id="1222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2551" w:type="dxa"/>
          </w:tcPr>
          <w:p w14:paraId="4D24D368" w14:textId="1A121B90" w:rsidR="00E1342E" w:rsidRPr="00CE198A" w:rsidDel="00284209" w:rsidRDefault="00E1342E" w:rsidP="00271446">
            <w:pPr>
              <w:pStyle w:val="SC7"/>
              <w:rPr>
                <w:del w:id="1223" w:author="Constantine Smirnov" w:date="2023-06-07T02:54:00Z"/>
                <w:sz w:val="28"/>
                <w:szCs w:val="28"/>
              </w:rPr>
            </w:pPr>
            <w:del w:id="1224" w:author="Constantine Smirnov" w:date="2023-06-07T02:50:00Z">
              <w:r w:rsidRPr="00CE198A" w:rsidDel="00AA4FC1">
                <w:rPr>
                  <w:sz w:val="28"/>
                  <w:szCs w:val="28"/>
                </w:rPr>
                <w:delText>Информационный сервис обеспечения планирования маршрута плавания</w:delText>
              </w:r>
            </w:del>
          </w:p>
        </w:tc>
        <w:tc>
          <w:tcPr>
            <w:tcW w:w="6485" w:type="dxa"/>
          </w:tcPr>
          <w:p w14:paraId="18CF193F" w14:textId="43B81404" w:rsidR="00E1342E" w:rsidRPr="00CE198A" w:rsidDel="00284209" w:rsidRDefault="00E1342E" w:rsidP="00271446">
            <w:pPr>
              <w:pStyle w:val="SC7"/>
              <w:rPr>
                <w:del w:id="1225" w:author="Constantine Smirnov" w:date="2023-06-07T02:54:00Z"/>
                <w:sz w:val="28"/>
                <w:szCs w:val="28"/>
              </w:rPr>
            </w:pPr>
            <w:del w:id="1226" w:author="Constantine Smirnov" w:date="2023-06-07T02:50:00Z">
              <w:r w:rsidRPr="00CE198A" w:rsidDel="00AA4FC1">
                <w:rPr>
                  <w:sz w:val="28"/>
                  <w:szCs w:val="28"/>
                </w:rPr>
                <w:delText>Информация, предоставляемая Пользователю Решением, влияющая на процесс планирования Маршрута плавания</w:delText>
              </w:r>
            </w:del>
          </w:p>
        </w:tc>
      </w:tr>
      <w:tr w:rsidR="00E1342E" w:rsidRPr="00CE198A" w:rsidDel="00284209" w14:paraId="7AA04107" w14:textId="100C9A59" w:rsidTr="00E1342E">
        <w:trPr>
          <w:trHeight w:val="525"/>
          <w:del w:id="1227" w:author="Constantine Smirnov" w:date="2023-06-07T02:54:00Z"/>
        </w:trPr>
        <w:tc>
          <w:tcPr>
            <w:tcW w:w="534" w:type="dxa"/>
            <w:gridSpan w:val="2"/>
          </w:tcPr>
          <w:p w14:paraId="63605963" w14:textId="6CBA4585" w:rsidR="00E1342E" w:rsidRPr="00CE198A" w:rsidDel="00284209" w:rsidRDefault="00E1342E" w:rsidP="00AA1315">
            <w:pPr>
              <w:pStyle w:val="SC"/>
              <w:rPr>
                <w:del w:id="1228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2551" w:type="dxa"/>
          </w:tcPr>
          <w:p w14:paraId="02520CC0" w14:textId="4109E60B" w:rsidR="00E1342E" w:rsidRPr="00CE198A" w:rsidDel="00284209" w:rsidRDefault="00E1342E" w:rsidP="00271446">
            <w:pPr>
              <w:pStyle w:val="SC7"/>
              <w:rPr>
                <w:del w:id="1229" w:author="Constantine Smirnov" w:date="2023-06-07T02:54:00Z"/>
                <w:sz w:val="28"/>
                <w:szCs w:val="28"/>
              </w:rPr>
            </w:pPr>
            <w:del w:id="1230" w:author="Constantine Smirnov" w:date="2023-06-07T02:50:00Z">
              <w:r w:rsidRPr="00CE198A" w:rsidDel="00AA4FC1">
                <w:rPr>
                  <w:sz w:val="28"/>
                  <w:szCs w:val="28"/>
                </w:rPr>
                <w:delText>Карта</w:delText>
              </w:r>
            </w:del>
          </w:p>
        </w:tc>
        <w:tc>
          <w:tcPr>
            <w:tcW w:w="6485" w:type="dxa"/>
          </w:tcPr>
          <w:p w14:paraId="20BFD6CD" w14:textId="33CB0F09" w:rsidR="00E1342E" w:rsidRPr="00CE198A" w:rsidDel="00284209" w:rsidRDefault="00E1342E" w:rsidP="00271446">
            <w:pPr>
              <w:pStyle w:val="SC7"/>
              <w:rPr>
                <w:del w:id="1231" w:author="Constantine Smirnov" w:date="2023-06-07T02:54:00Z"/>
                <w:sz w:val="28"/>
                <w:szCs w:val="28"/>
              </w:rPr>
            </w:pPr>
            <w:del w:id="1232" w:author="Constantine Smirnov" w:date="2023-06-07T02:50:00Z">
              <w:r w:rsidRPr="00CE198A" w:rsidDel="00AA4FC1">
                <w:rPr>
                  <w:sz w:val="28"/>
                  <w:szCs w:val="28"/>
                </w:rPr>
                <w:delText>Визуальное изображение части земной поверхности</w:delText>
              </w:r>
            </w:del>
          </w:p>
        </w:tc>
      </w:tr>
      <w:tr w:rsidR="00E1342E" w:rsidRPr="00CE198A" w:rsidDel="00284209" w14:paraId="6A1A3983" w14:textId="32591AA0" w:rsidTr="00E1342E">
        <w:trPr>
          <w:trHeight w:val="525"/>
          <w:del w:id="1233" w:author="Constantine Smirnov" w:date="2023-06-07T02:54:00Z"/>
        </w:trPr>
        <w:tc>
          <w:tcPr>
            <w:tcW w:w="534" w:type="dxa"/>
            <w:gridSpan w:val="2"/>
          </w:tcPr>
          <w:p w14:paraId="376E77CC" w14:textId="4E8A0626" w:rsidR="00E1342E" w:rsidRPr="00CE198A" w:rsidDel="00284209" w:rsidRDefault="00E1342E" w:rsidP="00AA1315">
            <w:pPr>
              <w:pStyle w:val="SC"/>
              <w:rPr>
                <w:del w:id="1234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2551" w:type="dxa"/>
          </w:tcPr>
          <w:p w14:paraId="23F6AE98" w14:textId="201AB407" w:rsidR="00E1342E" w:rsidRPr="00CE198A" w:rsidDel="00284209" w:rsidRDefault="00E1342E" w:rsidP="00271446">
            <w:pPr>
              <w:pStyle w:val="SC7"/>
              <w:rPr>
                <w:del w:id="1235" w:author="Constantine Smirnov" w:date="2023-06-07T02:54:00Z"/>
                <w:sz w:val="28"/>
                <w:szCs w:val="28"/>
              </w:rPr>
            </w:pPr>
            <w:del w:id="1236" w:author="Constantine Smirnov" w:date="2023-06-07T02:50:00Z">
              <w:r w:rsidRPr="00CE198A" w:rsidDel="00AA4FC1">
                <w:rPr>
                  <w:sz w:val="28"/>
                  <w:szCs w:val="28"/>
                </w:rPr>
                <w:delText>Карта Бофорта</w:delText>
              </w:r>
            </w:del>
          </w:p>
        </w:tc>
        <w:tc>
          <w:tcPr>
            <w:tcW w:w="6485" w:type="dxa"/>
          </w:tcPr>
          <w:p w14:paraId="4994BCC2" w14:textId="3B792A50" w:rsidR="00E1342E" w:rsidRPr="00CE198A" w:rsidDel="00284209" w:rsidRDefault="00E1342E" w:rsidP="00271446">
            <w:pPr>
              <w:pStyle w:val="SC7"/>
              <w:rPr>
                <w:del w:id="1237" w:author="Constantine Smirnov" w:date="2023-06-07T02:54:00Z"/>
                <w:sz w:val="28"/>
                <w:szCs w:val="28"/>
              </w:rPr>
            </w:pPr>
            <w:del w:id="1238" w:author="Constantine Smirnov" w:date="2023-06-07T02:50:00Z">
              <w:r w:rsidRPr="00CE198A" w:rsidDel="00AA4FC1">
                <w:rPr>
                  <w:sz w:val="28"/>
                  <w:szCs w:val="28"/>
                </w:rPr>
                <w:delText>Визуальное изображение прогнозируемой силы ветра в соответствии со шкалой Бофорта поверх Карты</w:delText>
              </w:r>
            </w:del>
          </w:p>
        </w:tc>
      </w:tr>
      <w:tr w:rsidR="00E1342E" w:rsidRPr="00CE198A" w:rsidDel="00284209" w14:paraId="5D045CF4" w14:textId="64E9EDC6" w:rsidTr="00E1342E">
        <w:trPr>
          <w:trHeight w:val="525"/>
          <w:del w:id="1239" w:author="Constantine Smirnov" w:date="2023-06-07T02:54:00Z"/>
        </w:trPr>
        <w:tc>
          <w:tcPr>
            <w:tcW w:w="534" w:type="dxa"/>
            <w:gridSpan w:val="2"/>
          </w:tcPr>
          <w:p w14:paraId="0F74015A" w14:textId="1F5F449E" w:rsidR="00E1342E" w:rsidRPr="00CE198A" w:rsidDel="00284209" w:rsidRDefault="00E1342E" w:rsidP="00AA1315">
            <w:pPr>
              <w:pStyle w:val="SC"/>
              <w:rPr>
                <w:del w:id="1240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2551" w:type="dxa"/>
          </w:tcPr>
          <w:p w14:paraId="70649BEE" w14:textId="24D828BB" w:rsidR="00E1342E" w:rsidRPr="00CE198A" w:rsidDel="00284209" w:rsidRDefault="00E1342E" w:rsidP="00271446">
            <w:pPr>
              <w:pStyle w:val="SC7"/>
              <w:rPr>
                <w:del w:id="1241" w:author="Constantine Smirnov" w:date="2023-06-07T02:54:00Z"/>
                <w:sz w:val="28"/>
                <w:szCs w:val="28"/>
              </w:rPr>
            </w:pPr>
            <w:del w:id="1242" w:author="Constantine Smirnov" w:date="2023-06-07T02:50:00Z">
              <w:r w:rsidRPr="00CE198A" w:rsidDel="00AA4FC1">
                <w:rPr>
                  <w:sz w:val="28"/>
                  <w:szCs w:val="28"/>
                </w:rPr>
                <w:delText>Карта ветров с указанием направления и силы ветра</w:delText>
              </w:r>
            </w:del>
          </w:p>
        </w:tc>
        <w:tc>
          <w:tcPr>
            <w:tcW w:w="6485" w:type="dxa"/>
          </w:tcPr>
          <w:p w14:paraId="5EBEE92D" w14:textId="139F64C7" w:rsidR="00E1342E" w:rsidRPr="00CE198A" w:rsidDel="00284209" w:rsidRDefault="00E1342E" w:rsidP="00271446">
            <w:pPr>
              <w:pStyle w:val="SC7"/>
              <w:rPr>
                <w:del w:id="1243" w:author="Constantine Smirnov" w:date="2023-06-07T02:54:00Z"/>
                <w:sz w:val="28"/>
                <w:szCs w:val="28"/>
              </w:rPr>
            </w:pPr>
            <w:del w:id="1244" w:author="Constantine Smirnov" w:date="2023-06-07T02:50:00Z">
              <w:r w:rsidRPr="00CE198A" w:rsidDel="00AA4FC1">
                <w:rPr>
                  <w:sz w:val="28"/>
                  <w:szCs w:val="28"/>
                </w:rPr>
                <w:delText>Визуальное изображение прогнозируемого направления и силы ветра поверх Карты</w:delText>
              </w:r>
            </w:del>
          </w:p>
        </w:tc>
      </w:tr>
      <w:tr w:rsidR="00E1342E" w:rsidRPr="00CE198A" w:rsidDel="00284209" w14:paraId="6AE7F84B" w14:textId="16BDFB0E" w:rsidTr="00E1342E">
        <w:trPr>
          <w:trHeight w:val="525"/>
          <w:del w:id="1245" w:author="Constantine Smirnov" w:date="2023-06-07T02:54:00Z"/>
        </w:trPr>
        <w:tc>
          <w:tcPr>
            <w:tcW w:w="534" w:type="dxa"/>
            <w:gridSpan w:val="2"/>
          </w:tcPr>
          <w:p w14:paraId="7EE2C2D2" w14:textId="7D53A9B4" w:rsidR="00E1342E" w:rsidRPr="00CE198A" w:rsidDel="00284209" w:rsidRDefault="00E1342E" w:rsidP="00AA1315">
            <w:pPr>
              <w:pStyle w:val="SC"/>
              <w:rPr>
                <w:del w:id="1246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2551" w:type="dxa"/>
          </w:tcPr>
          <w:p w14:paraId="5C58E71A" w14:textId="0DA26A5C" w:rsidR="00E1342E" w:rsidRPr="00CE198A" w:rsidDel="00284209" w:rsidRDefault="00E1342E" w:rsidP="00271446">
            <w:pPr>
              <w:pStyle w:val="SC7"/>
              <w:rPr>
                <w:del w:id="1247" w:author="Constantine Smirnov" w:date="2023-06-07T02:54:00Z"/>
                <w:sz w:val="28"/>
                <w:szCs w:val="28"/>
              </w:rPr>
            </w:pPr>
            <w:del w:id="1248" w:author="Constantine Smirnov" w:date="2023-06-07T02:50:00Z">
              <w:r w:rsidRPr="00CE198A" w:rsidDel="00AA4FC1">
                <w:rPr>
                  <w:sz w:val="28"/>
                  <w:szCs w:val="28"/>
                </w:rPr>
                <w:delText>Карта давления</w:delText>
              </w:r>
            </w:del>
          </w:p>
        </w:tc>
        <w:tc>
          <w:tcPr>
            <w:tcW w:w="6485" w:type="dxa"/>
          </w:tcPr>
          <w:p w14:paraId="59A6B12D" w14:textId="2AD70A97" w:rsidR="00E1342E" w:rsidRPr="00CE198A" w:rsidDel="00284209" w:rsidRDefault="00E1342E" w:rsidP="00271446">
            <w:pPr>
              <w:pStyle w:val="SC7"/>
              <w:rPr>
                <w:del w:id="1249" w:author="Constantine Smirnov" w:date="2023-06-07T02:54:00Z"/>
                <w:sz w:val="28"/>
                <w:szCs w:val="28"/>
              </w:rPr>
            </w:pPr>
            <w:del w:id="1250" w:author="Constantine Smirnov" w:date="2023-06-07T02:50:00Z">
              <w:r w:rsidRPr="00CE198A" w:rsidDel="00AA4FC1">
                <w:rPr>
                  <w:sz w:val="28"/>
                  <w:szCs w:val="28"/>
                </w:rPr>
                <w:delText>Визуальное изображение прогнозируемой величины атмосферного давления поверх Карты</w:delText>
              </w:r>
            </w:del>
          </w:p>
        </w:tc>
      </w:tr>
      <w:tr w:rsidR="00E1342E" w:rsidRPr="00CE198A" w:rsidDel="00284209" w14:paraId="4DD5E652" w14:textId="2E3B9D57" w:rsidTr="00E1342E">
        <w:trPr>
          <w:trHeight w:val="525"/>
          <w:del w:id="1251" w:author="Constantine Smirnov" w:date="2023-06-07T02:54:00Z"/>
        </w:trPr>
        <w:tc>
          <w:tcPr>
            <w:tcW w:w="534" w:type="dxa"/>
            <w:gridSpan w:val="2"/>
          </w:tcPr>
          <w:p w14:paraId="31774EFE" w14:textId="11550468" w:rsidR="00E1342E" w:rsidRPr="00CE198A" w:rsidDel="00284209" w:rsidRDefault="00E1342E" w:rsidP="00AA1315">
            <w:pPr>
              <w:pStyle w:val="SC"/>
              <w:rPr>
                <w:del w:id="1252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2551" w:type="dxa"/>
          </w:tcPr>
          <w:p w14:paraId="491E2909" w14:textId="0596C5BA" w:rsidR="00E1342E" w:rsidRPr="00CE198A" w:rsidDel="00284209" w:rsidRDefault="00E1342E" w:rsidP="00271446">
            <w:pPr>
              <w:pStyle w:val="SC7"/>
              <w:rPr>
                <w:del w:id="1253" w:author="Constantine Smirnov" w:date="2023-06-07T02:54:00Z"/>
                <w:sz w:val="28"/>
                <w:szCs w:val="28"/>
              </w:rPr>
            </w:pPr>
            <w:del w:id="1254" w:author="Constantine Smirnov" w:date="2023-06-07T02:50:00Z">
              <w:r w:rsidRPr="00CE198A" w:rsidDel="00AA4FC1">
                <w:rPr>
                  <w:sz w:val="28"/>
                  <w:szCs w:val="28"/>
                </w:rPr>
                <w:delText>Карта осадков</w:delText>
              </w:r>
            </w:del>
          </w:p>
        </w:tc>
        <w:tc>
          <w:tcPr>
            <w:tcW w:w="6485" w:type="dxa"/>
          </w:tcPr>
          <w:p w14:paraId="2519120B" w14:textId="042C300A" w:rsidR="00E1342E" w:rsidRPr="00CE198A" w:rsidDel="00284209" w:rsidRDefault="00E1342E" w:rsidP="00271446">
            <w:pPr>
              <w:pStyle w:val="SC7"/>
              <w:rPr>
                <w:del w:id="1255" w:author="Constantine Smirnov" w:date="2023-06-07T02:54:00Z"/>
                <w:sz w:val="28"/>
                <w:szCs w:val="28"/>
              </w:rPr>
            </w:pPr>
            <w:del w:id="1256" w:author="Constantine Smirnov" w:date="2023-06-07T02:50:00Z">
              <w:r w:rsidRPr="00CE198A" w:rsidDel="00AA4FC1">
                <w:rPr>
                  <w:sz w:val="28"/>
                  <w:szCs w:val="28"/>
                </w:rPr>
                <w:delText>Визуальное изображение прогнозируемого количества осадков поверх Карты</w:delText>
              </w:r>
            </w:del>
          </w:p>
        </w:tc>
      </w:tr>
      <w:tr w:rsidR="00E1342E" w:rsidRPr="00CE198A" w:rsidDel="00284209" w14:paraId="1A851AEA" w14:textId="70C3F524" w:rsidTr="00E1342E">
        <w:trPr>
          <w:trHeight w:val="525"/>
          <w:del w:id="1257" w:author="Constantine Smirnov" w:date="2023-06-07T02:54:00Z"/>
        </w:trPr>
        <w:tc>
          <w:tcPr>
            <w:tcW w:w="534" w:type="dxa"/>
            <w:gridSpan w:val="2"/>
          </w:tcPr>
          <w:p w14:paraId="0AE20C9E" w14:textId="400FE4CD" w:rsidR="00E1342E" w:rsidRPr="00CE198A" w:rsidDel="00284209" w:rsidRDefault="00E1342E" w:rsidP="00AA1315">
            <w:pPr>
              <w:pStyle w:val="SC"/>
              <w:rPr>
                <w:del w:id="1258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2551" w:type="dxa"/>
          </w:tcPr>
          <w:p w14:paraId="1D0AB623" w14:textId="3CC97047" w:rsidR="00E1342E" w:rsidRPr="00CE198A" w:rsidDel="00284209" w:rsidRDefault="00E1342E" w:rsidP="00271446">
            <w:pPr>
              <w:pStyle w:val="SC7"/>
              <w:rPr>
                <w:del w:id="1259" w:author="Constantine Smirnov" w:date="2023-06-07T02:54:00Z"/>
                <w:sz w:val="28"/>
                <w:szCs w:val="28"/>
              </w:rPr>
            </w:pPr>
            <w:del w:id="1260" w:author="Constantine Smirnov" w:date="2023-06-07T02:50:00Z">
              <w:r w:rsidRPr="00CE198A" w:rsidDel="00AA4FC1">
                <w:rPr>
                  <w:sz w:val="28"/>
                  <w:szCs w:val="28"/>
                </w:rPr>
                <w:delText>Локальное хранилище</w:delText>
              </w:r>
            </w:del>
          </w:p>
        </w:tc>
        <w:tc>
          <w:tcPr>
            <w:tcW w:w="6485" w:type="dxa"/>
          </w:tcPr>
          <w:p w14:paraId="3EFA11AE" w14:textId="16E52B89" w:rsidR="00E1342E" w:rsidRPr="00CE198A" w:rsidDel="00284209" w:rsidRDefault="00E1342E" w:rsidP="00271446">
            <w:pPr>
              <w:pStyle w:val="SC7"/>
              <w:rPr>
                <w:del w:id="1261" w:author="Constantine Smirnov" w:date="2023-06-07T02:54:00Z"/>
                <w:sz w:val="28"/>
                <w:szCs w:val="28"/>
              </w:rPr>
            </w:pPr>
            <w:del w:id="1262" w:author="Constantine Smirnov" w:date="2023-06-07T02:50:00Z">
              <w:r w:rsidRPr="00CE198A" w:rsidDel="00AA4FC1">
                <w:rPr>
                  <w:sz w:val="28"/>
                  <w:szCs w:val="28"/>
                </w:rPr>
                <w:delText>Хранилище данных на Мобильном устройстве, используемое Мобильным приложение для хранения данных</w:delText>
              </w:r>
            </w:del>
          </w:p>
        </w:tc>
      </w:tr>
      <w:tr w:rsidR="00E1342E" w:rsidRPr="00CE198A" w:rsidDel="00284209" w14:paraId="7ECCBCF3" w14:textId="063D447F" w:rsidTr="00E1342E">
        <w:trPr>
          <w:trHeight w:val="525"/>
          <w:del w:id="1263" w:author="Constantine Smirnov" w:date="2023-06-07T02:54:00Z"/>
        </w:trPr>
        <w:tc>
          <w:tcPr>
            <w:tcW w:w="534" w:type="dxa"/>
            <w:gridSpan w:val="2"/>
          </w:tcPr>
          <w:p w14:paraId="22DEB32E" w14:textId="28A06622" w:rsidR="00E1342E" w:rsidRPr="00CE198A" w:rsidDel="00284209" w:rsidRDefault="00E1342E" w:rsidP="00AA1315">
            <w:pPr>
              <w:pStyle w:val="SC"/>
              <w:rPr>
                <w:del w:id="1264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2551" w:type="dxa"/>
          </w:tcPr>
          <w:p w14:paraId="548CBDC2" w14:textId="2C7AEA2A" w:rsidR="00E1342E" w:rsidRPr="00CE198A" w:rsidDel="00284209" w:rsidRDefault="00E1342E" w:rsidP="00271446">
            <w:pPr>
              <w:pStyle w:val="SC7"/>
              <w:rPr>
                <w:del w:id="1265" w:author="Constantine Smirnov" w:date="2023-06-07T02:54:00Z"/>
                <w:sz w:val="28"/>
                <w:szCs w:val="28"/>
              </w:rPr>
            </w:pPr>
            <w:del w:id="1266" w:author="Constantine Smirnov" w:date="2023-06-07T02:50:00Z">
              <w:r w:rsidRPr="00CE198A" w:rsidDel="00AA4FC1">
                <w:rPr>
                  <w:sz w:val="28"/>
                  <w:szCs w:val="28"/>
                </w:rPr>
                <w:delText>Маршрут плавания</w:delText>
              </w:r>
            </w:del>
          </w:p>
        </w:tc>
        <w:tc>
          <w:tcPr>
            <w:tcW w:w="6485" w:type="dxa"/>
          </w:tcPr>
          <w:p w14:paraId="36589158" w14:textId="02760F80" w:rsidR="00E1342E" w:rsidRPr="00CE198A" w:rsidDel="00284209" w:rsidRDefault="00E1342E" w:rsidP="00271446">
            <w:pPr>
              <w:pStyle w:val="SC7"/>
              <w:rPr>
                <w:del w:id="1267" w:author="Constantine Smirnov" w:date="2023-06-07T02:54:00Z"/>
                <w:sz w:val="28"/>
                <w:szCs w:val="28"/>
              </w:rPr>
            </w:pPr>
            <w:del w:id="1268" w:author="Constantine Smirnov" w:date="2023-06-07T02:50:00Z">
              <w:r w:rsidRPr="00CE198A" w:rsidDel="00AA4FC1">
                <w:rPr>
                  <w:sz w:val="28"/>
                  <w:szCs w:val="28"/>
                </w:rPr>
                <w:delText>Путь следования объекта по воде</w:delText>
              </w:r>
            </w:del>
          </w:p>
        </w:tc>
      </w:tr>
      <w:tr w:rsidR="00E1342E" w:rsidRPr="00CE198A" w:rsidDel="00284209" w14:paraId="71CB6509" w14:textId="704B0A9B" w:rsidTr="00E1342E">
        <w:trPr>
          <w:trHeight w:val="525"/>
          <w:del w:id="1269" w:author="Constantine Smirnov" w:date="2023-06-07T02:54:00Z"/>
        </w:trPr>
        <w:tc>
          <w:tcPr>
            <w:tcW w:w="534" w:type="dxa"/>
            <w:gridSpan w:val="2"/>
          </w:tcPr>
          <w:p w14:paraId="33753140" w14:textId="777968F1" w:rsidR="00E1342E" w:rsidRPr="00CE198A" w:rsidDel="00284209" w:rsidRDefault="00E1342E" w:rsidP="00AA1315">
            <w:pPr>
              <w:pStyle w:val="SC"/>
              <w:rPr>
                <w:del w:id="1270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2551" w:type="dxa"/>
          </w:tcPr>
          <w:p w14:paraId="31EF3938" w14:textId="07BBEE37" w:rsidR="00E1342E" w:rsidRPr="00CE198A" w:rsidDel="00284209" w:rsidRDefault="00E1342E" w:rsidP="00271446">
            <w:pPr>
              <w:pStyle w:val="SC7"/>
              <w:rPr>
                <w:del w:id="1271" w:author="Constantine Smirnov" w:date="2023-06-07T02:54:00Z"/>
                <w:sz w:val="28"/>
                <w:szCs w:val="28"/>
              </w:rPr>
            </w:pPr>
            <w:del w:id="1272" w:author="Constantine Smirnov" w:date="2023-06-07T02:50:00Z">
              <w:r w:rsidRPr="00CE198A" w:rsidDel="00AA4FC1">
                <w:rPr>
                  <w:sz w:val="28"/>
                  <w:szCs w:val="28"/>
                </w:rPr>
                <w:delText>Медиа галерея</w:delText>
              </w:r>
            </w:del>
          </w:p>
        </w:tc>
        <w:tc>
          <w:tcPr>
            <w:tcW w:w="6485" w:type="dxa"/>
          </w:tcPr>
          <w:p w14:paraId="4172F26F" w14:textId="4FAE644F" w:rsidR="00E1342E" w:rsidRPr="00CE198A" w:rsidDel="00284209" w:rsidRDefault="00E1342E" w:rsidP="00271446">
            <w:pPr>
              <w:pStyle w:val="SC7"/>
              <w:rPr>
                <w:del w:id="1273" w:author="Constantine Smirnov" w:date="2023-06-07T02:54:00Z"/>
                <w:sz w:val="28"/>
                <w:szCs w:val="28"/>
              </w:rPr>
            </w:pPr>
            <w:del w:id="1274" w:author="Constantine Smirnov" w:date="2023-06-07T02:50:00Z">
              <w:r w:rsidRPr="00CE198A" w:rsidDel="00AA4FC1">
                <w:rPr>
                  <w:sz w:val="28"/>
                  <w:szCs w:val="28"/>
                </w:rPr>
                <w:delText>Набор изображений (картинок, фотографий)</w:delText>
              </w:r>
            </w:del>
          </w:p>
        </w:tc>
      </w:tr>
      <w:tr w:rsidR="00E1342E" w:rsidRPr="00CE198A" w:rsidDel="00284209" w14:paraId="0954D701" w14:textId="49D11824" w:rsidTr="00E1342E">
        <w:trPr>
          <w:trHeight w:val="525"/>
          <w:del w:id="1275" w:author="Constantine Smirnov" w:date="2023-06-07T02:54:00Z"/>
        </w:trPr>
        <w:tc>
          <w:tcPr>
            <w:tcW w:w="534" w:type="dxa"/>
            <w:gridSpan w:val="2"/>
          </w:tcPr>
          <w:p w14:paraId="19AE403C" w14:textId="09E2C955" w:rsidR="00E1342E" w:rsidRPr="00CE198A" w:rsidDel="00284209" w:rsidRDefault="00E1342E" w:rsidP="00AA1315">
            <w:pPr>
              <w:pStyle w:val="SC"/>
              <w:rPr>
                <w:del w:id="1276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2551" w:type="dxa"/>
          </w:tcPr>
          <w:p w14:paraId="4CE3019B" w14:textId="5C528071" w:rsidR="00E1342E" w:rsidRPr="00CE198A" w:rsidDel="00284209" w:rsidRDefault="00E1342E" w:rsidP="00271446">
            <w:pPr>
              <w:pStyle w:val="SC7"/>
              <w:rPr>
                <w:del w:id="1277" w:author="Constantine Smirnov" w:date="2023-06-07T02:54:00Z"/>
                <w:sz w:val="28"/>
                <w:szCs w:val="28"/>
              </w:rPr>
            </w:pPr>
            <w:del w:id="1278" w:author="Constantine Smirnov" w:date="2023-06-07T02:50:00Z">
              <w:r w:rsidRPr="00CE198A" w:rsidDel="00AA4FC1">
                <w:rPr>
                  <w:sz w:val="28"/>
                  <w:szCs w:val="28"/>
                </w:rPr>
                <w:delText>Метеоданные</w:delText>
              </w:r>
            </w:del>
          </w:p>
        </w:tc>
        <w:tc>
          <w:tcPr>
            <w:tcW w:w="6485" w:type="dxa"/>
          </w:tcPr>
          <w:p w14:paraId="3BC17FE9" w14:textId="64166297" w:rsidR="00E1342E" w:rsidRPr="00CE198A" w:rsidDel="00284209" w:rsidRDefault="00E1342E" w:rsidP="00271446">
            <w:pPr>
              <w:pStyle w:val="SC7"/>
              <w:rPr>
                <w:del w:id="1279" w:author="Constantine Smirnov" w:date="2023-06-07T02:54:00Z"/>
                <w:sz w:val="28"/>
                <w:szCs w:val="28"/>
              </w:rPr>
            </w:pPr>
            <w:del w:id="1280" w:author="Constantine Smirnov" w:date="2023-06-07T02:50:00Z">
              <w:r w:rsidRPr="00CE198A" w:rsidDel="00AA4FC1">
                <w:rPr>
                  <w:sz w:val="28"/>
                  <w:szCs w:val="28"/>
                </w:rPr>
                <w:delText>Гидрологические и метеорологические данные</w:delText>
              </w:r>
            </w:del>
          </w:p>
        </w:tc>
      </w:tr>
      <w:tr w:rsidR="00E1342E" w:rsidRPr="00CE198A" w:rsidDel="00284209" w14:paraId="68A1E05A" w14:textId="538364DD" w:rsidTr="00E1342E">
        <w:tblPrEx>
          <w:tblW w:w="5000" w:type="pct"/>
          <w:tblLayout w:type="fixed"/>
          <w:tblPrExChange w:id="1281" w:author="Constantine Smirnov" w:date="2023-06-07T02:50:00Z">
            <w:tblPrEx>
              <w:tblW w:w="5000" w:type="pct"/>
              <w:tblLayout w:type="fixed"/>
            </w:tblPrEx>
          </w:tblPrExChange>
        </w:tblPrEx>
        <w:trPr>
          <w:trHeight w:val="1035"/>
          <w:del w:id="1282" w:author="Constantine Smirnov" w:date="2023-06-07T02:54:00Z"/>
          <w:trPrChange w:id="1283" w:author="Constantine Smirnov" w:date="2023-06-07T02:50:00Z">
            <w:trPr>
              <w:trHeight w:val="1035"/>
            </w:trPr>
          </w:trPrChange>
        </w:trPr>
        <w:tc>
          <w:tcPr>
            <w:tcW w:w="534" w:type="dxa"/>
            <w:gridSpan w:val="2"/>
            <w:tcPrChange w:id="1284" w:author="Constantine Smirnov" w:date="2023-06-07T02:50:00Z">
              <w:tcPr>
                <w:tcW w:w="590" w:type="dxa"/>
                <w:gridSpan w:val="3"/>
              </w:tcPr>
            </w:tcPrChange>
          </w:tcPr>
          <w:p w14:paraId="1799B93B" w14:textId="7597FC62" w:rsidR="00E1342E" w:rsidRPr="00CE198A" w:rsidDel="00284209" w:rsidRDefault="00E1342E" w:rsidP="00AA1315">
            <w:pPr>
              <w:pStyle w:val="SC"/>
              <w:rPr>
                <w:del w:id="1285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tcPrChange w:id="1286" w:author="Constantine Smirnov" w:date="2023-06-07T02:50:00Z">
              <w:tcPr>
                <w:tcW w:w="2551" w:type="dxa"/>
                <w:gridSpan w:val="3"/>
              </w:tcPr>
            </w:tcPrChange>
          </w:tcPr>
          <w:p w14:paraId="7F63CD3E" w14:textId="62BA3D9A" w:rsidR="00E1342E" w:rsidRPr="00CE198A" w:rsidDel="00284209" w:rsidRDefault="00E1342E" w:rsidP="00271446">
            <w:pPr>
              <w:pStyle w:val="SC7"/>
              <w:rPr>
                <w:del w:id="1287" w:author="Constantine Smirnov" w:date="2023-06-07T02:54:00Z"/>
                <w:sz w:val="28"/>
                <w:szCs w:val="28"/>
              </w:rPr>
            </w:pPr>
            <w:del w:id="1288" w:author="Constantine Smirnov" w:date="2023-06-07T02:50:00Z">
              <w:r w:rsidRPr="00CE198A" w:rsidDel="00AA4FC1">
                <w:rPr>
                  <w:sz w:val="28"/>
                  <w:szCs w:val="28"/>
                </w:rPr>
                <w:delText>Мобильное приложение</w:delText>
              </w:r>
            </w:del>
          </w:p>
        </w:tc>
        <w:tc>
          <w:tcPr>
            <w:tcW w:w="6485" w:type="dxa"/>
            <w:tcPrChange w:id="1289" w:author="Constantine Smirnov" w:date="2023-06-07T02:50:00Z">
              <w:tcPr>
                <w:tcW w:w="6200" w:type="dxa"/>
              </w:tcPr>
            </w:tcPrChange>
          </w:tcPr>
          <w:p w14:paraId="32C5C84C" w14:textId="1DDA1C7B" w:rsidR="00E1342E" w:rsidRPr="00CE198A" w:rsidDel="00284209" w:rsidRDefault="00E1342E" w:rsidP="00271446">
            <w:pPr>
              <w:pStyle w:val="SC7"/>
              <w:rPr>
                <w:del w:id="1290" w:author="Constantine Smirnov" w:date="2023-06-07T02:54:00Z"/>
                <w:sz w:val="28"/>
                <w:szCs w:val="28"/>
              </w:rPr>
            </w:pPr>
            <w:del w:id="1291" w:author="Constantine Smirnov" w:date="2023-06-07T02:50:00Z">
              <w:r w:rsidRPr="00CE198A" w:rsidDel="00AA4FC1">
                <w:rPr>
                  <w:sz w:val="28"/>
                  <w:szCs w:val="28"/>
                </w:rPr>
                <w:delText xml:space="preserve">Приложение, разрабатываемое в рамках данного ТЗ под мобильную операционную систему </w:delText>
              </w:r>
              <w:r w:rsidRPr="00CE198A" w:rsidDel="00AA4FC1">
                <w:rPr>
                  <w:sz w:val="28"/>
                  <w:szCs w:val="28"/>
                  <w:lang w:val="en-US"/>
                </w:rPr>
                <w:delText>iOS</w:delText>
              </w:r>
              <w:r w:rsidRPr="00CE198A" w:rsidDel="00AA4FC1">
                <w:rPr>
                  <w:sz w:val="28"/>
                  <w:szCs w:val="28"/>
                </w:rPr>
                <w:delText xml:space="preserve"> и </w:delText>
              </w:r>
              <w:r w:rsidRPr="00CE198A" w:rsidDel="00AA4FC1">
                <w:rPr>
                  <w:sz w:val="28"/>
                  <w:szCs w:val="28"/>
                  <w:lang w:val="en-US"/>
                </w:rPr>
                <w:delText>Android</w:delText>
              </w:r>
              <w:r w:rsidRPr="00CE198A" w:rsidDel="00AA4FC1">
                <w:rPr>
                  <w:sz w:val="28"/>
                  <w:szCs w:val="28"/>
                </w:rPr>
                <w:delText xml:space="preserve"> с использованием среды и языка программирования. </w:delText>
              </w:r>
              <w:r w:rsidRPr="00CE198A" w:rsidDel="00AA4FC1">
                <w:rPr>
                  <w:sz w:val="28"/>
                  <w:szCs w:val="28"/>
                  <w:lang w:val="en-US"/>
                </w:rPr>
                <w:delText>iOS</w:delText>
              </w:r>
              <w:r w:rsidRPr="00CE198A" w:rsidDel="00AA4FC1">
                <w:rPr>
                  <w:sz w:val="28"/>
                  <w:szCs w:val="28"/>
                </w:rPr>
                <w:delText xml:space="preserve"> - </w:delText>
              </w:r>
              <w:r w:rsidRPr="00CE198A" w:rsidDel="00AA4FC1">
                <w:rPr>
                  <w:sz w:val="28"/>
                  <w:szCs w:val="28"/>
                  <w:lang w:val="en-US"/>
                </w:rPr>
                <w:delText>xCode</w:delText>
              </w:r>
              <w:r w:rsidRPr="00CE198A" w:rsidDel="00AA4FC1">
                <w:rPr>
                  <w:sz w:val="28"/>
                  <w:szCs w:val="28"/>
                </w:rPr>
                <w:delText xml:space="preserve"> (</w:delText>
              </w:r>
              <w:r w:rsidRPr="00CE198A" w:rsidDel="00AA4FC1">
                <w:rPr>
                  <w:sz w:val="28"/>
                  <w:szCs w:val="28"/>
                  <w:lang w:val="en-US"/>
                </w:rPr>
                <w:delText>objective</w:delText>
              </w:r>
              <w:r w:rsidRPr="00CE198A" w:rsidDel="00AA4FC1">
                <w:rPr>
                  <w:sz w:val="28"/>
                  <w:szCs w:val="28"/>
                </w:rPr>
                <w:delText xml:space="preserve"> </w:delText>
              </w:r>
              <w:r w:rsidRPr="00CE198A" w:rsidDel="00AA4FC1">
                <w:rPr>
                  <w:sz w:val="28"/>
                  <w:szCs w:val="28"/>
                  <w:lang w:val="en-US"/>
                </w:rPr>
                <w:delText>C</w:delText>
              </w:r>
              <w:r w:rsidRPr="00CE198A" w:rsidDel="00AA4FC1">
                <w:rPr>
                  <w:sz w:val="28"/>
                  <w:szCs w:val="28"/>
                </w:rPr>
                <w:delText xml:space="preserve">). </w:delText>
              </w:r>
              <w:r w:rsidRPr="00CE198A" w:rsidDel="00AA4FC1">
                <w:rPr>
                  <w:sz w:val="28"/>
                  <w:szCs w:val="28"/>
                  <w:lang w:val="en-US"/>
                </w:rPr>
                <w:delText>Android</w:delText>
              </w:r>
              <w:r w:rsidRPr="00CE198A" w:rsidDel="00AA4FC1">
                <w:rPr>
                  <w:sz w:val="28"/>
                  <w:szCs w:val="28"/>
                </w:rPr>
                <w:delText xml:space="preserve"> - </w:delText>
              </w:r>
              <w:r w:rsidRPr="00CE198A" w:rsidDel="00AA4FC1">
                <w:rPr>
                  <w:sz w:val="28"/>
                  <w:szCs w:val="28"/>
                  <w:lang w:val="en-US"/>
                </w:rPr>
                <w:delText>Android</w:delText>
              </w:r>
              <w:r w:rsidRPr="00CE198A" w:rsidDel="00AA4FC1">
                <w:rPr>
                  <w:sz w:val="28"/>
                  <w:szCs w:val="28"/>
                </w:rPr>
                <w:delText xml:space="preserve"> </w:delText>
              </w:r>
              <w:r w:rsidRPr="00CE198A" w:rsidDel="00AA4FC1">
                <w:rPr>
                  <w:sz w:val="28"/>
                  <w:szCs w:val="28"/>
                  <w:lang w:val="en-US"/>
                </w:rPr>
                <w:delText>Studio</w:delText>
              </w:r>
              <w:r w:rsidRPr="00CE198A" w:rsidDel="00AA4FC1">
                <w:rPr>
                  <w:sz w:val="28"/>
                  <w:szCs w:val="28"/>
                </w:rPr>
                <w:delText xml:space="preserve"> (</w:delText>
              </w:r>
              <w:r w:rsidRPr="00CE198A" w:rsidDel="00AA4FC1">
                <w:rPr>
                  <w:sz w:val="28"/>
                  <w:szCs w:val="28"/>
                  <w:lang w:val="en-US"/>
                </w:rPr>
                <w:delText>Java</w:delText>
              </w:r>
              <w:r w:rsidRPr="00CE198A" w:rsidDel="00AA4FC1">
                <w:rPr>
                  <w:sz w:val="28"/>
                  <w:szCs w:val="28"/>
                </w:rPr>
                <w:delText>)</w:delText>
              </w:r>
            </w:del>
          </w:p>
        </w:tc>
      </w:tr>
      <w:tr w:rsidR="00E1342E" w:rsidRPr="00CE198A" w:rsidDel="00284209" w14:paraId="2D1198C6" w14:textId="2CF8860D" w:rsidTr="00E1342E">
        <w:trPr>
          <w:trHeight w:val="1035"/>
          <w:del w:id="1292" w:author="Constantine Smirnov" w:date="2023-06-07T02:54:00Z"/>
        </w:trPr>
        <w:tc>
          <w:tcPr>
            <w:tcW w:w="534" w:type="dxa"/>
            <w:gridSpan w:val="2"/>
          </w:tcPr>
          <w:p w14:paraId="1B9AC205" w14:textId="72C14561" w:rsidR="00E1342E" w:rsidRPr="00CE198A" w:rsidDel="00284209" w:rsidRDefault="00E1342E" w:rsidP="00AA1315">
            <w:pPr>
              <w:pStyle w:val="SC"/>
              <w:rPr>
                <w:del w:id="1293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2551" w:type="dxa"/>
          </w:tcPr>
          <w:p w14:paraId="1B120546" w14:textId="7B8F84EF" w:rsidR="00E1342E" w:rsidRPr="00CE198A" w:rsidDel="00284209" w:rsidRDefault="00E1342E" w:rsidP="00271446">
            <w:pPr>
              <w:pStyle w:val="SC7"/>
              <w:rPr>
                <w:del w:id="1294" w:author="Constantine Smirnov" w:date="2023-06-07T02:54:00Z"/>
                <w:sz w:val="28"/>
                <w:szCs w:val="28"/>
              </w:rPr>
            </w:pPr>
            <w:del w:id="1295" w:author="Constantine Smirnov" w:date="2023-06-07T02:50:00Z">
              <w:r w:rsidRPr="00CE198A" w:rsidDel="00AA4FC1">
                <w:rPr>
                  <w:sz w:val="28"/>
                  <w:szCs w:val="28"/>
                </w:rPr>
                <w:delText>Мобильное устройство</w:delText>
              </w:r>
            </w:del>
          </w:p>
        </w:tc>
        <w:tc>
          <w:tcPr>
            <w:tcW w:w="6485" w:type="dxa"/>
          </w:tcPr>
          <w:p w14:paraId="1D60FE89" w14:textId="4BEBB7D7" w:rsidR="00E1342E" w:rsidRPr="00CE198A" w:rsidDel="00284209" w:rsidRDefault="00E1342E" w:rsidP="00271446">
            <w:pPr>
              <w:pStyle w:val="SC7"/>
              <w:rPr>
                <w:del w:id="1296" w:author="Constantine Smirnov" w:date="2023-06-07T02:54:00Z"/>
                <w:sz w:val="28"/>
                <w:szCs w:val="28"/>
              </w:rPr>
            </w:pPr>
            <w:del w:id="1297" w:author="Constantine Smirnov" w:date="2023-06-07T02:50:00Z">
              <w:r w:rsidRPr="00CE198A" w:rsidDel="00AA4FC1">
                <w:rPr>
                  <w:sz w:val="28"/>
                  <w:szCs w:val="28"/>
                </w:rPr>
                <w:delText xml:space="preserve">Мобильный компьютер с сенсорным экраном диагональю от 4 до 12 дюймов, работающий на базе операционной системы </w:delText>
              </w:r>
              <w:r w:rsidRPr="00CE198A" w:rsidDel="00AA4FC1">
                <w:rPr>
                  <w:sz w:val="28"/>
                  <w:szCs w:val="28"/>
                  <w:lang w:val="en-US"/>
                </w:rPr>
                <w:delText>Android</w:delText>
              </w:r>
              <w:r w:rsidRPr="00CE198A" w:rsidDel="00AA4FC1">
                <w:rPr>
                  <w:sz w:val="28"/>
                  <w:szCs w:val="28"/>
                </w:rPr>
                <w:delText xml:space="preserve"> или </w:delText>
              </w:r>
              <w:r w:rsidRPr="00CE198A" w:rsidDel="00AA4FC1">
                <w:rPr>
                  <w:sz w:val="28"/>
                  <w:szCs w:val="28"/>
                  <w:lang w:val="en-US"/>
                </w:rPr>
                <w:delText>iOS</w:delText>
              </w:r>
              <w:r w:rsidRPr="00CE198A" w:rsidDel="00AA4FC1">
                <w:rPr>
                  <w:sz w:val="28"/>
                  <w:szCs w:val="28"/>
                </w:rPr>
                <w:delText>, оборудованный системой позиционирования ГЛОНАСС и/или GPS. Более детальные требования представлены в разделах 4.3.4. и 4.3.5</w:delText>
              </w:r>
            </w:del>
          </w:p>
        </w:tc>
      </w:tr>
      <w:tr w:rsidR="00E1342E" w:rsidRPr="00CE198A" w:rsidDel="00284209" w14:paraId="1CF8B17F" w14:textId="3D675852" w:rsidTr="00E1342E">
        <w:tblPrEx>
          <w:tblW w:w="5000" w:type="pct"/>
          <w:tblLayout w:type="fixed"/>
          <w:tblPrExChange w:id="1298" w:author="Constantine Smirnov" w:date="2023-06-07T02:50:00Z">
            <w:tblPrEx>
              <w:tblW w:w="5000" w:type="pct"/>
              <w:tblLayout w:type="fixed"/>
            </w:tblPrEx>
          </w:tblPrExChange>
        </w:tblPrEx>
        <w:trPr>
          <w:trHeight w:val="315"/>
          <w:del w:id="1299" w:author="Constantine Smirnov" w:date="2023-06-07T02:54:00Z"/>
          <w:trPrChange w:id="1300" w:author="Constantine Smirnov" w:date="2023-06-07T02:50:00Z">
            <w:trPr>
              <w:trHeight w:val="315"/>
            </w:trPr>
          </w:trPrChange>
        </w:trPr>
        <w:tc>
          <w:tcPr>
            <w:tcW w:w="534" w:type="dxa"/>
            <w:gridSpan w:val="2"/>
            <w:tcPrChange w:id="1301" w:author="Constantine Smirnov" w:date="2023-06-07T02:50:00Z">
              <w:tcPr>
                <w:tcW w:w="590" w:type="dxa"/>
                <w:gridSpan w:val="3"/>
              </w:tcPr>
            </w:tcPrChange>
          </w:tcPr>
          <w:p w14:paraId="2528C73F" w14:textId="553B7D7C" w:rsidR="00E1342E" w:rsidRPr="00CE198A" w:rsidDel="00284209" w:rsidRDefault="00E1342E" w:rsidP="00AA1315">
            <w:pPr>
              <w:pStyle w:val="SC"/>
              <w:rPr>
                <w:del w:id="1302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tcPrChange w:id="1303" w:author="Constantine Smirnov" w:date="2023-06-07T02:50:00Z">
              <w:tcPr>
                <w:tcW w:w="2551" w:type="dxa"/>
                <w:gridSpan w:val="3"/>
              </w:tcPr>
            </w:tcPrChange>
          </w:tcPr>
          <w:p w14:paraId="28707A9A" w14:textId="6649D2F0" w:rsidR="00E1342E" w:rsidRPr="00CE198A" w:rsidDel="00284209" w:rsidRDefault="00E1342E" w:rsidP="00271446">
            <w:pPr>
              <w:pStyle w:val="SC7"/>
              <w:rPr>
                <w:del w:id="1304" w:author="Constantine Smirnov" w:date="2023-06-07T02:54:00Z"/>
                <w:sz w:val="28"/>
                <w:szCs w:val="28"/>
              </w:rPr>
            </w:pPr>
            <w:del w:id="1305" w:author="Constantine Smirnov" w:date="2023-06-07T02:50:00Z">
              <w:r w:rsidRPr="00CE198A" w:rsidDel="00AA4FC1">
                <w:rPr>
                  <w:sz w:val="28"/>
                  <w:szCs w:val="28"/>
                </w:rPr>
                <w:delText>Онлайн</w:delText>
              </w:r>
              <w:r w:rsidRPr="00CE198A" w:rsidDel="00AA4FC1">
                <w:rPr>
                  <w:sz w:val="28"/>
                  <w:szCs w:val="28"/>
                  <w:lang w:eastAsia="ru-RU"/>
                </w:rPr>
                <w:delText>-</w:delText>
              </w:r>
              <w:r w:rsidRPr="00CE198A" w:rsidDel="00AA4FC1">
                <w:rPr>
                  <w:sz w:val="28"/>
                  <w:szCs w:val="28"/>
                </w:rPr>
                <w:delText>режим</w:delText>
              </w:r>
            </w:del>
          </w:p>
        </w:tc>
        <w:tc>
          <w:tcPr>
            <w:tcW w:w="6485" w:type="dxa"/>
            <w:tcPrChange w:id="1306" w:author="Constantine Smirnov" w:date="2023-06-07T02:50:00Z">
              <w:tcPr>
                <w:tcW w:w="6200" w:type="dxa"/>
              </w:tcPr>
            </w:tcPrChange>
          </w:tcPr>
          <w:p w14:paraId="7E1C410E" w14:textId="392E39AC" w:rsidR="00E1342E" w:rsidRPr="00CE198A" w:rsidDel="00284209" w:rsidRDefault="00E1342E" w:rsidP="00271446">
            <w:pPr>
              <w:pStyle w:val="SC7"/>
              <w:rPr>
                <w:del w:id="1307" w:author="Constantine Smirnov" w:date="2023-06-07T02:54:00Z"/>
                <w:sz w:val="28"/>
                <w:szCs w:val="28"/>
              </w:rPr>
            </w:pPr>
            <w:del w:id="1308" w:author="Constantine Smirnov" w:date="2023-06-07T02:50:00Z">
              <w:r w:rsidRPr="00CE198A" w:rsidDel="00AA4FC1">
                <w:rPr>
                  <w:sz w:val="28"/>
                  <w:szCs w:val="28"/>
                </w:rPr>
                <w:delText>Режим работы Мобильного приложения при наличии связи с сетью интернет</w:delText>
              </w:r>
            </w:del>
          </w:p>
        </w:tc>
      </w:tr>
      <w:tr w:rsidR="00E1342E" w:rsidRPr="00CE198A" w:rsidDel="00284209" w14:paraId="30F5AE0E" w14:textId="7A070337" w:rsidTr="00E1342E">
        <w:trPr>
          <w:trHeight w:val="315"/>
          <w:del w:id="1309" w:author="Constantine Smirnov" w:date="2023-06-07T02:54:00Z"/>
        </w:trPr>
        <w:tc>
          <w:tcPr>
            <w:tcW w:w="534" w:type="dxa"/>
            <w:gridSpan w:val="2"/>
          </w:tcPr>
          <w:p w14:paraId="0AB668BE" w14:textId="40B41DA7" w:rsidR="00E1342E" w:rsidRPr="00CE198A" w:rsidDel="00284209" w:rsidRDefault="00E1342E" w:rsidP="00AA1315">
            <w:pPr>
              <w:pStyle w:val="SC"/>
              <w:rPr>
                <w:del w:id="1310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2551" w:type="dxa"/>
          </w:tcPr>
          <w:p w14:paraId="12DD031D" w14:textId="58E25DAB" w:rsidR="00E1342E" w:rsidRPr="00CE198A" w:rsidDel="00284209" w:rsidRDefault="00E1342E" w:rsidP="00271446">
            <w:pPr>
              <w:pStyle w:val="SC7"/>
              <w:rPr>
                <w:del w:id="1311" w:author="Constantine Smirnov" w:date="2023-06-07T02:54:00Z"/>
                <w:sz w:val="28"/>
                <w:szCs w:val="28"/>
              </w:rPr>
            </w:pPr>
            <w:del w:id="1312" w:author="Constantine Smirnov" w:date="2023-06-07T02:50:00Z">
              <w:r w:rsidRPr="00CE198A" w:rsidDel="00AA4FC1">
                <w:rPr>
                  <w:sz w:val="28"/>
                  <w:szCs w:val="28"/>
                </w:rPr>
                <w:delText>Основной экран</w:delText>
              </w:r>
            </w:del>
          </w:p>
        </w:tc>
        <w:tc>
          <w:tcPr>
            <w:tcW w:w="6485" w:type="dxa"/>
          </w:tcPr>
          <w:p w14:paraId="43CD2AF4" w14:textId="7F304654" w:rsidR="00E1342E" w:rsidRPr="00CE198A" w:rsidDel="00284209" w:rsidRDefault="00E1342E" w:rsidP="00271446">
            <w:pPr>
              <w:pStyle w:val="SC7"/>
              <w:rPr>
                <w:del w:id="1313" w:author="Constantine Smirnov" w:date="2023-06-07T02:54:00Z"/>
                <w:sz w:val="28"/>
                <w:szCs w:val="28"/>
              </w:rPr>
            </w:pPr>
            <w:del w:id="1314" w:author="Constantine Smirnov" w:date="2023-06-07T02:50:00Z">
              <w:r w:rsidRPr="00CE198A" w:rsidDel="00AA4FC1">
                <w:rPr>
                  <w:sz w:val="28"/>
                  <w:szCs w:val="28"/>
                </w:rPr>
                <w:delText>Экран Мобильного приложения, который отображается после запуска Мобильного приложения</w:delText>
              </w:r>
            </w:del>
          </w:p>
        </w:tc>
      </w:tr>
      <w:tr w:rsidR="00E1342E" w:rsidRPr="00CE198A" w:rsidDel="00284209" w14:paraId="120F5FB4" w14:textId="32F9F780" w:rsidTr="00E1342E">
        <w:tblPrEx>
          <w:tblW w:w="5000" w:type="pct"/>
          <w:tblLayout w:type="fixed"/>
          <w:tblPrExChange w:id="1315" w:author="Constantine Smirnov" w:date="2023-06-07T02:50:00Z">
            <w:tblPrEx>
              <w:tblW w:w="5000" w:type="pct"/>
              <w:tblLayout w:type="fixed"/>
            </w:tblPrEx>
          </w:tblPrExChange>
        </w:tblPrEx>
        <w:trPr>
          <w:trHeight w:val="315"/>
          <w:del w:id="1316" w:author="Constantine Smirnov" w:date="2023-06-07T02:54:00Z"/>
          <w:trPrChange w:id="1317" w:author="Constantine Smirnov" w:date="2023-06-07T02:50:00Z">
            <w:trPr>
              <w:trHeight w:val="315"/>
            </w:trPr>
          </w:trPrChange>
        </w:trPr>
        <w:tc>
          <w:tcPr>
            <w:tcW w:w="534" w:type="dxa"/>
            <w:gridSpan w:val="2"/>
            <w:tcPrChange w:id="1318" w:author="Constantine Smirnov" w:date="2023-06-07T02:50:00Z">
              <w:tcPr>
                <w:tcW w:w="590" w:type="dxa"/>
                <w:gridSpan w:val="3"/>
              </w:tcPr>
            </w:tcPrChange>
          </w:tcPr>
          <w:p w14:paraId="0BBE0EE9" w14:textId="7A135B2C" w:rsidR="00E1342E" w:rsidRPr="00CE198A" w:rsidDel="00284209" w:rsidRDefault="00E1342E" w:rsidP="00AA1315">
            <w:pPr>
              <w:pStyle w:val="SC"/>
              <w:rPr>
                <w:del w:id="1319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tcPrChange w:id="1320" w:author="Constantine Smirnov" w:date="2023-06-07T02:50:00Z">
              <w:tcPr>
                <w:tcW w:w="2551" w:type="dxa"/>
                <w:gridSpan w:val="3"/>
              </w:tcPr>
            </w:tcPrChange>
          </w:tcPr>
          <w:p w14:paraId="154EB5D9" w14:textId="539DB379" w:rsidR="00E1342E" w:rsidRPr="00CE198A" w:rsidDel="00284209" w:rsidRDefault="00E1342E" w:rsidP="00271446">
            <w:pPr>
              <w:pStyle w:val="SC7"/>
              <w:rPr>
                <w:del w:id="1321" w:author="Constantine Smirnov" w:date="2023-06-07T02:54:00Z"/>
                <w:sz w:val="28"/>
                <w:szCs w:val="28"/>
              </w:rPr>
            </w:pPr>
            <w:del w:id="1322" w:author="Constantine Smirnov" w:date="2023-06-07T02:50:00Z">
              <w:r w:rsidRPr="00CE198A" w:rsidDel="00AA4FC1">
                <w:rPr>
                  <w:sz w:val="28"/>
                  <w:szCs w:val="28"/>
                </w:rPr>
                <w:delText>Офлайн</w:delText>
              </w:r>
              <w:r w:rsidRPr="00CE198A" w:rsidDel="00AA4FC1">
                <w:rPr>
                  <w:sz w:val="28"/>
                  <w:szCs w:val="28"/>
                  <w:lang w:eastAsia="ru-RU"/>
                </w:rPr>
                <w:delText>-</w:delText>
              </w:r>
              <w:r w:rsidRPr="00CE198A" w:rsidDel="00AA4FC1">
                <w:rPr>
                  <w:sz w:val="28"/>
                  <w:szCs w:val="28"/>
                </w:rPr>
                <w:delText>режим</w:delText>
              </w:r>
            </w:del>
          </w:p>
        </w:tc>
        <w:tc>
          <w:tcPr>
            <w:tcW w:w="6485" w:type="dxa"/>
            <w:tcPrChange w:id="1323" w:author="Constantine Smirnov" w:date="2023-06-07T02:50:00Z">
              <w:tcPr>
                <w:tcW w:w="6200" w:type="dxa"/>
              </w:tcPr>
            </w:tcPrChange>
          </w:tcPr>
          <w:p w14:paraId="07A2F7F6" w14:textId="63FB18F9" w:rsidR="00E1342E" w:rsidRPr="00CE198A" w:rsidDel="00284209" w:rsidRDefault="00E1342E" w:rsidP="00271446">
            <w:pPr>
              <w:pStyle w:val="SC7"/>
              <w:rPr>
                <w:del w:id="1324" w:author="Constantine Smirnov" w:date="2023-06-07T02:54:00Z"/>
                <w:sz w:val="28"/>
                <w:szCs w:val="28"/>
              </w:rPr>
            </w:pPr>
            <w:del w:id="1325" w:author="Constantine Smirnov" w:date="2023-06-07T02:50:00Z">
              <w:r w:rsidRPr="00CE198A" w:rsidDel="00AA4FC1">
                <w:rPr>
                  <w:sz w:val="28"/>
                  <w:szCs w:val="28"/>
                </w:rPr>
                <w:delText>Режим работы Мобильного приложения при отсутствии связи с сетью интернет</w:delText>
              </w:r>
            </w:del>
          </w:p>
        </w:tc>
      </w:tr>
      <w:tr w:rsidR="00E1342E" w:rsidRPr="00CE198A" w:rsidDel="00284209" w14:paraId="38F3032D" w14:textId="2BB0B82C" w:rsidTr="00E1342E">
        <w:trPr>
          <w:trHeight w:val="315"/>
          <w:del w:id="1326" w:author="Constantine Smirnov" w:date="2023-06-07T02:54:00Z"/>
        </w:trPr>
        <w:tc>
          <w:tcPr>
            <w:tcW w:w="534" w:type="dxa"/>
            <w:gridSpan w:val="2"/>
          </w:tcPr>
          <w:p w14:paraId="2E91C1DC" w14:textId="3A98CAAF" w:rsidR="00E1342E" w:rsidRPr="00CE198A" w:rsidDel="00284209" w:rsidRDefault="00E1342E" w:rsidP="0027693A">
            <w:pPr>
              <w:pStyle w:val="SC"/>
              <w:rPr>
                <w:del w:id="1327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2551" w:type="dxa"/>
          </w:tcPr>
          <w:p w14:paraId="28C6DF8D" w14:textId="12A4659B" w:rsidR="00E1342E" w:rsidRPr="00CE198A" w:rsidDel="00284209" w:rsidRDefault="00E1342E" w:rsidP="00271446">
            <w:pPr>
              <w:pStyle w:val="SC7"/>
              <w:rPr>
                <w:del w:id="1328" w:author="Constantine Smirnov" w:date="2023-06-07T02:54:00Z"/>
                <w:rFonts w:eastAsia="Times New Roman"/>
                <w:color w:val="000000"/>
                <w:sz w:val="28"/>
                <w:szCs w:val="28"/>
                <w:lang w:eastAsia="ru-RU"/>
              </w:rPr>
            </w:pPr>
            <w:del w:id="1329" w:author="Constantine Smirnov" w:date="2023-06-07T02:50:00Z">
              <w:r w:rsidRPr="00CE198A" w:rsidDel="00AA4FC1">
                <w:rPr>
                  <w:sz w:val="28"/>
                  <w:szCs w:val="28"/>
                </w:rPr>
                <w:delText>Платформа</w:delText>
              </w:r>
            </w:del>
          </w:p>
        </w:tc>
        <w:tc>
          <w:tcPr>
            <w:tcW w:w="6485" w:type="dxa"/>
          </w:tcPr>
          <w:p w14:paraId="023EE7C6" w14:textId="5BEF027A" w:rsidR="00E1342E" w:rsidRPr="00CE198A" w:rsidDel="00AA4FC1" w:rsidRDefault="00E1342E" w:rsidP="00271446">
            <w:pPr>
              <w:pStyle w:val="SC7"/>
              <w:rPr>
                <w:del w:id="1330" w:author="Constantine Smirnov" w:date="2023-06-07T02:50:00Z"/>
                <w:sz w:val="28"/>
                <w:szCs w:val="28"/>
              </w:rPr>
            </w:pPr>
            <w:del w:id="1331" w:author="Constantine Smirnov" w:date="2023-06-07T02:50:00Z">
              <w:r w:rsidRPr="00CE198A" w:rsidDel="00AA4FC1">
                <w:rPr>
                  <w:sz w:val="28"/>
                  <w:szCs w:val="28"/>
                </w:rPr>
                <w:delText>Коммуникационный инструмент, используемый для разработки новых продуктов (услуг).</w:delText>
              </w:r>
            </w:del>
          </w:p>
          <w:p w14:paraId="424E5B57" w14:textId="0114499C" w:rsidR="00E1342E" w:rsidRPr="00CE198A" w:rsidDel="00AA4FC1" w:rsidRDefault="00E1342E" w:rsidP="00271446">
            <w:pPr>
              <w:pStyle w:val="SC7"/>
              <w:rPr>
                <w:del w:id="1332" w:author="Constantine Smirnov" w:date="2023-06-07T02:50:00Z"/>
                <w:sz w:val="28"/>
                <w:szCs w:val="28"/>
              </w:rPr>
            </w:pPr>
            <w:del w:id="1333" w:author="Constantine Smirnov" w:date="2023-06-07T02:50:00Z">
              <w:r w:rsidRPr="00CE198A" w:rsidDel="00AA4FC1">
                <w:rPr>
                  <w:sz w:val="28"/>
                  <w:szCs w:val="28"/>
                </w:rPr>
                <w:delText>В настоящем документе используется модель облачных вычислений, при которой потребитель получает доступ к использованию программного обеспечения:</w:delText>
              </w:r>
            </w:del>
          </w:p>
          <w:p w14:paraId="5312EC3A" w14:textId="5AAA3B4E" w:rsidR="00E1342E" w:rsidRPr="00CE198A" w:rsidDel="00AA4FC1" w:rsidRDefault="00E1342E" w:rsidP="00271446">
            <w:pPr>
              <w:pStyle w:val="SC7"/>
              <w:rPr>
                <w:del w:id="1334" w:author="Constantine Smirnov" w:date="2023-06-07T02:50:00Z"/>
                <w:sz w:val="28"/>
                <w:szCs w:val="28"/>
              </w:rPr>
            </w:pPr>
            <w:del w:id="1335" w:author="Constantine Smirnov" w:date="2023-06-07T02:50:00Z">
              <w:r w:rsidRPr="00CE198A" w:rsidDel="00AA4FC1">
                <w:rPr>
                  <w:sz w:val="28"/>
                  <w:szCs w:val="28"/>
                </w:rPr>
                <w:delText>операционных систем,</w:delText>
              </w:r>
            </w:del>
          </w:p>
          <w:p w14:paraId="17FD52D3" w14:textId="79BB149A" w:rsidR="00E1342E" w:rsidRPr="00CE198A" w:rsidDel="00AA4FC1" w:rsidRDefault="00E1342E" w:rsidP="00271446">
            <w:pPr>
              <w:pStyle w:val="SC7"/>
              <w:rPr>
                <w:del w:id="1336" w:author="Constantine Smirnov" w:date="2023-06-07T02:50:00Z"/>
                <w:sz w:val="28"/>
                <w:szCs w:val="28"/>
              </w:rPr>
            </w:pPr>
            <w:del w:id="1337" w:author="Constantine Smirnov" w:date="2023-06-07T02:50:00Z">
              <w:r w:rsidRPr="00CE198A" w:rsidDel="00AA4FC1">
                <w:rPr>
                  <w:sz w:val="28"/>
                  <w:szCs w:val="28"/>
                </w:rPr>
                <w:delText>систем управления базами данных,</w:delText>
              </w:r>
            </w:del>
          </w:p>
          <w:p w14:paraId="6C5F35C0" w14:textId="6E178F35" w:rsidR="00E1342E" w:rsidRPr="00CE198A" w:rsidDel="00AA4FC1" w:rsidRDefault="00E1342E" w:rsidP="00271446">
            <w:pPr>
              <w:pStyle w:val="SC7"/>
              <w:rPr>
                <w:del w:id="1338" w:author="Constantine Smirnov" w:date="2023-06-07T02:50:00Z"/>
                <w:sz w:val="28"/>
                <w:szCs w:val="28"/>
              </w:rPr>
            </w:pPr>
            <w:del w:id="1339" w:author="Constantine Smirnov" w:date="2023-06-07T02:50:00Z">
              <w:r w:rsidRPr="00CE198A" w:rsidDel="00AA4FC1">
                <w:rPr>
                  <w:sz w:val="28"/>
                  <w:szCs w:val="28"/>
                </w:rPr>
                <w:delText>связующему программному обеспечению,</w:delText>
              </w:r>
            </w:del>
          </w:p>
          <w:p w14:paraId="1B9E036F" w14:textId="3557BF94" w:rsidR="00E1342E" w:rsidRPr="00CE198A" w:rsidDel="00AA4FC1" w:rsidRDefault="00E1342E" w:rsidP="00271446">
            <w:pPr>
              <w:pStyle w:val="SC7"/>
              <w:rPr>
                <w:del w:id="1340" w:author="Constantine Smirnov" w:date="2023-06-07T02:50:00Z"/>
                <w:sz w:val="28"/>
                <w:szCs w:val="28"/>
              </w:rPr>
            </w:pPr>
            <w:del w:id="1341" w:author="Constantine Smirnov" w:date="2023-06-07T02:50:00Z">
              <w:r w:rsidRPr="00CE198A" w:rsidDel="00AA4FC1">
                <w:rPr>
                  <w:sz w:val="28"/>
                  <w:szCs w:val="28"/>
                </w:rPr>
                <w:delText>средствам разработки и тестирования.</w:delText>
              </w:r>
            </w:del>
          </w:p>
          <w:p w14:paraId="707AFAC3" w14:textId="47DAB078" w:rsidR="00E1342E" w:rsidRPr="00CE198A" w:rsidDel="00284209" w:rsidRDefault="00E1342E" w:rsidP="00271446">
            <w:pPr>
              <w:pStyle w:val="SC7"/>
              <w:rPr>
                <w:del w:id="1342" w:author="Constantine Smirnov" w:date="2023-06-07T02:54:00Z"/>
                <w:rFonts w:eastAsia="Times New Roman"/>
                <w:color w:val="000000"/>
                <w:sz w:val="28"/>
                <w:szCs w:val="28"/>
                <w:lang w:eastAsia="ru-RU"/>
              </w:rPr>
            </w:pPr>
            <w:del w:id="1343" w:author="Constantine Smirnov" w:date="2023-06-07T02:50:00Z">
              <w:r w:rsidRPr="00CE198A" w:rsidDel="00AA4FC1">
                <w:rPr>
                  <w:sz w:val="28"/>
                  <w:szCs w:val="28"/>
                </w:rPr>
                <w:delText xml:space="preserve">В настоящем документе под «Платформой» следует понимать реализацию </w:delText>
              </w:r>
              <w:r w:rsidRPr="00CE198A" w:rsidDel="00AA4FC1">
                <w:rPr>
                  <w:sz w:val="28"/>
                  <w:szCs w:val="28"/>
                  <w:lang w:val="en-US"/>
                </w:rPr>
                <w:delText>PaaS</w:delText>
              </w:r>
              <w:r w:rsidRPr="00CE198A" w:rsidDel="00AA4FC1">
                <w:rPr>
                  <w:sz w:val="28"/>
                  <w:szCs w:val="28"/>
                </w:rPr>
                <w:delText xml:space="preserve"> </w:delText>
              </w:r>
              <w:r w:rsidRPr="00CE198A" w:rsidDel="00AA4FC1">
                <w:rPr>
                  <w:sz w:val="28"/>
                  <w:szCs w:val="28"/>
                  <w:lang w:val="en-US"/>
                </w:rPr>
                <w:delText>OpenShift</w:delText>
              </w:r>
              <w:r w:rsidRPr="00CE198A" w:rsidDel="00AA4FC1">
                <w:rPr>
                  <w:sz w:val="28"/>
                  <w:szCs w:val="28"/>
                </w:rPr>
                <w:delText xml:space="preserve"> </w:delText>
              </w:r>
              <w:r w:rsidRPr="00CE198A" w:rsidDel="00AA4FC1">
                <w:rPr>
                  <w:sz w:val="28"/>
                  <w:szCs w:val="28"/>
                  <w:lang w:val="en-US"/>
                </w:rPr>
                <w:delText>Origin</w:delText>
              </w:r>
            </w:del>
          </w:p>
        </w:tc>
      </w:tr>
      <w:tr w:rsidR="00E1342E" w:rsidRPr="00CE198A" w:rsidDel="00284209" w14:paraId="6CF68D51" w14:textId="23403F02" w:rsidTr="00E1342E">
        <w:trPr>
          <w:trHeight w:val="315"/>
          <w:del w:id="1344" w:author="Constantine Smirnov" w:date="2023-06-07T02:54:00Z"/>
        </w:trPr>
        <w:tc>
          <w:tcPr>
            <w:tcW w:w="493" w:type="dxa"/>
          </w:tcPr>
          <w:p w14:paraId="41D35983" w14:textId="35963BE3" w:rsidR="00E1342E" w:rsidRPr="00CE198A" w:rsidDel="00284209" w:rsidRDefault="00E1342E" w:rsidP="005835D1">
            <w:pPr>
              <w:pStyle w:val="SC"/>
              <w:rPr>
                <w:del w:id="1345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2592" w:type="dxa"/>
            <w:gridSpan w:val="2"/>
          </w:tcPr>
          <w:p w14:paraId="641DCF01" w14:textId="5F844D61" w:rsidR="00E1342E" w:rsidRPr="00CE198A" w:rsidDel="00284209" w:rsidRDefault="00E1342E" w:rsidP="00271446">
            <w:pPr>
              <w:pStyle w:val="SC7"/>
              <w:rPr>
                <w:del w:id="1346" w:author="Constantine Smirnov" w:date="2023-06-07T02:54:00Z"/>
                <w:sz w:val="28"/>
                <w:szCs w:val="28"/>
              </w:rPr>
            </w:pPr>
            <w:del w:id="1347" w:author="Constantine Smirnov" w:date="2023-06-07T02:50:00Z">
              <w:r w:rsidRPr="00CE198A" w:rsidDel="00AA4FC1">
                <w:rPr>
                  <w:sz w:val="28"/>
                  <w:szCs w:val="28"/>
                </w:rPr>
                <w:delText>Подсистема</w:delText>
              </w:r>
            </w:del>
          </w:p>
        </w:tc>
        <w:tc>
          <w:tcPr>
            <w:tcW w:w="6485" w:type="dxa"/>
          </w:tcPr>
          <w:p w14:paraId="669B4017" w14:textId="71995AE0" w:rsidR="00E1342E" w:rsidRPr="00CE198A" w:rsidDel="00284209" w:rsidRDefault="00E1342E" w:rsidP="00271446">
            <w:pPr>
              <w:pStyle w:val="SC7"/>
              <w:rPr>
                <w:del w:id="1348" w:author="Constantine Smirnov" w:date="2023-06-07T02:54:00Z"/>
                <w:sz w:val="28"/>
                <w:szCs w:val="28"/>
              </w:rPr>
            </w:pPr>
            <w:del w:id="1349" w:author="Constantine Smirnov" w:date="2023-06-07T02:50:00Z">
              <w:r w:rsidRPr="00CE198A" w:rsidDel="00AA4FC1">
                <w:rPr>
                  <w:sz w:val="28"/>
                  <w:szCs w:val="28"/>
                </w:rPr>
                <w:fldChar w:fldCharType="begin"/>
              </w:r>
              <w:r w:rsidRPr="00CE198A" w:rsidDel="00AA4FC1">
                <w:rPr>
                  <w:sz w:val="28"/>
                  <w:szCs w:val="28"/>
                </w:rPr>
                <w:delInstrText xml:space="preserve"> DOCPROPERTY  Подсистема  \* MERGEFORMAT </w:delInstrText>
              </w:r>
              <w:r w:rsidRPr="00CE198A" w:rsidDel="00AA4FC1">
                <w:rPr>
                  <w:sz w:val="28"/>
                  <w:szCs w:val="28"/>
                </w:rPr>
                <w:fldChar w:fldCharType="separate"/>
              </w:r>
              <w:r w:rsidRPr="00CE198A" w:rsidDel="00AA4FC1">
                <w:rPr>
                  <w:sz w:val="28"/>
                  <w:szCs w:val="28"/>
                </w:rPr>
                <w:delText>Мобильное приложение Портала спутниковых геоинформационных данных и сервисов морской отрасли</w:delText>
              </w:r>
              <w:r w:rsidRPr="00CE198A" w:rsidDel="00AA4FC1">
                <w:rPr>
                  <w:sz w:val="28"/>
                  <w:szCs w:val="28"/>
                </w:rPr>
                <w:fldChar w:fldCharType="end"/>
              </w:r>
            </w:del>
          </w:p>
        </w:tc>
      </w:tr>
      <w:tr w:rsidR="00E1342E" w:rsidRPr="00CE198A" w:rsidDel="00284209" w14:paraId="215108E9" w14:textId="51C7153D" w:rsidTr="00E1342E">
        <w:tblPrEx>
          <w:tblW w:w="5000" w:type="pct"/>
          <w:tblLayout w:type="fixed"/>
          <w:tblPrExChange w:id="1350" w:author="Constantine Smirnov" w:date="2023-06-07T02:50:00Z">
            <w:tblPrEx>
              <w:tblW w:w="5000" w:type="pct"/>
              <w:tblLayout w:type="fixed"/>
            </w:tblPrEx>
          </w:tblPrExChange>
        </w:tblPrEx>
        <w:trPr>
          <w:trHeight w:val="315"/>
          <w:del w:id="1351" w:author="Constantine Smirnov" w:date="2023-06-07T02:54:00Z"/>
          <w:trPrChange w:id="1352" w:author="Constantine Smirnov" w:date="2023-06-07T02:50:00Z">
            <w:trPr>
              <w:trHeight w:val="315"/>
            </w:trPr>
          </w:trPrChange>
        </w:trPr>
        <w:tc>
          <w:tcPr>
            <w:tcW w:w="493" w:type="dxa"/>
            <w:tcPrChange w:id="1353" w:author="Constantine Smirnov" w:date="2023-06-07T02:50:00Z">
              <w:tcPr>
                <w:tcW w:w="481" w:type="dxa"/>
              </w:tcPr>
            </w:tcPrChange>
          </w:tcPr>
          <w:p w14:paraId="6596C76F" w14:textId="72BDFE79" w:rsidR="00E1342E" w:rsidRPr="00CE198A" w:rsidDel="00284209" w:rsidRDefault="00E1342E" w:rsidP="0027693A">
            <w:pPr>
              <w:pStyle w:val="SC"/>
              <w:rPr>
                <w:del w:id="1354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2592" w:type="dxa"/>
            <w:gridSpan w:val="2"/>
            <w:tcPrChange w:id="1355" w:author="Constantine Smirnov" w:date="2023-06-07T02:50:00Z">
              <w:tcPr>
                <w:tcW w:w="2487" w:type="dxa"/>
                <w:gridSpan w:val="3"/>
              </w:tcPr>
            </w:tcPrChange>
          </w:tcPr>
          <w:p w14:paraId="646DEAE7" w14:textId="7DD8647C" w:rsidR="00E1342E" w:rsidRPr="00CE198A" w:rsidDel="00284209" w:rsidRDefault="00E1342E" w:rsidP="00271446">
            <w:pPr>
              <w:pStyle w:val="SC7"/>
              <w:rPr>
                <w:del w:id="1356" w:author="Constantine Smirnov" w:date="2023-06-07T02:54:00Z"/>
                <w:sz w:val="28"/>
                <w:szCs w:val="28"/>
              </w:rPr>
            </w:pPr>
            <w:del w:id="1357" w:author="Constantine Smirnov" w:date="2023-06-07T02:50:00Z">
              <w:r w:rsidRPr="00CE198A" w:rsidDel="00AA4FC1">
                <w:rPr>
                  <w:sz w:val="28"/>
                  <w:szCs w:val="28"/>
                </w:rPr>
                <w:delText>Пользователь</w:delText>
              </w:r>
            </w:del>
          </w:p>
        </w:tc>
        <w:tc>
          <w:tcPr>
            <w:tcW w:w="6485" w:type="dxa"/>
            <w:tcPrChange w:id="1358" w:author="Constantine Smirnov" w:date="2023-06-07T02:50:00Z">
              <w:tcPr>
                <w:tcW w:w="6373" w:type="dxa"/>
                <w:gridSpan w:val="3"/>
              </w:tcPr>
            </w:tcPrChange>
          </w:tcPr>
          <w:p w14:paraId="67D995B4" w14:textId="7193E50D" w:rsidR="00E1342E" w:rsidRPr="00CE198A" w:rsidDel="00284209" w:rsidRDefault="00E1342E" w:rsidP="00271446">
            <w:pPr>
              <w:pStyle w:val="SC7"/>
              <w:rPr>
                <w:del w:id="1359" w:author="Constantine Smirnov" w:date="2023-06-07T02:54:00Z"/>
                <w:sz w:val="28"/>
                <w:szCs w:val="28"/>
              </w:rPr>
            </w:pPr>
            <w:del w:id="1360" w:author="Constantine Smirnov" w:date="2023-06-07T02:50:00Z">
              <w:r w:rsidRPr="00CE198A" w:rsidDel="00AA4FC1">
                <w:rPr>
                  <w:sz w:val="28"/>
                  <w:szCs w:val="28"/>
                </w:rPr>
                <w:delText>Лицо, использующее результаты функционирования Решения</w:delText>
              </w:r>
            </w:del>
          </w:p>
        </w:tc>
      </w:tr>
      <w:tr w:rsidR="00E1342E" w:rsidRPr="00CE198A" w:rsidDel="00284209" w14:paraId="37F7A1B6" w14:textId="1FA46A11" w:rsidTr="00E1342E">
        <w:tblPrEx>
          <w:tblW w:w="5000" w:type="pct"/>
          <w:tblLayout w:type="fixed"/>
          <w:tblPrExChange w:id="1361" w:author="Constantine Smirnov" w:date="2023-06-07T02:50:00Z">
            <w:tblPrEx>
              <w:tblW w:w="5000" w:type="pct"/>
              <w:tblLayout w:type="fixed"/>
            </w:tblPrEx>
          </w:tblPrExChange>
        </w:tblPrEx>
        <w:trPr>
          <w:trHeight w:val="315"/>
          <w:del w:id="1362" w:author="Constantine Smirnov" w:date="2023-06-07T02:54:00Z"/>
          <w:trPrChange w:id="1363" w:author="Constantine Smirnov" w:date="2023-06-07T02:50:00Z">
            <w:trPr>
              <w:trHeight w:val="315"/>
            </w:trPr>
          </w:trPrChange>
        </w:trPr>
        <w:tc>
          <w:tcPr>
            <w:tcW w:w="493" w:type="dxa"/>
            <w:tcPrChange w:id="1364" w:author="Constantine Smirnov" w:date="2023-06-07T02:50:00Z">
              <w:tcPr>
                <w:tcW w:w="481" w:type="dxa"/>
              </w:tcPr>
            </w:tcPrChange>
          </w:tcPr>
          <w:p w14:paraId="3CCFA969" w14:textId="5D86A631" w:rsidR="00E1342E" w:rsidRPr="00CE198A" w:rsidDel="00284209" w:rsidRDefault="00E1342E" w:rsidP="0027693A">
            <w:pPr>
              <w:pStyle w:val="SC"/>
              <w:rPr>
                <w:del w:id="1365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2592" w:type="dxa"/>
            <w:gridSpan w:val="2"/>
            <w:tcPrChange w:id="1366" w:author="Constantine Smirnov" w:date="2023-06-07T02:50:00Z">
              <w:tcPr>
                <w:tcW w:w="2487" w:type="dxa"/>
                <w:gridSpan w:val="3"/>
              </w:tcPr>
            </w:tcPrChange>
          </w:tcPr>
          <w:p w14:paraId="05A30806" w14:textId="11A28842" w:rsidR="00E1342E" w:rsidRPr="00CE198A" w:rsidDel="00284209" w:rsidRDefault="00E1342E" w:rsidP="00271446">
            <w:pPr>
              <w:pStyle w:val="SC7"/>
              <w:rPr>
                <w:del w:id="1367" w:author="Constantine Smirnov" w:date="2023-06-07T02:54:00Z"/>
                <w:sz w:val="28"/>
                <w:szCs w:val="28"/>
              </w:rPr>
            </w:pPr>
            <w:del w:id="1368" w:author="Constantine Smirnov" w:date="2023-06-07T02:50:00Z">
              <w:r w:rsidRPr="00CE198A" w:rsidDel="00AA4FC1">
                <w:rPr>
                  <w:sz w:val="28"/>
                  <w:szCs w:val="28"/>
                </w:rPr>
                <w:delText>Регистрация</w:delText>
              </w:r>
            </w:del>
          </w:p>
        </w:tc>
        <w:tc>
          <w:tcPr>
            <w:tcW w:w="6485" w:type="dxa"/>
            <w:tcPrChange w:id="1369" w:author="Constantine Smirnov" w:date="2023-06-07T02:50:00Z">
              <w:tcPr>
                <w:tcW w:w="6373" w:type="dxa"/>
                <w:gridSpan w:val="3"/>
              </w:tcPr>
            </w:tcPrChange>
          </w:tcPr>
          <w:p w14:paraId="5A7790B7" w14:textId="23521961" w:rsidR="00E1342E" w:rsidRPr="00CE198A" w:rsidDel="00284209" w:rsidRDefault="00E1342E" w:rsidP="00271446">
            <w:pPr>
              <w:pStyle w:val="SC7"/>
              <w:rPr>
                <w:del w:id="1370" w:author="Constantine Smirnov" w:date="2023-06-07T02:54:00Z"/>
                <w:sz w:val="28"/>
                <w:szCs w:val="28"/>
              </w:rPr>
            </w:pPr>
            <w:del w:id="1371" w:author="Constantine Smirnov" w:date="2023-06-07T02:50:00Z">
              <w:r w:rsidRPr="00CE198A" w:rsidDel="00AA4FC1">
                <w:rPr>
                  <w:sz w:val="28"/>
                  <w:szCs w:val="28"/>
                </w:rPr>
                <w:delText xml:space="preserve">Создание Учётной записи Пользователя в </w:delText>
              </w:r>
              <w:r w:rsidRPr="00CE198A" w:rsidDel="00AA4FC1">
                <w:rPr>
                  <w:sz w:val="28"/>
                  <w:szCs w:val="28"/>
                  <w:lang w:eastAsia="ru-RU"/>
                </w:rPr>
                <w:delText>Подсистеме</w:delText>
              </w:r>
            </w:del>
          </w:p>
        </w:tc>
      </w:tr>
      <w:tr w:rsidR="00E1342E" w:rsidRPr="00CE198A" w:rsidDel="00284209" w14:paraId="6BA8D13B" w14:textId="36ED1C87" w:rsidTr="00E1342E">
        <w:trPr>
          <w:trHeight w:val="315"/>
          <w:del w:id="1372" w:author="Constantine Smirnov" w:date="2023-06-07T02:54:00Z"/>
        </w:trPr>
        <w:tc>
          <w:tcPr>
            <w:tcW w:w="493" w:type="dxa"/>
          </w:tcPr>
          <w:p w14:paraId="733A4928" w14:textId="0185E120" w:rsidR="00E1342E" w:rsidRPr="00CE198A" w:rsidDel="00284209" w:rsidRDefault="00E1342E" w:rsidP="0027693A">
            <w:pPr>
              <w:pStyle w:val="SC"/>
              <w:rPr>
                <w:del w:id="1373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2592" w:type="dxa"/>
            <w:gridSpan w:val="2"/>
          </w:tcPr>
          <w:p w14:paraId="1E1587EF" w14:textId="081A3F07" w:rsidR="00E1342E" w:rsidRPr="00CE198A" w:rsidDel="00284209" w:rsidRDefault="00E1342E" w:rsidP="00271446">
            <w:pPr>
              <w:pStyle w:val="SC7"/>
              <w:rPr>
                <w:del w:id="1374" w:author="Constantine Smirnov" w:date="2023-06-07T02:54:00Z"/>
                <w:sz w:val="28"/>
                <w:szCs w:val="28"/>
              </w:rPr>
            </w:pPr>
            <w:del w:id="1375" w:author="Constantine Smirnov" w:date="2023-06-07T02:50:00Z">
              <w:r w:rsidRPr="00CE198A" w:rsidDel="00AA4FC1">
                <w:rPr>
                  <w:sz w:val="28"/>
                  <w:szCs w:val="28"/>
                </w:rPr>
                <w:delText>Режим отображения</w:delText>
              </w:r>
            </w:del>
          </w:p>
        </w:tc>
        <w:tc>
          <w:tcPr>
            <w:tcW w:w="6485" w:type="dxa"/>
          </w:tcPr>
          <w:p w14:paraId="3B0C8DCD" w14:textId="71F09E12" w:rsidR="00E1342E" w:rsidRPr="00CE198A" w:rsidDel="00284209" w:rsidRDefault="00E1342E" w:rsidP="00271446">
            <w:pPr>
              <w:pStyle w:val="SC7"/>
              <w:rPr>
                <w:del w:id="1376" w:author="Constantine Smirnov" w:date="2023-06-07T02:54:00Z"/>
                <w:sz w:val="28"/>
                <w:szCs w:val="28"/>
              </w:rPr>
            </w:pPr>
            <w:del w:id="1377" w:author="Constantine Smirnov" w:date="2023-06-07T02:50:00Z">
              <w:r w:rsidRPr="00CE198A" w:rsidDel="00AA4FC1">
                <w:rPr>
                  <w:sz w:val="28"/>
                  <w:szCs w:val="28"/>
                </w:rPr>
                <w:delText>Основная цветовая гамма графических элементов Мобильного приложения. Режим отображения может быть светлый – светлая цветовая гамма и тёмный – тёмная цветовая гамма</w:delText>
              </w:r>
            </w:del>
          </w:p>
        </w:tc>
      </w:tr>
      <w:tr w:rsidR="00E1342E" w:rsidRPr="00CE198A" w:rsidDel="00284209" w14:paraId="7E983B66" w14:textId="33FA9820" w:rsidTr="00E1342E">
        <w:trPr>
          <w:trHeight w:val="315"/>
          <w:del w:id="1378" w:author="Constantine Smirnov" w:date="2023-06-07T02:54:00Z"/>
        </w:trPr>
        <w:tc>
          <w:tcPr>
            <w:tcW w:w="493" w:type="dxa"/>
          </w:tcPr>
          <w:p w14:paraId="373BE98E" w14:textId="416C2C34" w:rsidR="00E1342E" w:rsidRPr="00CE198A" w:rsidDel="00284209" w:rsidRDefault="00E1342E" w:rsidP="0027693A">
            <w:pPr>
              <w:pStyle w:val="SC"/>
              <w:rPr>
                <w:del w:id="1379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2592" w:type="dxa"/>
            <w:gridSpan w:val="2"/>
          </w:tcPr>
          <w:p w14:paraId="107BB605" w14:textId="6DE89377" w:rsidR="00E1342E" w:rsidRPr="00CE198A" w:rsidDel="00284209" w:rsidRDefault="00E1342E" w:rsidP="00271446">
            <w:pPr>
              <w:pStyle w:val="SC7"/>
              <w:rPr>
                <w:del w:id="1380" w:author="Constantine Smirnov" w:date="2023-06-07T02:54:00Z"/>
                <w:sz w:val="28"/>
                <w:szCs w:val="28"/>
              </w:rPr>
            </w:pPr>
            <w:del w:id="1381" w:author="Constantine Smirnov" w:date="2023-06-07T02:50:00Z">
              <w:r w:rsidRPr="00CE198A" w:rsidDel="00AA4FC1">
                <w:rPr>
                  <w:sz w:val="28"/>
                  <w:szCs w:val="28"/>
                </w:rPr>
                <w:delText>Система</w:delText>
              </w:r>
            </w:del>
          </w:p>
        </w:tc>
        <w:tc>
          <w:tcPr>
            <w:tcW w:w="6485" w:type="dxa"/>
          </w:tcPr>
          <w:p w14:paraId="75029197" w14:textId="0E6E2E80" w:rsidR="00E1342E" w:rsidRPr="00CE198A" w:rsidDel="00284209" w:rsidRDefault="00E1342E" w:rsidP="00271446">
            <w:pPr>
              <w:pStyle w:val="SC7"/>
              <w:rPr>
                <w:del w:id="1382" w:author="Constantine Smirnov" w:date="2023-06-07T02:54:00Z"/>
                <w:sz w:val="28"/>
                <w:szCs w:val="28"/>
              </w:rPr>
            </w:pPr>
            <w:del w:id="1383" w:author="Constantine Smirnov" w:date="2023-06-07T02:50:00Z">
              <w:r w:rsidRPr="00CE198A" w:rsidDel="00AA4FC1">
                <w:rPr>
                  <w:sz w:val="28"/>
                  <w:szCs w:val="28"/>
                  <w:lang w:eastAsia="ru-RU"/>
                </w:rPr>
                <w:fldChar w:fldCharType="begin"/>
              </w:r>
              <w:r w:rsidRPr="00CE198A" w:rsidDel="00AA4FC1">
                <w:rPr>
                  <w:sz w:val="28"/>
                  <w:szCs w:val="28"/>
                  <w:lang w:eastAsia="ru-RU"/>
                </w:rPr>
                <w:delInstrText xml:space="preserve"> DOCPROPERTY  Система  \* MERGEFORMAT </w:delInstrText>
              </w:r>
              <w:r w:rsidRPr="00CE198A" w:rsidDel="00AA4FC1">
                <w:rPr>
                  <w:sz w:val="28"/>
                  <w:szCs w:val="28"/>
                  <w:lang w:eastAsia="ru-RU"/>
                </w:rPr>
                <w:fldChar w:fldCharType="separate"/>
              </w:r>
              <w:r w:rsidRPr="00CE198A" w:rsidDel="00AA4FC1">
                <w:rPr>
                  <w:sz w:val="28"/>
                  <w:szCs w:val="28"/>
                  <w:lang w:eastAsia="ru-RU"/>
                </w:rPr>
                <w:delText>Портал спутниковых геоинформационных данных и сервисов морской отрасли</w:delText>
              </w:r>
              <w:r w:rsidRPr="00CE198A" w:rsidDel="00AA4FC1">
                <w:rPr>
                  <w:sz w:val="28"/>
                  <w:szCs w:val="28"/>
                  <w:lang w:eastAsia="ru-RU"/>
                </w:rPr>
                <w:fldChar w:fldCharType="end"/>
              </w:r>
            </w:del>
          </w:p>
        </w:tc>
      </w:tr>
      <w:tr w:rsidR="00E1342E" w:rsidRPr="00CE198A" w:rsidDel="00284209" w14:paraId="1A3AC369" w14:textId="5C91A689" w:rsidTr="00E1342E">
        <w:trPr>
          <w:trHeight w:val="315"/>
          <w:del w:id="1384" w:author="Constantine Smirnov" w:date="2023-06-07T02:54:00Z"/>
        </w:trPr>
        <w:tc>
          <w:tcPr>
            <w:tcW w:w="493" w:type="dxa"/>
          </w:tcPr>
          <w:p w14:paraId="6B6FD543" w14:textId="2FAAE33C" w:rsidR="00E1342E" w:rsidRPr="00CE198A" w:rsidDel="00284209" w:rsidRDefault="00E1342E" w:rsidP="0027693A">
            <w:pPr>
              <w:pStyle w:val="SC"/>
              <w:rPr>
                <w:del w:id="1385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2592" w:type="dxa"/>
            <w:gridSpan w:val="2"/>
          </w:tcPr>
          <w:p w14:paraId="3C554EFF" w14:textId="49DC45F2" w:rsidR="00E1342E" w:rsidRPr="00CE198A" w:rsidDel="00284209" w:rsidRDefault="00E1342E" w:rsidP="00271446">
            <w:pPr>
              <w:pStyle w:val="SC7"/>
              <w:rPr>
                <w:del w:id="1386" w:author="Constantine Smirnov" w:date="2023-06-07T02:54:00Z"/>
                <w:sz w:val="28"/>
                <w:szCs w:val="28"/>
              </w:rPr>
            </w:pPr>
            <w:del w:id="1387" w:author="Constantine Smirnov" w:date="2023-06-07T02:50:00Z">
              <w:r w:rsidRPr="00CE198A" w:rsidDel="00AA4FC1">
                <w:rPr>
                  <w:sz w:val="28"/>
                  <w:szCs w:val="28"/>
                </w:rPr>
                <w:delText>Слой</w:delText>
              </w:r>
            </w:del>
          </w:p>
        </w:tc>
        <w:tc>
          <w:tcPr>
            <w:tcW w:w="6485" w:type="dxa"/>
          </w:tcPr>
          <w:p w14:paraId="2FC45698" w14:textId="227423E4" w:rsidR="00E1342E" w:rsidRPr="00CE198A" w:rsidDel="00284209" w:rsidRDefault="00E1342E" w:rsidP="00271446">
            <w:pPr>
              <w:pStyle w:val="SC7"/>
              <w:rPr>
                <w:del w:id="1388" w:author="Constantine Smirnov" w:date="2023-06-07T02:54:00Z"/>
                <w:sz w:val="28"/>
                <w:szCs w:val="28"/>
              </w:rPr>
            </w:pPr>
            <w:del w:id="1389" w:author="Constantine Smirnov" w:date="2023-06-07T02:50:00Z">
              <w:r w:rsidRPr="00CE198A" w:rsidDel="00AA4FC1">
                <w:rPr>
                  <w:sz w:val="28"/>
                  <w:szCs w:val="28"/>
                </w:rPr>
                <w:delText>Визуальное изображение данных поверх изображения фрагмента карты в Мобильном приложении</w:delText>
              </w:r>
            </w:del>
          </w:p>
        </w:tc>
      </w:tr>
      <w:tr w:rsidR="00E1342E" w:rsidRPr="00CE198A" w:rsidDel="00284209" w14:paraId="58B86973" w14:textId="5B831465" w:rsidTr="00E1342E">
        <w:trPr>
          <w:trHeight w:val="315"/>
          <w:del w:id="1390" w:author="Constantine Smirnov" w:date="2023-06-07T02:54:00Z"/>
        </w:trPr>
        <w:tc>
          <w:tcPr>
            <w:tcW w:w="493" w:type="dxa"/>
          </w:tcPr>
          <w:p w14:paraId="7A7EF30E" w14:textId="5AAEC543" w:rsidR="00E1342E" w:rsidRPr="00CE198A" w:rsidDel="00284209" w:rsidRDefault="00E1342E" w:rsidP="0027693A">
            <w:pPr>
              <w:pStyle w:val="SC"/>
              <w:rPr>
                <w:del w:id="1391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2592" w:type="dxa"/>
            <w:gridSpan w:val="2"/>
          </w:tcPr>
          <w:p w14:paraId="733F4888" w14:textId="7DD27FF7" w:rsidR="00E1342E" w:rsidRPr="00CE198A" w:rsidDel="00284209" w:rsidRDefault="00E1342E" w:rsidP="00271446">
            <w:pPr>
              <w:pStyle w:val="SC7"/>
              <w:rPr>
                <w:del w:id="1392" w:author="Constantine Smirnov" w:date="2023-06-07T02:54:00Z"/>
                <w:sz w:val="28"/>
                <w:szCs w:val="28"/>
              </w:rPr>
            </w:pPr>
            <w:del w:id="1393" w:author="Constantine Smirnov" w:date="2023-06-07T02:50:00Z">
              <w:r w:rsidRPr="00CE198A" w:rsidDel="00AA4FC1">
                <w:rPr>
                  <w:sz w:val="28"/>
                  <w:szCs w:val="28"/>
                </w:rPr>
                <w:delText>Термальная карта</w:delText>
              </w:r>
            </w:del>
          </w:p>
        </w:tc>
        <w:tc>
          <w:tcPr>
            <w:tcW w:w="6485" w:type="dxa"/>
          </w:tcPr>
          <w:p w14:paraId="5DCE91B3" w14:textId="0F8424C3" w:rsidR="00E1342E" w:rsidRPr="00CE198A" w:rsidDel="00284209" w:rsidRDefault="00E1342E" w:rsidP="00271446">
            <w:pPr>
              <w:pStyle w:val="SC7"/>
              <w:rPr>
                <w:del w:id="1394" w:author="Constantine Smirnov" w:date="2023-06-07T02:54:00Z"/>
                <w:sz w:val="28"/>
                <w:szCs w:val="28"/>
              </w:rPr>
            </w:pPr>
            <w:del w:id="1395" w:author="Constantine Smirnov" w:date="2023-06-07T02:50:00Z">
              <w:r w:rsidRPr="00CE198A" w:rsidDel="00AA4FC1">
                <w:rPr>
                  <w:sz w:val="28"/>
                  <w:szCs w:val="28"/>
                </w:rPr>
                <w:delText>Визуальное изображение прогнозируемой температуры окружающей среды поверх Карты</w:delText>
              </w:r>
            </w:del>
          </w:p>
        </w:tc>
      </w:tr>
      <w:tr w:rsidR="00E1342E" w:rsidRPr="00CE198A" w:rsidDel="00284209" w14:paraId="32B26790" w14:textId="46699EB8" w:rsidTr="00E1342E">
        <w:tblPrEx>
          <w:tblW w:w="5000" w:type="pct"/>
          <w:tblLayout w:type="fixed"/>
          <w:tblPrExChange w:id="1396" w:author="Constantine Smirnov" w:date="2023-06-07T02:50:00Z">
            <w:tblPrEx>
              <w:tblW w:w="5000" w:type="pct"/>
              <w:tblLayout w:type="fixed"/>
            </w:tblPrEx>
          </w:tblPrExChange>
        </w:tblPrEx>
        <w:trPr>
          <w:trHeight w:val="780"/>
          <w:del w:id="1397" w:author="Constantine Smirnov" w:date="2023-06-07T02:54:00Z"/>
          <w:trPrChange w:id="1398" w:author="Constantine Smirnov" w:date="2023-06-07T02:50:00Z">
            <w:trPr>
              <w:trHeight w:val="780"/>
            </w:trPr>
          </w:trPrChange>
        </w:trPr>
        <w:tc>
          <w:tcPr>
            <w:tcW w:w="493" w:type="dxa"/>
            <w:tcPrChange w:id="1399" w:author="Constantine Smirnov" w:date="2023-06-07T02:50:00Z">
              <w:tcPr>
                <w:tcW w:w="481" w:type="dxa"/>
              </w:tcPr>
            </w:tcPrChange>
          </w:tcPr>
          <w:p w14:paraId="7A6A10B2" w14:textId="4EB25270" w:rsidR="00E1342E" w:rsidRPr="00CE198A" w:rsidDel="00284209" w:rsidRDefault="00E1342E" w:rsidP="0027693A">
            <w:pPr>
              <w:pStyle w:val="SC"/>
              <w:rPr>
                <w:del w:id="1400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2592" w:type="dxa"/>
            <w:gridSpan w:val="2"/>
            <w:tcPrChange w:id="1401" w:author="Constantine Smirnov" w:date="2023-06-07T02:50:00Z">
              <w:tcPr>
                <w:tcW w:w="2487" w:type="dxa"/>
                <w:gridSpan w:val="3"/>
              </w:tcPr>
            </w:tcPrChange>
          </w:tcPr>
          <w:p w14:paraId="520F6DBB" w14:textId="2A11742C" w:rsidR="00E1342E" w:rsidRPr="00CE198A" w:rsidDel="00284209" w:rsidRDefault="00E1342E" w:rsidP="00271446">
            <w:pPr>
              <w:pStyle w:val="SC7"/>
              <w:rPr>
                <w:del w:id="1402" w:author="Constantine Smirnov" w:date="2023-06-07T02:54:00Z"/>
                <w:sz w:val="28"/>
                <w:szCs w:val="28"/>
              </w:rPr>
            </w:pPr>
            <w:del w:id="1403" w:author="Constantine Smirnov" w:date="2023-06-07T02:50:00Z">
              <w:r w:rsidRPr="00CE198A" w:rsidDel="00AA4FC1">
                <w:rPr>
                  <w:sz w:val="28"/>
                  <w:szCs w:val="28"/>
                </w:rPr>
                <w:delText>Учётная запись</w:delText>
              </w:r>
            </w:del>
          </w:p>
        </w:tc>
        <w:tc>
          <w:tcPr>
            <w:tcW w:w="6485" w:type="dxa"/>
            <w:tcPrChange w:id="1404" w:author="Constantine Smirnov" w:date="2023-06-07T02:50:00Z">
              <w:tcPr>
                <w:tcW w:w="6373" w:type="dxa"/>
                <w:gridSpan w:val="3"/>
              </w:tcPr>
            </w:tcPrChange>
          </w:tcPr>
          <w:p w14:paraId="34F19373" w14:textId="7AA27B85" w:rsidR="00E1342E" w:rsidRPr="00CE198A" w:rsidDel="00284209" w:rsidRDefault="00E1342E" w:rsidP="00271446">
            <w:pPr>
              <w:pStyle w:val="SC7"/>
              <w:rPr>
                <w:del w:id="1405" w:author="Constantine Smirnov" w:date="2023-06-07T02:54:00Z"/>
                <w:sz w:val="28"/>
                <w:szCs w:val="28"/>
              </w:rPr>
            </w:pPr>
            <w:del w:id="1406" w:author="Constantine Smirnov" w:date="2023-06-07T02:50:00Z">
              <w:r w:rsidRPr="00CE198A" w:rsidDel="00AA4FC1">
                <w:rPr>
                  <w:sz w:val="28"/>
                  <w:szCs w:val="28"/>
                </w:rPr>
                <w:delText xml:space="preserve">Запись, характеризующаяся уникальным идентификатором Пользователя, присваиваемым Пользователю при его регистрации в </w:delText>
              </w:r>
              <w:r w:rsidRPr="00CE198A" w:rsidDel="00AA4FC1">
                <w:rPr>
                  <w:sz w:val="28"/>
                  <w:szCs w:val="28"/>
                  <w:lang w:eastAsia="ru-RU"/>
                </w:rPr>
                <w:delText>Системе</w:delText>
              </w:r>
              <w:r w:rsidRPr="00CE198A" w:rsidDel="00AA4FC1">
                <w:rPr>
                  <w:sz w:val="28"/>
                  <w:szCs w:val="28"/>
                </w:rPr>
                <w:delText>, и соответствующим ей паролем</w:delText>
              </w:r>
            </w:del>
          </w:p>
        </w:tc>
      </w:tr>
      <w:tr w:rsidR="00E1342E" w:rsidRPr="00CE198A" w:rsidDel="00284209" w14:paraId="600BBD4A" w14:textId="73683162" w:rsidTr="00E1342E">
        <w:trPr>
          <w:trHeight w:val="780"/>
          <w:del w:id="1407" w:author="Constantine Smirnov" w:date="2023-06-07T02:54:00Z"/>
        </w:trPr>
        <w:tc>
          <w:tcPr>
            <w:tcW w:w="493" w:type="dxa"/>
          </w:tcPr>
          <w:p w14:paraId="7A120ABF" w14:textId="5CFAC6FE" w:rsidR="00E1342E" w:rsidRPr="00CE198A" w:rsidDel="00284209" w:rsidRDefault="00E1342E" w:rsidP="0027693A">
            <w:pPr>
              <w:pStyle w:val="SC"/>
              <w:rPr>
                <w:del w:id="1408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2592" w:type="dxa"/>
            <w:gridSpan w:val="2"/>
          </w:tcPr>
          <w:p w14:paraId="21333D8C" w14:textId="1BB0E96C" w:rsidR="00E1342E" w:rsidRPr="00CE198A" w:rsidDel="00284209" w:rsidRDefault="00E1342E" w:rsidP="00271446">
            <w:pPr>
              <w:pStyle w:val="SC7"/>
              <w:rPr>
                <w:del w:id="1409" w:author="Constantine Smirnov" w:date="2023-06-07T02:54:00Z"/>
                <w:sz w:val="28"/>
                <w:szCs w:val="28"/>
              </w:rPr>
            </w:pPr>
            <w:del w:id="1410" w:author="Constantine Smirnov" w:date="2023-06-07T02:50:00Z">
              <w:r w:rsidRPr="00CE198A" w:rsidDel="00AA4FC1">
                <w:rPr>
                  <w:sz w:val="28"/>
                  <w:szCs w:val="28"/>
                </w:rPr>
                <w:delText>Чат</w:delText>
              </w:r>
            </w:del>
          </w:p>
        </w:tc>
        <w:tc>
          <w:tcPr>
            <w:tcW w:w="6485" w:type="dxa"/>
          </w:tcPr>
          <w:p w14:paraId="45CCE220" w14:textId="6CF7A455" w:rsidR="00E1342E" w:rsidRPr="00CE198A" w:rsidDel="00284209" w:rsidRDefault="00E1342E" w:rsidP="00271446">
            <w:pPr>
              <w:pStyle w:val="SC7"/>
              <w:rPr>
                <w:del w:id="1411" w:author="Constantine Smirnov" w:date="2023-06-07T02:54:00Z"/>
                <w:sz w:val="28"/>
                <w:szCs w:val="28"/>
              </w:rPr>
            </w:pPr>
            <w:del w:id="1412" w:author="Constantine Smirnov" w:date="2023-06-07T02:50:00Z">
              <w:r w:rsidRPr="00CE198A" w:rsidDel="00AA4FC1">
                <w:rPr>
                  <w:sz w:val="28"/>
                  <w:szCs w:val="28"/>
                </w:rPr>
                <w:delText>Раздел Мобильного приложения, предназначенный для обмена текстовыми сообщениями, изображениями между Пользователями</w:delText>
              </w:r>
            </w:del>
          </w:p>
        </w:tc>
      </w:tr>
      <w:tr w:rsidR="00E1342E" w:rsidRPr="00CE198A" w:rsidDel="00284209" w14:paraId="47E5FB79" w14:textId="70C36084" w:rsidTr="00E1342E">
        <w:trPr>
          <w:trHeight w:val="780"/>
          <w:del w:id="1413" w:author="Constantine Smirnov" w:date="2023-06-07T02:54:00Z"/>
        </w:trPr>
        <w:tc>
          <w:tcPr>
            <w:tcW w:w="493" w:type="dxa"/>
          </w:tcPr>
          <w:p w14:paraId="215F3C1B" w14:textId="7F3B7B01" w:rsidR="00E1342E" w:rsidRPr="00CE198A" w:rsidDel="00284209" w:rsidRDefault="00E1342E" w:rsidP="0027693A">
            <w:pPr>
              <w:pStyle w:val="SC"/>
              <w:rPr>
                <w:del w:id="1414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2592" w:type="dxa"/>
            <w:gridSpan w:val="2"/>
          </w:tcPr>
          <w:p w14:paraId="5D91A9EE" w14:textId="27EABFB0" w:rsidR="00E1342E" w:rsidRPr="00CE198A" w:rsidDel="00284209" w:rsidRDefault="00E1342E" w:rsidP="00271446">
            <w:pPr>
              <w:pStyle w:val="SC7"/>
              <w:rPr>
                <w:del w:id="1415" w:author="Constantine Smirnov" w:date="2023-06-07T02:54:00Z"/>
                <w:sz w:val="28"/>
                <w:szCs w:val="28"/>
              </w:rPr>
            </w:pPr>
            <w:del w:id="1416" w:author="Constantine Smirnov" w:date="2023-06-07T02:50:00Z">
              <w:r w:rsidRPr="00CE198A" w:rsidDel="00AA4FC1">
                <w:rPr>
                  <w:sz w:val="28"/>
                  <w:szCs w:val="28"/>
                </w:rPr>
                <w:delText>Чат POI</w:delText>
              </w:r>
            </w:del>
          </w:p>
        </w:tc>
        <w:tc>
          <w:tcPr>
            <w:tcW w:w="6485" w:type="dxa"/>
          </w:tcPr>
          <w:p w14:paraId="3830EC4C" w14:textId="73C8932F" w:rsidR="00E1342E" w:rsidRPr="00CE198A" w:rsidDel="00284209" w:rsidRDefault="00E1342E" w:rsidP="00271446">
            <w:pPr>
              <w:pStyle w:val="SC7"/>
              <w:rPr>
                <w:del w:id="1417" w:author="Constantine Smirnov" w:date="2023-06-07T02:54:00Z"/>
                <w:sz w:val="28"/>
                <w:szCs w:val="28"/>
              </w:rPr>
            </w:pPr>
            <w:del w:id="1418" w:author="Constantine Smirnov" w:date="2023-06-07T02:50:00Z">
              <w:r w:rsidRPr="00CE198A" w:rsidDel="00AA4FC1">
                <w:rPr>
                  <w:sz w:val="28"/>
                  <w:szCs w:val="28"/>
                </w:rPr>
                <w:delText>Раздел Мобильного приложения, связанный с POI, предназначенный для обмена текстовыми сообщениями, изображениями между Пользователями</w:delText>
              </w:r>
            </w:del>
          </w:p>
        </w:tc>
      </w:tr>
      <w:tr w:rsidR="00E1342E" w:rsidRPr="00CE198A" w:rsidDel="00284209" w14:paraId="2244BD9A" w14:textId="3936D382" w:rsidTr="00E1342E">
        <w:trPr>
          <w:trHeight w:val="780"/>
          <w:del w:id="1419" w:author="Constantine Smirnov" w:date="2023-06-07T02:54:00Z"/>
        </w:trPr>
        <w:tc>
          <w:tcPr>
            <w:tcW w:w="493" w:type="dxa"/>
          </w:tcPr>
          <w:p w14:paraId="5639B697" w14:textId="125A9E45" w:rsidR="00E1342E" w:rsidRPr="00CE198A" w:rsidDel="00284209" w:rsidRDefault="00E1342E" w:rsidP="0027693A">
            <w:pPr>
              <w:pStyle w:val="SC"/>
              <w:rPr>
                <w:del w:id="1420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2592" w:type="dxa"/>
            <w:gridSpan w:val="2"/>
          </w:tcPr>
          <w:p w14:paraId="7F1E9D90" w14:textId="3976695A" w:rsidR="00E1342E" w:rsidRPr="00CE198A" w:rsidDel="00284209" w:rsidRDefault="00E1342E" w:rsidP="00271446">
            <w:pPr>
              <w:pStyle w:val="SC7"/>
              <w:rPr>
                <w:del w:id="1421" w:author="Constantine Smirnov" w:date="2023-06-07T02:54:00Z"/>
                <w:sz w:val="28"/>
                <w:szCs w:val="28"/>
              </w:rPr>
            </w:pPr>
            <w:del w:id="1422" w:author="Constantine Smirnov" w:date="2023-06-07T02:50:00Z">
              <w:r w:rsidRPr="00CE198A" w:rsidDel="00AA4FC1">
                <w:rPr>
                  <w:sz w:val="28"/>
                  <w:szCs w:val="28"/>
                </w:rPr>
                <w:delText>Шкала Бофорта</w:delText>
              </w:r>
            </w:del>
          </w:p>
        </w:tc>
        <w:tc>
          <w:tcPr>
            <w:tcW w:w="6485" w:type="dxa"/>
          </w:tcPr>
          <w:p w14:paraId="548F8DEE" w14:textId="0EB46296" w:rsidR="00E1342E" w:rsidRPr="00CE198A" w:rsidDel="00284209" w:rsidRDefault="00E1342E" w:rsidP="00271446">
            <w:pPr>
              <w:pStyle w:val="SC7"/>
              <w:rPr>
                <w:del w:id="1423" w:author="Constantine Smirnov" w:date="2023-06-07T02:54:00Z"/>
                <w:sz w:val="28"/>
                <w:szCs w:val="28"/>
              </w:rPr>
            </w:pPr>
            <w:del w:id="1424" w:author="Constantine Smirnov" w:date="2023-06-07T02:50:00Z">
              <w:r w:rsidRPr="00CE198A" w:rsidDel="00AA4FC1">
                <w:rPr>
                  <w:sz w:val="28"/>
                  <w:szCs w:val="28"/>
                </w:rPr>
                <w:delText>Условная шкала для визуальной оценки силы (скорости) ветра в баллах по его действию на наземные предметы или по волнению на море</w:delText>
              </w:r>
            </w:del>
          </w:p>
        </w:tc>
      </w:tr>
    </w:tbl>
    <w:p w14:paraId="702BB024" w14:textId="77777777" w:rsidR="009C7CBA" w:rsidRPr="00CE198A" w:rsidRDefault="009C7CBA" w:rsidP="009C7CBA">
      <w:pPr>
        <w:pStyle w:val="3"/>
        <w:rPr>
          <w:rFonts w:ascii="Times New Roman" w:hAnsi="Times New Roman" w:cs="Times New Roman"/>
          <w:sz w:val="28"/>
          <w:szCs w:val="28"/>
        </w:rPr>
      </w:pPr>
      <w:r w:rsidRPr="00CE198A">
        <w:rPr>
          <w:rFonts w:ascii="Times New Roman" w:hAnsi="Times New Roman" w:cs="Times New Roman"/>
          <w:sz w:val="28"/>
          <w:szCs w:val="28"/>
        </w:rPr>
        <w:t>Обозначения и сокращения</w:t>
      </w:r>
    </w:p>
    <w:p w14:paraId="571159DA" w14:textId="77777777" w:rsidR="009C7CBA" w:rsidRPr="00CE198A" w:rsidRDefault="009C7CBA" w:rsidP="009C7CBA">
      <w:pPr>
        <w:pStyle w:val="SC3"/>
        <w:rPr>
          <w:sz w:val="28"/>
          <w:szCs w:val="28"/>
        </w:rPr>
      </w:pPr>
      <w:r w:rsidRPr="00CE198A">
        <w:rPr>
          <w:sz w:val="28"/>
          <w:szCs w:val="28"/>
        </w:rPr>
        <w:t xml:space="preserve">В таблице </w:t>
      </w:r>
      <w:r w:rsidR="005F02E2" w:rsidRPr="00CE198A">
        <w:rPr>
          <w:sz w:val="28"/>
          <w:szCs w:val="28"/>
        </w:rPr>
        <w:t>2</w:t>
      </w:r>
      <w:r w:rsidRPr="00CE198A">
        <w:rPr>
          <w:sz w:val="28"/>
          <w:szCs w:val="28"/>
        </w:rPr>
        <w:t xml:space="preserve"> приведён перечень обозначений и сокращений, используемых в настоящем документе.</w:t>
      </w:r>
    </w:p>
    <w:p w14:paraId="4FB0D4F0" w14:textId="6C960F7E" w:rsidR="009C7CBA" w:rsidRPr="00CE198A" w:rsidRDefault="009F4A7A" w:rsidP="00A3472B">
      <w:pPr>
        <w:pStyle w:val="af"/>
        <w:rPr>
          <w:rFonts w:ascii="Times New Roman" w:hAnsi="Times New Roman" w:cs="Times New Roman"/>
          <w:sz w:val="28"/>
          <w:szCs w:val="28"/>
        </w:rPr>
      </w:pPr>
      <w:bookmarkStart w:id="1425" w:name="_Toc479788750"/>
      <w:bookmarkStart w:id="1426" w:name="_Toc481488947"/>
      <w:bookmarkStart w:id="1427" w:name="_Toc481489504"/>
      <w:r w:rsidRPr="00CE198A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begin"/>
      </w:r>
      <w:r w:rsidR="00000000" w:rsidRPr="00CE198A">
        <w:rPr>
          <w:rFonts w:ascii="Times New Roman" w:hAnsi="Times New Roman" w:cs="Times New Roman"/>
          <w:sz w:val="28"/>
          <w:szCs w:val="28"/>
        </w:rPr>
        <w:instrText xml:space="preserve"> SEQ Таблица \* ARABIC </w:instrTex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1428" w:name="_Ref448854509"/>
      <w:r w:rsidR="005A0256" w:rsidRPr="00CE198A">
        <w:rPr>
          <w:rFonts w:ascii="Times New Roman" w:hAnsi="Times New Roman" w:cs="Times New Roman"/>
          <w:noProof/>
          <w:sz w:val="28"/>
          <w:szCs w:val="28"/>
        </w:rPr>
        <w:t>2</w:t>
      </w:r>
      <w:bookmarkEnd w:id="1428"/>
      <w:r w:rsidR="00000000" w:rsidRPr="00CE198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9C7CBA" w:rsidRPr="00CE198A">
        <w:rPr>
          <w:rFonts w:ascii="Times New Roman" w:hAnsi="Times New Roman" w:cs="Times New Roman"/>
          <w:noProof/>
          <w:sz w:val="28"/>
          <w:szCs w:val="28"/>
        </w:rPr>
        <w:br/>
      </w:r>
      <w:r w:rsidR="009C7CBA" w:rsidRPr="00CE198A">
        <w:rPr>
          <w:rFonts w:ascii="Times New Roman" w:hAnsi="Times New Roman" w:cs="Times New Roman"/>
          <w:sz w:val="28"/>
          <w:szCs w:val="28"/>
        </w:rPr>
        <w:t>Перечень обозначений и сокращений</w:t>
      </w:r>
      <w:bookmarkEnd w:id="1425"/>
      <w:bookmarkEnd w:id="1426"/>
      <w:bookmarkEnd w:id="1427"/>
    </w:p>
    <w:tbl>
      <w:tblPr>
        <w:tblStyle w:val="SC9"/>
        <w:tblW w:w="5000" w:type="pct"/>
        <w:tblLayout w:type="fixed"/>
        <w:tblLook w:val="04A0" w:firstRow="1" w:lastRow="0" w:firstColumn="1" w:lastColumn="0" w:noHBand="0" w:noVBand="1"/>
      </w:tblPr>
      <w:tblGrid>
        <w:gridCol w:w="580"/>
        <w:gridCol w:w="2222"/>
        <w:gridCol w:w="6768"/>
        <w:tblGridChange w:id="1429">
          <w:tblGrid>
            <w:gridCol w:w="580"/>
            <w:gridCol w:w="2222"/>
            <w:gridCol w:w="6768"/>
          </w:tblGrid>
        </w:tblGridChange>
      </w:tblGrid>
      <w:tr w:rsidR="008907C8" w:rsidRPr="00CE198A" w14:paraId="3256B9F4" w14:textId="77777777" w:rsidTr="002842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0"/>
          <w:tblHeader/>
        </w:trPr>
        <w:tc>
          <w:tcPr>
            <w:tcW w:w="580" w:type="dxa"/>
            <w:hideMark/>
          </w:tcPr>
          <w:p w14:paraId="4DE5E5BC" w14:textId="77777777" w:rsidR="008907C8" w:rsidRPr="00CE198A" w:rsidRDefault="008907C8" w:rsidP="009C5EC7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№</w:t>
            </w:r>
          </w:p>
        </w:tc>
        <w:tc>
          <w:tcPr>
            <w:tcW w:w="2222" w:type="dxa"/>
            <w:hideMark/>
          </w:tcPr>
          <w:p w14:paraId="07AB4261" w14:textId="77777777" w:rsidR="008907C8" w:rsidRPr="00CE198A" w:rsidRDefault="008907C8" w:rsidP="009C5EC7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Используемый термин</w:t>
            </w:r>
          </w:p>
        </w:tc>
        <w:tc>
          <w:tcPr>
            <w:tcW w:w="6768" w:type="dxa"/>
            <w:hideMark/>
          </w:tcPr>
          <w:p w14:paraId="501E37FD" w14:textId="77777777" w:rsidR="008907C8" w:rsidRPr="00CE198A" w:rsidRDefault="008907C8" w:rsidP="009C5EC7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Определение</w:t>
            </w:r>
          </w:p>
        </w:tc>
      </w:tr>
      <w:tr w:rsidR="008907C8" w:rsidRPr="00CE198A" w14:paraId="2FAF71D5" w14:textId="77777777" w:rsidTr="002842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  <w:tblHeader/>
        </w:trPr>
        <w:tc>
          <w:tcPr>
            <w:tcW w:w="580" w:type="dxa"/>
            <w:hideMark/>
          </w:tcPr>
          <w:p w14:paraId="4428A5B3" w14:textId="77777777" w:rsidR="008907C8" w:rsidRPr="00CE198A" w:rsidRDefault="008907C8" w:rsidP="009C5EC7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22" w:type="dxa"/>
            <w:hideMark/>
          </w:tcPr>
          <w:p w14:paraId="6669989F" w14:textId="77777777" w:rsidR="008907C8" w:rsidRPr="00CE198A" w:rsidRDefault="008907C8" w:rsidP="009C5EC7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6768" w:type="dxa"/>
            <w:hideMark/>
          </w:tcPr>
          <w:p w14:paraId="7C10E85F" w14:textId="77777777" w:rsidR="008907C8" w:rsidRPr="00CE198A" w:rsidRDefault="008907C8" w:rsidP="009C5EC7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284209" w:rsidRPr="00CE198A" w14:paraId="4463580F" w14:textId="77777777" w:rsidTr="00284209">
        <w:tblPrEx>
          <w:tblW w:w="5000" w:type="pct"/>
          <w:tblLayout w:type="fixed"/>
          <w:tblPrExChange w:id="1430" w:author="Constantine Smirnov" w:date="2023-06-07T02:53:00Z">
            <w:tblPrEx>
              <w:tblW w:w="5000" w:type="pct"/>
              <w:tblLayout w:type="fixed"/>
            </w:tblPrEx>
          </w:tblPrExChange>
        </w:tblPrEx>
        <w:trPr>
          <w:trHeight w:val="525"/>
          <w:trPrChange w:id="1431" w:author="Constantine Smirnov" w:date="2023-06-07T02:53:00Z">
            <w:trPr>
              <w:trHeight w:val="525"/>
            </w:trPr>
          </w:trPrChange>
        </w:trPr>
        <w:tc>
          <w:tcPr>
            <w:tcW w:w="0" w:type="dxa"/>
            <w:tcPrChange w:id="1432" w:author="Constantine Smirnov" w:date="2023-06-07T02:53:00Z">
              <w:tcPr>
                <w:tcW w:w="580" w:type="dxa"/>
              </w:tcPr>
            </w:tcPrChange>
          </w:tcPr>
          <w:p w14:paraId="78AED2D0" w14:textId="462C2BFC" w:rsidR="00284209" w:rsidRPr="00CE198A" w:rsidRDefault="00284209" w:rsidP="003D2363">
            <w:pPr>
              <w:pStyle w:val="SC"/>
              <w:numPr>
                <w:ilvl w:val="0"/>
                <w:numId w:val="107"/>
              </w:numPr>
              <w:rPr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hideMark/>
            <w:tcPrChange w:id="1433" w:author="Constantine Smirnov" w:date="2023-06-07T02:53:00Z">
              <w:tcPr>
                <w:tcW w:w="2222" w:type="dxa"/>
                <w:hideMark/>
              </w:tcPr>
            </w:tcPrChange>
          </w:tcPr>
          <w:p w14:paraId="65DA7EFB" w14:textId="5A40F903" w:rsidR="00284209" w:rsidRPr="00CE198A" w:rsidRDefault="00284209" w:rsidP="00810A19">
            <w:pPr>
              <w:pStyle w:val="SC7"/>
              <w:rPr>
                <w:sz w:val="28"/>
                <w:szCs w:val="28"/>
              </w:rPr>
            </w:pPr>
            <w:del w:id="1434" w:author="Constantine Smirnov" w:date="2023-06-07T02:51:00Z">
              <w:r w:rsidRPr="00CE198A" w:rsidDel="003D127C">
                <w:rPr>
                  <w:sz w:val="28"/>
                  <w:szCs w:val="28"/>
                </w:rPr>
                <w:delText>GeoJSON</w:delText>
              </w:r>
            </w:del>
          </w:p>
        </w:tc>
        <w:tc>
          <w:tcPr>
            <w:tcW w:w="0" w:type="dxa"/>
            <w:hideMark/>
            <w:tcPrChange w:id="1435" w:author="Constantine Smirnov" w:date="2023-06-07T02:53:00Z">
              <w:tcPr>
                <w:tcW w:w="6768" w:type="dxa"/>
                <w:hideMark/>
              </w:tcPr>
            </w:tcPrChange>
          </w:tcPr>
          <w:p w14:paraId="0A46421F" w14:textId="549350BD" w:rsidR="00284209" w:rsidRPr="00CE198A" w:rsidRDefault="00284209" w:rsidP="00810A19">
            <w:pPr>
              <w:pStyle w:val="SC7"/>
              <w:rPr>
                <w:sz w:val="28"/>
                <w:szCs w:val="28"/>
              </w:rPr>
            </w:pPr>
            <w:del w:id="1436" w:author="Constantine Smirnov" w:date="2023-06-07T02:51:00Z">
              <w:r w:rsidRPr="00CE198A" w:rsidDel="003D127C">
                <w:rPr>
                  <w:sz w:val="28"/>
                  <w:szCs w:val="28"/>
                  <w:lang w:val="en-US"/>
                </w:rPr>
                <w:delText>Geo</w:delText>
              </w:r>
              <w:r w:rsidRPr="00CE198A" w:rsidDel="003D127C">
                <w:rPr>
                  <w:sz w:val="28"/>
                  <w:szCs w:val="28"/>
                </w:rPr>
                <w:delText xml:space="preserve"> </w:delText>
              </w:r>
              <w:r w:rsidRPr="00CE198A" w:rsidDel="003D127C">
                <w:rPr>
                  <w:sz w:val="28"/>
                  <w:szCs w:val="28"/>
                  <w:lang w:val="en-US"/>
                </w:rPr>
                <w:delText>JavaScript</w:delText>
              </w:r>
              <w:r w:rsidRPr="00CE198A" w:rsidDel="003D127C">
                <w:rPr>
                  <w:sz w:val="28"/>
                  <w:szCs w:val="28"/>
                </w:rPr>
                <w:delText xml:space="preserve"> </w:delText>
              </w:r>
              <w:r w:rsidRPr="00CE198A" w:rsidDel="003D127C">
                <w:rPr>
                  <w:sz w:val="28"/>
                  <w:szCs w:val="28"/>
                  <w:lang w:val="en-US"/>
                </w:rPr>
                <w:delText>Object</w:delText>
              </w:r>
              <w:r w:rsidRPr="00CE198A" w:rsidDel="003D127C">
                <w:rPr>
                  <w:sz w:val="28"/>
                  <w:szCs w:val="28"/>
                </w:rPr>
                <w:delText xml:space="preserve"> </w:delText>
              </w:r>
              <w:r w:rsidRPr="00CE198A" w:rsidDel="003D127C">
                <w:rPr>
                  <w:sz w:val="28"/>
                  <w:szCs w:val="28"/>
                  <w:lang w:val="en-US"/>
                </w:rPr>
                <w:delText>Notation</w:delText>
              </w:r>
              <w:r w:rsidRPr="00CE198A" w:rsidDel="003D127C">
                <w:rPr>
                  <w:sz w:val="28"/>
                  <w:szCs w:val="28"/>
                </w:rPr>
                <w:delText xml:space="preserve"> (англ. система записи геообъектов Ява сценариев) - открытый формат, предназначенный для представления географических структур данных, основан на JSON</w:delText>
              </w:r>
            </w:del>
          </w:p>
        </w:tc>
      </w:tr>
      <w:tr w:rsidR="00284209" w:rsidRPr="00CE198A" w:rsidDel="00284209" w14:paraId="3070A133" w14:textId="051E4112" w:rsidTr="00284209">
        <w:tblPrEx>
          <w:tblW w:w="5000" w:type="pct"/>
          <w:tblLayout w:type="fixed"/>
          <w:tblPrExChange w:id="1437" w:author="Constantine Smirnov" w:date="2023-06-07T02:53:00Z">
            <w:tblPrEx>
              <w:tblW w:w="5000" w:type="pct"/>
              <w:tblLayout w:type="fixed"/>
            </w:tblPrEx>
          </w:tblPrExChange>
        </w:tblPrEx>
        <w:trPr>
          <w:trHeight w:val="315"/>
          <w:del w:id="1438" w:author="Constantine Smirnov" w:date="2023-06-07T02:54:00Z"/>
          <w:trPrChange w:id="1439" w:author="Constantine Smirnov" w:date="2023-06-07T02:53:00Z">
            <w:trPr>
              <w:trHeight w:val="315"/>
            </w:trPr>
          </w:trPrChange>
        </w:trPr>
        <w:tc>
          <w:tcPr>
            <w:tcW w:w="0" w:type="dxa"/>
            <w:tcPrChange w:id="1440" w:author="Constantine Smirnov" w:date="2023-06-07T02:53:00Z">
              <w:tcPr>
                <w:tcW w:w="580" w:type="dxa"/>
              </w:tcPr>
            </w:tcPrChange>
          </w:tcPr>
          <w:p w14:paraId="32360527" w14:textId="36A05961" w:rsidR="00284209" w:rsidRPr="00CE198A" w:rsidDel="00284209" w:rsidRDefault="00284209" w:rsidP="00AA1315">
            <w:pPr>
              <w:pStyle w:val="SC"/>
              <w:rPr>
                <w:del w:id="1441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hideMark/>
            <w:tcPrChange w:id="1442" w:author="Constantine Smirnov" w:date="2023-06-07T02:53:00Z">
              <w:tcPr>
                <w:tcW w:w="2222" w:type="dxa"/>
                <w:hideMark/>
              </w:tcPr>
            </w:tcPrChange>
          </w:tcPr>
          <w:p w14:paraId="5D706A81" w14:textId="3010974B" w:rsidR="00284209" w:rsidRPr="00CE198A" w:rsidDel="00284209" w:rsidRDefault="00284209" w:rsidP="00271446">
            <w:pPr>
              <w:pStyle w:val="SC7"/>
              <w:rPr>
                <w:del w:id="1443" w:author="Constantine Smirnov" w:date="2023-06-07T02:54:00Z"/>
                <w:sz w:val="28"/>
                <w:szCs w:val="28"/>
              </w:rPr>
            </w:pPr>
            <w:del w:id="1444" w:author="Constantine Smirnov" w:date="2023-06-07T02:51:00Z">
              <w:r w:rsidRPr="00CE198A" w:rsidDel="003D127C">
                <w:rPr>
                  <w:sz w:val="28"/>
                  <w:szCs w:val="28"/>
                </w:rPr>
                <w:delText>HTTP</w:delText>
              </w:r>
            </w:del>
          </w:p>
        </w:tc>
        <w:tc>
          <w:tcPr>
            <w:tcW w:w="0" w:type="dxa"/>
            <w:hideMark/>
            <w:tcPrChange w:id="1445" w:author="Constantine Smirnov" w:date="2023-06-07T02:53:00Z">
              <w:tcPr>
                <w:tcW w:w="6768" w:type="dxa"/>
                <w:hideMark/>
              </w:tcPr>
            </w:tcPrChange>
          </w:tcPr>
          <w:p w14:paraId="3CB2BFB0" w14:textId="2B3AAD7C" w:rsidR="00284209" w:rsidRPr="00CE198A" w:rsidDel="00284209" w:rsidRDefault="00284209" w:rsidP="00271446">
            <w:pPr>
              <w:pStyle w:val="SC7"/>
              <w:rPr>
                <w:del w:id="1446" w:author="Constantine Smirnov" w:date="2023-06-07T02:54:00Z"/>
                <w:sz w:val="28"/>
                <w:szCs w:val="28"/>
              </w:rPr>
            </w:pPr>
            <w:del w:id="1447" w:author="Constantine Smirnov" w:date="2023-06-07T02:51:00Z">
              <w:r w:rsidRPr="00CE198A" w:rsidDel="003D127C">
                <w:rPr>
                  <w:sz w:val="28"/>
                  <w:szCs w:val="28"/>
                  <w:lang w:val="en-US"/>
                </w:rPr>
                <w:delText>Hypertext</w:delText>
              </w:r>
              <w:r w:rsidRPr="00CE198A" w:rsidDel="003D127C">
                <w:rPr>
                  <w:sz w:val="28"/>
                  <w:szCs w:val="28"/>
                </w:rPr>
                <w:delText xml:space="preserve"> </w:delText>
              </w:r>
              <w:r w:rsidRPr="00CE198A" w:rsidDel="003D127C">
                <w:rPr>
                  <w:sz w:val="28"/>
                  <w:szCs w:val="28"/>
                  <w:lang w:val="en-US"/>
                </w:rPr>
                <w:delText>Transfer</w:delText>
              </w:r>
              <w:r w:rsidRPr="00CE198A" w:rsidDel="003D127C">
                <w:rPr>
                  <w:sz w:val="28"/>
                  <w:szCs w:val="28"/>
                </w:rPr>
                <w:delText xml:space="preserve"> </w:delText>
              </w:r>
              <w:r w:rsidRPr="00CE198A" w:rsidDel="003D127C">
                <w:rPr>
                  <w:sz w:val="28"/>
                  <w:szCs w:val="28"/>
                  <w:lang w:val="en-US"/>
                </w:rPr>
                <w:delText>Protocol</w:delText>
              </w:r>
              <w:r w:rsidRPr="00CE198A" w:rsidDel="003D127C">
                <w:rPr>
                  <w:sz w:val="28"/>
                  <w:szCs w:val="28"/>
                </w:rPr>
                <w:delText xml:space="preserve"> (англ. протокол передачи гипертекста) - протокол передачи данных, служащий основой для протокола </w:delText>
              </w:r>
              <w:r w:rsidRPr="00CE198A" w:rsidDel="003D127C">
                <w:rPr>
                  <w:sz w:val="28"/>
                  <w:szCs w:val="28"/>
                  <w:lang w:val="en-US"/>
                </w:rPr>
                <w:delText>HTTPS</w:delText>
              </w:r>
              <w:r w:rsidRPr="00CE198A" w:rsidDel="003D127C">
                <w:rPr>
                  <w:sz w:val="28"/>
                  <w:szCs w:val="28"/>
                </w:rPr>
                <w:delText xml:space="preserve">, по которому передаются данные между Мобильным приложением и Веб-сервисами других компонентов </w:delText>
              </w:r>
              <w:r w:rsidRPr="00CE198A" w:rsidDel="003D127C">
                <w:rPr>
                  <w:sz w:val="28"/>
                  <w:szCs w:val="28"/>
                  <w:lang w:eastAsia="ru-RU"/>
                </w:rPr>
                <w:delText>Подсистемы</w:delText>
              </w:r>
              <w:r w:rsidRPr="00CE198A" w:rsidDel="003D127C">
                <w:rPr>
                  <w:sz w:val="28"/>
                  <w:szCs w:val="28"/>
                </w:rPr>
                <w:delText xml:space="preserve"> через сеть Интернет.</w:delText>
              </w:r>
            </w:del>
          </w:p>
        </w:tc>
      </w:tr>
      <w:tr w:rsidR="00284209" w:rsidRPr="00CE198A" w:rsidDel="00284209" w14:paraId="26CA00EF" w14:textId="48CA56C3" w:rsidTr="00284209">
        <w:tblPrEx>
          <w:tblW w:w="5000" w:type="pct"/>
          <w:tblLayout w:type="fixed"/>
          <w:tblPrExChange w:id="1448" w:author="Constantine Smirnov" w:date="2023-06-07T02:53:00Z">
            <w:tblPrEx>
              <w:tblW w:w="5000" w:type="pct"/>
              <w:tblLayout w:type="fixed"/>
            </w:tblPrEx>
          </w:tblPrExChange>
        </w:tblPrEx>
        <w:trPr>
          <w:trHeight w:val="315"/>
          <w:del w:id="1449" w:author="Constantine Smirnov" w:date="2023-06-07T02:54:00Z"/>
          <w:trPrChange w:id="1450" w:author="Constantine Smirnov" w:date="2023-06-07T02:53:00Z">
            <w:trPr>
              <w:trHeight w:val="315"/>
            </w:trPr>
          </w:trPrChange>
        </w:trPr>
        <w:tc>
          <w:tcPr>
            <w:tcW w:w="0" w:type="dxa"/>
            <w:tcPrChange w:id="1451" w:author="Constantine Smirnov" w:date="2023-06-07T02:53:00Z">
              <w:tcPr>
                <w:tcW w:w="580" w:type="dxa"/>
              </w:tcPr>
            </w:tcPrChange>
          </w:tcPr>
          <w:p w14:paraId="6BE4E855" w14:textId="74B30CE7" w:rsidR="00284209" w:rsidRPr="00CE198A" w:rsidDel="00284209" w:rsidRDefault="00284209" w:rsidP="00AA1315">
            <w:pPr>
              <w:pStyle w:val="SC"/>
              <w:rPr>
                <w:del w:id="1452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hideMark/>
            <w:tcPrChange w:id="1453" w:author="Constantine Smirnov" w:date="2023-06-07T02:53:00Z">
              <w:tcPr>
                <w:tcW w:w="2222" w:type="dxa"/>
                <w:hideMark/>
              </w:tcPr>
            </w:tcPrChange>
          </w:tcPr>
          <w:p w14:paraId="47B1F7AB" w14:textId="4FE678BB" w:rsidR="00284209" w:rsidRPr="00CE198A" w:rsidDel="00284209" w:rsidRDefault="00284209" w:rsidP="00271446">
            <w:pPr>
              <w:pStyle w:val="SC7"/>
              <w:rPr>
                <w:del w:id="1454" w:author="Constantine Smirnov" w:date="2023-06-07T02:54:00Z"/>
                <w:sz w:val="28"/>
                <w:szCs w:val="28"/>
              </w:rPr>
            </w:pPr>
            <w:del w:id="1455" w:author="Constantine Smirnov" w:date="2023-06-07T02:51:00Z">
              <w:r w:rsidRPr="00CE198A" w:rsidDel="003D127C">
                <w:rPr>
                  <w:sz w:val="28"/>
                  <w:szCs w:val="28"/>
                </w:rPr>
                <w:delText>HTTPS</w:delText>
              </w:r>
            </w:del>
          </w:p>
        </w:tc>
        <w:tc>
          <w:tcPr>
            <w:tcW w:w="0" w:type="dxa"/>
            <w:hideMark/>
            <w:tcPrChange w:id="1456" w:author="Constantine Smirnov" w:date="2023-06-07T02:53:00Z">
              <w:tcPr>
                <w:tcW w:w="6768" w:type="dxa"/>
                <w:hideMark/>
              </w:tcPr>
            </w:tcPrChange>
          </w:tcPr>
          <w:p w14:paraId="11773F74" w14:textId="4957CFC3" w:rsidR="00284209" w:rsidRPr="00CE198A" w:rsidDel="00284209" w:rsidRDefault="00284209" w:rsidP="00271446">
            <w:pPr>
              <w:pStyle w:val="SC7"/>
              <w:rPr>
                <w:del w:id="1457" w:author="Constantine Smirnov" w:date="2023-06-07T02:54:00Z"/>
                <w:sz w:val="28"/>
                <w:szCs w:val="28"/>
              </w:rPr>
            </w:pPr>
            <w:del w:id="1458" w:author="Constantine Smirnov" w:date="2023-06-07T02:51:00Z">
              <w:r w:rsidRPr="00CE198A" w:rsidDel="003D127C">
                <w:rPr>
                  <w:sz w:val="28"/>
                  <w:szCs w:val="28"/>
                  <w:lang w:val="en-US"/>
                </w:rPr>
                <w:delText>Hypertext</w:delText>
              </w:r>
              <w:r w:rsidRPr="00CE198A" w:rsidDel="003D127C">
                <w:rPr>
                  <w:sz w:val="28"/>
                  <w:szCs w:val="28"/>
                </w:rPr>
                <w:delText xml:space="preserve"> </w:delText>
              </w:r>
              <w:r w:rsidRPr="00CE198A" w:rsidDel="003D127C">
                <w:rPr>
                  <w:sz w:val="28"/>
                  <w:szCs w:val="28"/>
                  <w:lang w:val="en-US"/>
                </w:rPr>
                <w:delText>Transfer</w:delText>
              </w:r>
              <w:r w:rsidRPr="00CE198A" w:rsidDel="003D127C">
                <w:rPr>
                  <w:sz w:val="28"/>
                  <w:szCs w:val="28"/>
                </w:rPr>
                <w:delText xml:space="preserve"> </w:delText>
              </w:r>
              <w:r w:rsidRPr="00CE198A" w:rsidDel="003D127C">
                <w:rPr>
                  <w:sz w:val="28"/>
                  <w:szCs w:val="28"/>
                  <w:lang w:val="en-US"/>
                </w:rPr>
                <w:delText>Protocol</w:delText>
              </w:r>
              <w:r w:rsidRPr="00CE198A" w:rsidDel="003D127C">
                <w:rPr>
                  <w:sz w:val="28"/>
                  <w:szCs w:val="28"/>
                </w:rPr>
                <w:delText xml:space="preserve"> </w:delText>
              </w:r>
              <w:r w:rsidRPr="00CE198A" w:rsidDel="003D127C">
                <w:rPr>
                  <w:sz w:val="28"/>
                  <w:szCs w:val="28"/>
                  <w:lang w:val="en-US"/>
                </w:rPr>
                <w:delText>Secure</w:delText>
              </w:r>
              <w:r w:rsidRPr="00CE198A" w:rsidDel="003D127C">
                <w:rPr>
                  <w:sz w:val="28"/>
                  <w:szCs w:val="28"/>
                </w:rPr>
                <w:delText xml:space="preserve"> (англ. безопасный протокол передачи гипертекста) - расширение протокола HTTP, для поддержки шифрования в целях повышения безопасности. Данные в протоколе HTTPS передаются поверх криптографических протоколов SSL или TLS. По </w:delText>
              </w:r>
              <w:r w:rsidRPr="00CE198A" w:rsidDel="003D127C">
                <w:rPr>
                  <w:sz w:val="28"/>
                  <w:szCs w:val="28"/>
                  <w:lang w:val="en-US"/>
                </w:rPr>
                <w:delText>HTPPS</w:delText>
              </w:r>
              <w:r w:rsidRPr="00CE198A" w:rsidDel="003D127C">
                <w:rPr>
                  <w:sz w:val="28"/>
                  <w:szCs w:val="28"/>
                </w:rPr>
                <w:delText xml:space="preserve"> передаются данные между Мобильным приложением и Веб-сервисами других компонентов </w:delText>
              </w:r>
              <w:r w:rsidRPr="00CE198A" w:rsidDel="003D127C">
                <w:rPr>
                  <w:sz w:val="28"/>
                  <w:szCs w:val="28"/>
                  <w:lang w:eastAsia="ru-RU"/>
                </w:rPr>
                <w:delText>Подсистемы</w:delText>
              </w:r>
              <w:r w:rsidRPr="00CE198A" w:rsidDel="003D127C">
                <w:rPr>
                  <w:sz w:val="28"/>
                  <w:szCs w:val="28"/>
                </w:rPr>
                <w:delText xml:space="preserve"> через сеть Интернет.</w:delText>
              </w:r>
            </w:del>
          </w:p>
        </w:tc>
      </w:tr>
      <w:tr w:rsidR="00284209" w:rsidRPr="00CE198A" w:rsidDel="00284209" w14:paraId="20BD3BA7" w14:textId="1A125975" w:rsidTr="00284209">
        <w:tblPrEx>
          <w:tblW w:w="5000" w:type="pct"/>
          <w:tblLayout w:type="fixed"/>
          <w:tblPrExChange w:id="1459" w:author="Constantine Smirnov" w:date="2023-06-07T02:53:00Z">
            <w:tblPrEx>
              <w:tblW w:w="5000" w:type="pct"/>
              <w:tblLayout w:type="fixed"/>
            </w:tblPrEx>
          </w:tblPrExChange>
        </w:tblPrEx>
        <w:trPr>
          <w:trHeight w:val="315"/>
          <w:del w:id="1460" w:author="Constantine Smirnov" w:date="2023-06-07T02:54:00Z"/>
          <w:trPrChange w:id="1461" w:author="Constantine Smirnov" w:date="2023-06-07T02:53:00Z">
            <w:trPr>
              <w:trHeight w:val="315"/>
            </w:trPr>
          </w:trPrChange>
        </w:trPr>
        <w:tc>
          <w:tcPr>
            <w:tcW w:w="0" w:type="dxa"/>
            <w:tcPrChange w:id="1462" w:author="Constantine Smirnov" w:date="2023-06-07T02:53:00Z">
              <w:tcPr>
                <w:tcW w:w="580" w:type="dxa"/>
              </w:tcPr>
            </w:tcPrChange>
          </w:tcPr>
          <w:p w14:paraId="2E92A8B7" w14:textId="156F5866" w:rsidR="00284209" w:rsidRPr="00CE198A" w:rsidDel="00284209" w:rsidRDefault="00284209" w:rsidP="00AA1315">
            <w:pPr>
              <w:pStyle w:val="SC"/>
              <w:rPr>
                <w:del w:id="1463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hideMark/>
            <w:tcPrChange w:id="1464" w:author="Constantine Smirnov" w:date="2023-06-07T02:53:00Z">
              <w:tcPr>
                <w:tcW w:w="2222" w:type="dxa"/>
                <w:hideMark/>
              </w:tcPr>
            </w:tcPrChange>
          </w:tcPr>
          <w:p w14:paraId="4B5F50CB" w14:textId="4EF1F63B" w:rsidR="00284209" w:rsidRPr="00CE198A" w:rsidDel="00284209" w:rsidRDefault="00284209" w:rsidP="00271446">
            <w:pPr>
              <w:pStyle w:val="SC7"/>
              <w:rPr>
                <w:del w:id="1465" w:author="Constantine Smirnov" w:date="2023-06-07T02:54:00Z"/>
                <w:sz w:val="28"/>
                <w:szCs w:val="28"/>
              </w:rPr>
            </w:pPr>
            <w:del w:id="1466" w:author="Constantine Smirnov" w:date="2023-06-07T02:51:00Z">
              <w:r w:rsidRPr="00CE198A" w:rsidDel="003D127C">
                <w:rPr>
                  <w:sz w:val="28"/>
                  <w:szCs w:val="28"/>
                </w:rPr>
                <w:delText>JSON</w:delText>
              </w:r>
            </w:del>
          </w:p>
        </w:tc>
        <w:tc>
          <w:tcPr>
            <w:tcW w:w="0" w:type="dxa"/>
            <w:hideMark/>
            <w:tcPrChange w:id="1467" w:author="Constantine Smirnov" w:date="2023-06-07T02:53:00Z">
              <w:tcPr>
                <w:tcW w:w="6768" w:type="dxa"/>
                <w:hideMark/>
              </w:tcPr>
            </w:tcPrChange>
          </w:tcPr>
          <w:p w14:paraId="22AB4D32" w14:textId="5121D5C2" w:rsidR="00284209" w:rsidRPr="00CE198A" w:rsidDel="00284209" w:rsidRDefault="00284209" w:rsidP="00271446">
            <w:pPr>
              <w:pStyle w:val="SC7"/>
              <w:rPr>
                <w:del w:id="1468" w:author="Constantine Smirnov" w:date="2023-06-07T02:54:00Z"/>
                <w:sz w:val="28"/>
                <w:szCs w:val="28"/>
              </w:rPr>
            </w:pPr>
            <w:del w:id="1469" w:author="Constantine Smirnov" w:date="2023-06-07T02:51:00Z">
              <w:r w:rsidRPr="00CE198A" w:rsidDel="003D127C">
                <w:rPr>
                  <w:sz w:val="28"/>
                  <w:szCs w:val="28"/>
                  <w:lang w:val="en-US"/>
                </w:rPr>
                <w:delText>JavaScript</w:delText>
              </w:r>
              <w:r w:rsidRPr="00CE198A" w:rsidDel="003D127C">
                <w:rPr>
                  <w:sz w:val="28"/>
                  <w:szCs w:val="28"/>
                </w:rPr>
                <w:delText xml:space="preserve"> </w:delText>
              </w:r>
              <w:r w:rsidRPr="00CE198A" w:rsidDel="003D127C">
                <w:rPr>
                  <w:sz w:val="28"/>
                  <w:szCs w:val="28"/>
                  <w:lang w:val="en-US"/>
                </w:rPr>
                <w:delText>Object</w:delText>
              </w:r>
              <w:r w:rsidRPr="00CE198A" w:rsidDel="003D127C">
                <w:rPr>
                  <w:sz w:val="28"/>
                  <w:szCs w:val="28"/>
                </w:rPr>
                <w:delText xml:space="preserve"> </w:delText>
              </w:r>
              <w:r w:rsidRPr="00CE198A" w:rsidDel="003D127C">
                <w:rPr>
                  <w:sz w:val="28"/>
                  <w:szCs w:val="28"/>
                  <w:lang w:val="en-US"/>
                </w:rPr>
                <w:delText>Notation</w:delText>
              </w:r>
              <w:r w:rsidRPr="00CE198A" w:rsidDel="003D127C">
                <w:rPr>
                  <w:sz w:val="28"/>
                  <w:szCs w:val="28"/>
                </w:rPr>
                <w:delText xml:space="preserve"> (англ. система записи объектов Ява сценариев) - формат представления данных</w:delText>
              </w:r>
            </w:del>
          </w:p>
        </w:tc>
      </w:tr>
      <w:tr w:rsidR="00284209" w:rsidRPr="00CE198A" w:rsidDel="00284209" w14:paraId="5E0B136D" w14:textId="30A4FE2E" w:rsidTr="00284209">
        <w:tblPrEx>
          <w:tblW w:w="5000" w:type="pct"/>
          <w:tblLayout w:type="fixed"/>
          <w:tblPrExChange w:id="1470" w:author="Constantine Smirnov" w:date="2023-06-07T02:53:00Z">
            <w:tblPrEx>
              <w:tblW w:w="5000" w:type="pct"/>
              <w:tblLayout w:type="fixed"/>
            </w:tblPrEx>
          </w:tblPrExChange>
        </w:tblPrEx>
        <w:trPr>
          <w:trHeight w:val="525"/>
          <w:del w:id="1471" w:author="Constantine Smirnov" w:date="2023-06-07T02:54:00Z"/>
          <w:trPrChange w:id="1472" w:author="Constantine Smirnov" w:date="2023-06-07T02:53:00Z">
            <w:trPr>
              <w:trHeight w:val="525"/>
            </w:trPr>
          </w:trPrChange>
        </w:trPr>
        <w:tc>
          <w:tcPr>
            <w:tcW w:w="0" w:type="dxa"/>
            <w:tcPrChange w:id="1473" w:author="Constantine Smirnov" w:date="2023-06-07T02:53:00Z">
              <w:tcPr>
                <w:tcW w:w="580" w:type="dxa"/>
              </w:tcPr>
            </w:tcPrChange>
          </w:tcPr>
          <w:p w14:paraId="16A629E5" w14:textId="4CFE9925" w:rsidR="00284209" w:rsidRPr="00CE198A" w:rsidDel="00284209" w:rsidRDefault="00284209" w:rsidP="00AA1315">
            <w:pPr>
              <w:pStyle w:val="SC"/>
              <w:rPr>
                <w:del w:id="1474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hideMark/>
            <w:tcPrChange w:id="1475" w:author="Constantine Smirnov" w:date="2023-06-07T02:53:00Z">
              <w:tcPr>
                <w:tcW w:w="2222" w:type="dxa"/>
                <w:hideMark/>
              </w:tcPr>
            </w:tcPrChange>
          </w:tcPr>
          <w:p w14:paraId="7FA200D1" w14:textId="40FDC708" w:rsidR="00284209" w:rsidRPr="00CE198A" w:rsidDel="00284209" w:rsidRDefault="00284209" w:rsidP="00271446">
            <w:pPr>
              <w:pStyle w:val="SC7"/>
              <w:rPr>
                <w:del w:id="1476" w:author="Constantine Smirnov" w:date="2023-06-07T02:54:00Z"/>
                <w:sz w:val="28"/>
                <w:szCs w:val="28"/>
              </w:rPr>
            </w:pPr>
            <w:del w:id="1477" w:author="Constantine Smirnov" w:date="2023-06-07T02:51:00Z">
              <w:r w:rsidRPr="00CE198A" w:rsidDel="003D127C">
                <w:rPr>
                  <w:sz w:val="28"/>
                  <w:szCs w:val="28"/>
                </w:rPr>
                <w:delText>POI</w:delText>
              </w:r>
            </w:del>
          </w:p>
        </w:tc>
        <w:tc>
          <w:tcPr>
            <w:tcW w:w="0" w:type="dxa"/>
            <w:hideMark/>
            <w:tcPrChange w:id="1478" w:author="Constantine Smirnov" w:date="2023-06-07T02:53:00Z">
              <w:tcPr>
                <w:tcW w:w="6768" w:type="dxa"/>
                <w:hideMark/>
              </w:tcPr>
            </w:tcPrChange>
          </w:tcPr>
          <w:p w14:paraId="05064ED6" w14:textId="5FD95BD6" w:rsidR="00284209" w:rsidRPr="00CE198A" w:rsidDel="00284209" w:rsidRDefault="00284209" w:rsidP="00271446">
            <w:pPr>
              <w:pStyle w:val="SC7"/>
              <w:rPr>
                <w:del w:id="1479" w:author="Constantine Smirnov" w:date="2023-06-07T02:54:00Z"/>
                <w:sz w:val="28"/>
                <w:szCs w:val="28"/>
              </w:rPr>
            </w:pPr>
            <w:del w:id="1480" w:author="Constantine Smirnov" w:date="2023-06-07T02:51:00Z">
              <w:r w:rsidRPr="00CE198A" w:rsidDel="003D127C">
                <w:rPr>
                  <w:sz w:val="28"/>
                  <w:szCs w:val="28"/>
                  <w:lang w:val="en-US"/>
                </w:rPr>
                <w:delText>Point</w:delText>
              </w:r>
              <w:r w:rsidRPr="00CE198A" w:rsidDel="003D127C">
                <w:rPr>
                  <w:sz w:val="28"/>
                  <w:szCs w:val="28"/>
                </w:rPr>
                <w:delText xml:space="preserve"> </w:delText>
              </w:r>
              <w:r w:rsidRPr="00CE198A" w:rsidDel="003D127C">
                <w:rPr>
                  <w:sz w:val="28"/>
                  <w:szCs w:val="28"/>
                  <w:lang w:val="en-US"/>
                </w:rPr>
                <w:delText>Of</w:delText>
              </w:r>
              <w:r w:rsidRPr="00CE198A" w:rsidDel="003D127C">
                <w:rPr>
                  <w:sz w:val="28"/>
                  <w:szCs w:val="28"/>
                </w:rPr>
                <w:delText xml:space="preserve"> </w:delText>
              </w:r>
              <w:r w:rsidRPr="00CE198A" w:rsidDel="003D127C">
                <w:rPr>
                  <w:sz w:val="28"/>
                  <w:szCs w:val="28"/>
                  <w:lang w:val="en-US"/>
                </w:rPr>
                <w:delText>Interest</w:delText>
              </w:r>
              <w:r w:rsidRPr="00CE198A" w:rsidDel="003D127C">
                <w:rPr>
                  <w:sz w:val="28"/>
                  <w:szCs w:val="28"/>
                </w:rPr>
                <w:delText xml:space="preserve"> (англ. точка интереса) - точка на карте, которая представляет интерес для пользователя</w:delText>
              </w:r>
            </w:del>
          </w:p>
        </w:tc>
      </w:tr>
      <w:tr w:rsidR="00284209" w:rsidRPr="00CE198A" w:rsidDel="00284209" w14:paraId="7101910A" w14:textId="0B1F370F" w:rsidTr="00284209">
        <w:tblPrEx>
          <w:tblW w:w="5000" w:type="pct"/>
          <w:tblLayout w:type="fixed"/>
          <w:tblPrExChange w:id="1481" w:author="Constantine Smirnov" w:date="2023-06-07T02:53:00Z">
            <w:tblPrEx>
              <w:tblW w:w="5000" w:type="pct"/>
              <w:tblLayout w:type="fixed"/>
            </w:tblPrEx>
          </w:tblPrExChange>
        </w:tblPrEx>
        <w:trPr>
          <w:trHeight w:val="1035"/>
          <w:del w:id="1482" w:author="Constantine Smirnov" w:date="2023-06-07T02:54:00Z"/>
          <w:trPrChange w:id="1483" w:author="Constantine Smirnov" w:date="2023-06-07T02:53:00Z">
            <w:trPr>
              <w:trHeight w:val="1035"/>
            </w:trPr>
          </w:trPrChange>
        </w:trPr>
        <w:tc>
          <w:tcPr>
            <w:tcW w:w="0" w:type="dxa"/>
            <w:tcPrChange w:id="1484" w:author="Constantine Smirnov" w:date="2023-06-07T02:53:00Z">
              <w:tcPr>
                <w:tcW w:w="580" w:type="dxa"/>
              </w:tcPr>
            </w:tcPrChange>
          </w:tcPr>
          <w:p w14:paraId="69F51277" w14:textId="44B7F198" w:rsidR="00284209" w:rsidRPr="00CE198A" w:rsidDel="00284209" w:rsidRDefault="00284209" w:rsidP="00AA1315">
            <w:pPr>
              <w:pStyle w:val="SC"/>
              <w:rPr>
                <w:del w:id="1485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tcPrChange w:id="1486" w:author="Constantine Smirnov" w:date="2023-06-07T02:53:00Z">
              <w:tcPr>
                <w:tcW w:w="2222" w:type="dxa"/>
              </w:tcPr>
            </w:tcPrChange>
          </w:tcPr>
          <w:p w14:paraId="79D23F36" w14:textId="5FBC279D" w:rsidR="00284209" w:rsidRPr="00CE198A" w:rsidDel="00284209" w:rsidRDefault="00284209" w:rsidP="00271446">
            <w:pPr>
              <w:pStyle w:val="SC7"/>
              <w:rPr>
                <w:del w:id="1487" w:author="Constantine Smirnov" w:date="2023-06-07T02:54:00Z"/>
                <w:sz w:val="28"/>
                <w:szCs w:val="28"/>
              </w:rPr>
            </w:pPr>
            <w:del w:id="1488" w:author="Constantine Smirnov" w:date="2023-06-07T02:51:00Z">
              <w:r w:rsidRPr="00CE198A" w:rsidDel="003D127C">
                <w:rPr>
                  <w:sz w:val="28"/>
                  <w:szCs w:val="28"/>
                </w:rPr>
                <w:delText>SMS</w:delText>
              </w:r>
            </w:del>
          </w:p>
        </w:tc>
        <w:tc>
          <w:tcPr>
            <w:tcW w:w="0" w:type="dxa"/>
            <w:tcPrChange w:id="1489" w:author="Constantine Smirnov" w:date="2023-06-07T02:53:00Z">
              <w:tcPr>
                <w:tcW w:w="6768" w:type="dxa"/>
              </w:tcPr>
            </w:tcPrChange>
          </w:tcPr>
          <w:p w14:paraId="11CFEE9C" w14:textId="5048923E" w:rsidR="00284209" w:rsidRPr="00CE198A" w:rsidDel="00284209" w:rsidRDefault="00284209" w:rsidP="00271446">
            <w:pPr>
              <w:pStyle w:val="SC7"/>
              <w:rPr>
                <w:del w:id="1490" w:author="Constantine Smirnov" w:date="2023-06-07T02:54:00Z"/>
                <w:sz w:val="28"/>
                <w:szCs w:val="28"/>
              </w:rPr>
            </w:pPr>
            <w:del w:id="1491" w:author="Constantine Smirnov" w:date="2023-06-07T02:51:00Z">
              <w:r w:rsidRPr="00CE198A" w:rsidDel="003D127C">
                <w:rPr>
                  <w:sz w:val="28"/>
                  <w:szCs w:val="28"/>
                  <w:lang w:val="en-US"/>
                </w:rPr>
                <w:delText>Short</w:delText>
              </w:r>
              <w:r w:rsidRPr="00CE198A" w:rsidDel="003D127C">
                <w:rPr>
                  <w:sz w:val="28"/>
                  <w:szCs w:val="28"/>
                </w:rPr>
                <w:delText xml:space="preserve"> </w:delText>
              </w:r>
              <w:r w:rsidRPr="00CE198A" w:rsidDel="003D127C">
                <w:rPr>
                  <w:sz w:val="28"/>
                  <w:szCs w:val="28"/>
                  <w:lang w:val="en-US"/>
                </w:rPr>
                <w:delText>Message</w:delText>
              </w:r>
              <w:r w:rsidRPr="00CE198A" w:rsidDel="003D127C">
                <w:rPr>
                  <w:sz w:val="28"/>
                  <w:szCs w:val="28"/>
                </w:rPr>
                <w:delText xml:space="preserve"> </w:delText>
              </w:r>
              <w:r w:rsidRPr="00CE198A" w:rsidDel="003D127C">
                <w:rPr>
                  <w:sz w:val="28"/>
                  <w:szCs w:val="28"/>
                  <w:lang w:val="en-US"/>
                </w:rPr>
                <w:delText>Service</w:delText>
              </w:r>
              <w:r w:rsidRPr="00CE198A" w:rsidDel="003D127C">
                <w:rPr>
                  <w:sz w:val="28"/>
                  <w:szCs w:val="28"/>
                </w:rPr>
                <w:delText xml:space="preserve"> (англ. служба коротких сообщений) — технология, позволяющая осуществлять приём и передачу коротких текстовых сообщений с помощью сотового (мобильного) телефона, входит в стандарты сотовой связи GSM</w:delText>
              </w:r>
            </w:del>
          </w:p>
        </w:tc>
      </w:tr>
      <w:tr w:rsidR="00284209" w:rsidRPr="00CE198A" w:rsidDel="00284209" w14:paraId="27459B74" w14:textId="73722A6D" w:rsidTr="00284209">
        <w:tblPrEx>
          <w:tblW w:w="5000" w:type="pct"/>
          <w:tblLayout w:type="fixed"/>
          <w:tblPrExChange w:id="1492" w:author="Constantine Smirnov" w:date="2023-06-07T02:53:00Z">
            <w:tblPrEx>
              <w:tblW w:w="5000" w:type="pct"/>
              <w:tblLayout w:type="fixed"/>
            </w:tblPrEx>
          </w:tblPrExChange>
        </w:tblPrEx>
        <w:trPr>
          <w:trHeight w:val="315"/>
          <w:del w:id="1493" w:author="Constantine Smirnov" w:date="2023-06-07T02:54:00Z"/>
          <w:trPrChange w:id="1494" w:author="Constantine Smirnov" w:date="2023-06-07T02:53:00Z">
            <w:trPr>
              <w:trHeight w:val="315"/>
            </w:trPr>
          </w:trPrChange>
        </w:trPr>
        <w:tc>
          <w:tcPr>
            <w:tcW w:w="0" w:type="dxa"/>
            <w:tcPrChange w:id="1495" w:author="Constantine Smirnov" w:date="2023-06-07T02:53:00Z">
              <w:tcPr>
                <w:tcW w:w="580" w:type="dxa"/>
              </w:tcPr>
            </w:tcPrChange>
          </w:tcPr>
          <w:p w14:paraId="64261994" w14:textId="478FE874" w:rsidR="00284209" w:rsidRPr="00CE198A" w:rsidDel="00284209" w:rsidRDefault="00284209" w:rsidP="00AA1315">
            <w:pPr>
              <w:pStyle w:val="SC"/>
              <w:rPr>
                <w:del w:id="1496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tcPrChange w:id="1497" w:author="Constantine Smirnov" w:date="2023-06-07T02:53:00Z">
              <w:tcPr>
                <w:tcW w:w="2222" w:type="dxa"/>
              </w:tcPr>
            </w:tcPrChange>
          </w:tcPr>
          <w:p w14:paraId="24B020CD" w14:textId="76D59835" w:rsidR="00284209" w:rsidRPr="00CE198A" w:rsidDel="00284209" w:rsidRDefault="00284209" w:rsidP="00271446">
            <w:pPr>
              <w:pStyle w:val="SC7"/>
              <w:rPr>
                <w:del w:id="1498" w:author="Constantine Smirnov" w:date="2023-06-07T02:54:00Z"/>
                <w:sz w:val="28"/>
                <w:szCs w:val="28"/>
              </w:rPr>
            </w:pPr>
            <w:del w:id="1499" w:author="Constantine Smirnov" w:date="2023-06-07T02:51:00Z">
              <w:r w:rsidRPr="00CE198A" w:rsidDel="003D127C">
                <w:rPr>
                  <w:sz w:val="28"/>
                  <w:szCs w:val="28"/>
                </w:rPr>
                <w:delText>АРМ</w:delText>
              </w:r>
            </w:del>
          </w:p>
        </w:tc>
        <w:tc>
          <w:tcPr>
            <w:tcW w:w="0" w:type="dxa"/>
            <w:tcPrChange w:id="1500" w:author="Constantine Smirnov" w:date="2023-06-07T02:53:00Z">
              <w:tcPr>
                <w:tcW w:w="6768" w:type="dxa"/>
              </w:tcPr>
            </w:tcPrChange>
          </w:tcPr>
          <w:p w14:paraId="13E730BE" w14:textId="7B3D22EF" w:rsidR="00284209" w:rsidRPr="00CE198A" w:rsidDel="00284209" w:rsidRDefault="00284209" w:rsidP="00271446">
            <w:pPr>
              <w:pStyle w:val="SC7"/>
              <w:rPr>
                <w:del w:id="1501" w:author="Constantine Smirnov" w:date="2023-06-07T02:54:00Z"/>
                <w:sz w:val="28"/>
                <w:szCs w:val="28"/>
              </w:rPr>
            </w:pPr>
            <w:del w:id="1502" w:author="Constantine Smirnov" w:date="2023-06-07T02:51:00Z">
              <w:r w:rsidRPr="00CE198A" w:rsidDel="003D127C">
                <w:rPr>
                  <w:sz w:val="28"/>
                  <w:szCs w:val="28"/>
                </w:rPr>
                <w:delText>Автоматизированное рабочее место</w:delText>
              </w:r>
            </w:del>
          </w:p>
        </w:tc>
      </w:tr>
      <w:tr w:rsidR="00284209" w:rsidRPr="00CE198A" w:rsidDel="00284209" w14:paraId="2554CC09" w14:textId="18C81F6D" w:rsidTr="00284209">
        <w:tblPrEx>
          <w:tblW w:w="5000" w:type="pct"/>
          <w:tblLayout w:type="fixed"/>
          <w:tblPrExChange w:id="1503" w:author="Constantine Smirnov" w:date="2023-06-07T02:53:00Z">
            <w:tblPrEx>
              <w:tblW w:w="5000" w:type="pct"/>
              <w:tblLayout w:type="fixed"/>
            </w:tblPrEx>
          </w:tblPrExChange>
        </w:tblPrEx>
        <w:trPr>
          <w:trHeight w:val="315"/>
          <w:del w:id="1504" w:author="Constantine Smirnov" w:date="2023-06-07T02:54:00Z"/>
          <w:trPrChange w:id="1505" w:author="Constantine Smirnov" w:date="2023-06-07T02:53:00Z">
            <w:trPr>
              <w:trHeight w:val="315"/>
            </w:trPr>
          </w:trPrChange>
        </w:trPr>
        <w:tc>
          <w:tcPr>
            <w:tcW w:w="0" w:type="dxa"/>
            <w:tcPrChange w:id="1506" w:author="Constantine Smirnov" w:date="2023-06-07T02:53:00Z">
              <w:tcPr>
                <w:tcW w:w="580" w:type="dxa"/>
              </w:tcPr>
            </w:tcPrChange>
          </w:tcPr>
          <w:p w14:paraId="34696DFC" w14:textId="7DD27E52" w:rsidR="00284209" w:rsidRPr="00CE198A" w:rsidDel="00284209" w:rsidRDefault="00284209" w:rsidP="00AA1315">
            <w:pPr>
              <w:pStyle w:val="SC"/>
              <w:rPr>
                <w:del w:id="1507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tcPrChange w:id="1508" w:author="Constantine Smirnov" w:date="2023-06-07T02:53:00Z">
              <w:tcPr>
                <w:tcW w:w="2222" w:type="dxa"/>
              </w:tcPr>
            </w:tcPrChange>
          </w:tcPr>
          <w:p w14:paraId="4BAD22E7" w14:textId="0F451132" w:rsidR="00284209" w:rsidRPr="00CE198A" w:rsidDel="00284209" w:rsidRDefault="00284209" w:rsidP="00271446">
            <w:pPr>
              <w:pStyle w:val="SC7"/>
              <w:rPr>
                <w:del w:id="1509" w:author="Constantine Smirnov" w:date="2023-06-07T02:54:00Z"/>
                <w:sz w:val="28"/>
                <w:szCs w:val="28"/>
              </w:rPr>
            </w:pPr>
            <w:del w:id="1510" w:author="Constantine Smirnov" w:date="2023-06-07T02:51:00Z">
              <w:r w:rsidRPr="00CE198A" w:rsidDel="003D127C">
                <w:rPr>
                  <w:sz w:val="28"/>
                  <w:szCs w:val="28"/>
                </w:rPr>
                <w:delText>АС</w:delText>
              </w:r>
            </w:del>
          </w:p>
        </w:tc>
        <w:tc>
          <w:tcPr>
            <w:tcW w:w="0" w:type="dxa"/>
            <w:tcPrChange w:id="1511" w:author="Constantine Smirnov" w:date="2023-06-07T02:53:00Z">
              <w:tcPr>
                <w:tcW w:w="6768" w:type="dxa"/>
              </w:tcPr>
            </w:tcPrChange>
          </w:tcPr>
          <w:p w14:paraId="4C20E743" w14:textId="67B152F3" w:rsidR="00284209" w:rsidRPr="00CE198A" w:rsidDel="00284209" w:rsidRDefault="00284209" w:rsidP="00271446">
            <w:pPr>
              <w:pStyle w:val="SC7"/>
              <w:rPr>
                <w:del w:id="1512" w:author="Constantine Smirnov" w:date="2023-06-07T02:54:00Z"/>
                <w:sz w:val="28"/>
                <w:szCs w:val="28"/>
              </w:rPr>
            </w:pPr>
            <w:del w:id="1513" w:author="Constantine Smirnov" w:date="2023-06-07T02:51:00Z">
              <w:r w:rsidRPr="00CE198A" w:rsidDel="003D127C">
                <w:rPr>
                  <w:sz w:val="28"/>
                  <w:szCs w:val="28"/>
                </w:rPr>
                <w:delText>Автоматизированная система</w:delText>
              </w:r>
            </w:del>
          </w:p>
        </w:tc>
      </w:tr>
      <w:tr w:rsidR="00284209" w:rsidRPr="00CE198A" w:rsidDel="00284209" w14:paraId="70499FC1" w14:textId="77383D6D" w:rsidTr="00284209">
        <w:tblPrEx>
          <w:tblW w:w="5000" w:type="pct"/>
          <w:tblLayout w:type="fixed"/>
          <w:tblPrExChange w:id="1514" w:author="Constantine Smirnov" w:date="2023-06-07T02:53:00Z">
            <w:tblPrEx>
              <w:tblW w:w="5000" w:type="pct"/>
              <w:tblLayout w:type="fixed"/>
            </w:tblPrEx>
          </w:tblPrExChange>
        </w:tblPrEx>
        <w:trPr>
          <w:trHeight w:val="315"/>
          <w:del w:id="1515" w:author="Constantine Smirnov" w:date="2023-06-07T02:54:00Z"/>
          <w:trPrChange w:id="1516" w:author="Constantine Smirnov" w:date="2023-06-07T02:53:00Z">
            <w:trPr>
              <w:trHeight w:val="315"/>
            </w:trPr>
          </w:trPrChange>
        </w:trPr>
        <w:tc>
          <w:tcPr>
            <w:tcW w:w="0" w:type="dxa"/>
            <w:tcPrChange w:id="1517" w:author="Constantine Smirnov" w:date="2023-06-07T02:53:00Z">
              <w:tcPr>
                <w:tcW w:w="580" w:type="dxa"/>
              </w:tcPr>
            </w:tcPrChange>
          </w:tcPr>
          <w:p w14:paraId="41242ED1" w14:textId="506A68B2" w:rsidR="00284209" w:rsidRPr="00CE198A" w:rsidDel="00284209" w:rsidRDefault="00284209" w:rsidP="00AA1315">
            <w:pPr>
              <w:pStyle w:val="SC"/>
              <w:rPr>
                <w:del w:id="1518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tcPrChange w:id="1519" w:author="Constantine Smirnov" w:date="2023-06-07T02:53:00Z">
              <w:tcPr>
                <w:tcW w:w="2222" w:type="dxa"/>
              </w:tcPr>
            </w:tcPrChange>
          </w:tcPr>
          <w:p w14:paraId="2424CE96" w14:textId="1D3F552D" w:rsidR="00284209" w:rsidRPr="00CE198A" w:rsidDel="00284209" w:rsidRDefault="00284209" w:rsidP="00271446">
            <w:pPr>
              <w:pStyle w:val="SC7"/>
              <w:rPr>
                <w:del w:id="1520" w:author="Constantine Smirnov" w:date="2023-06-07T02:54:00Z"/>
                <w:sz w:val="28"/>
                <w:szCs w:val="28"/>
              </w:rPr>
            </w:pPr>
            <w:del w:id="1521" w:author="Constantine Smirnov" w:date="2023-06-07T02:51:00Z">
              <w:r w:rsidRPr="00CE198A" w:rsidDel="003D127C">
                <w:rPr>
                  <w:sz w:val="28"/>
                  <w:szCs w:val="28"/>
                </w:rPr>
                <w:delText>ГИС</w:delText>
              </w:r>
            </w:del>
          </w:p>
        </w:tc>
        <w:tc>
          <w:tcPr>
            <w:tcW w:w="0" w:type="dxa"/>
            <w:tcPrChange w:id="1522" w:author="Constantine Smirnov" w:date="2023-06-07T02:53:00Z">
              <w:tcPr>
                <w:tcW w:w="6768" w:type="dxa"/>
              </w:tcPr>
            </w:tcPrChange>
          </w:tcPr>
          <w:p w14:paraId="33160EFC" w14:textId="21B35107" w:rsidR="00284209" w:rsidRPr="00CE198A" w:rsidDel="00284209" w:rsidRDefault="00284209" w:rsidP="00271446">
            <w:pPr>
              <w:pStyle w:val="SC7"/>
              <w:rPr>
                <w:del w:id="1523" w:author="Constantine Smirnov" w:date="2023-06-07T02:54:00Z"/>
                <w:sz w:val="28"/>
                <w:szCs w:val="28"/>
              </w:rPr>
            </w:pPr>
            <w:del w:id="1524" w:author="Constantine Smirnov" w:date="2023-06-07T02:51:00Z">
              <w:r w:rsidRPr="00CE198A" w:rsidDel="003D127C">
                <w:rPr>
                  <w:sz w:val="28"/>
                  <w:szCs w:val="28"/>
                </w:rPr>
                <w:delText>Геоинформационная система</w:delText>
              </w:r>
            </w:del>
          </w:p>
        </w:tc>
      </w:tr>
      <w:tr w:rsidR="00284209" w:rsidRPr="00CE198A" w:rsidDel="00284209" w14:paraId="10F02CD9" w14:textId="444CBA7B" w:rsidTr="00284209">
        <w:tblPrEx>
          <w:tblW w:w="5000" w:type="pct"/>
          <w:tblLayout w:type="fixed"/>
          <w:tblPrExChange w:id="1525" w:author="Constantine Smirnov" w:date="2023-06-07T02:53:00Z">
            <w:tblPrEx>
              <w:tblW w:w="5000" w:type="pct"/>
              <w:tblLayout w:type="fixed"/>
            </w:tblPrEx>
          </w:tblPrExChange>
        </w:tblPrEx>
        <w:trPr>
          <w:trHeight w:val="525"/>
          <w:del w:id="1526" w:author="Constantine Smirnov" w:date="2023-06-07T02:54:00Z"/>
          <w:trPrChange w:id="1527" w:author="Constantine Smirnov" w:date="2023-06-07T02:53:00Z">
            <w:trPr>
              <w:trHeight w:val="525"/>
            </w:trPr>
          </w:trPrChange>
        </w:trPr>
        <w:tc>
          <w:tcPr>
            <w:tcW w:w="0" w:type="dxa"/>
            <w:tcPrChange w:id="1528" w:author="Constantine Smirnov" w:date="2023-06-07T02:53:00Z">
              <w:tcPr>
                <w:tcW w:w="580" w:type="dxa"/>
              </w:tcPr>
            </w:tcPrChange>
          </w:tcPr>
          <w:p w14:paraId="53829085" w14:textId="43996E2A" w:rsidR="00284209" w:rsidRPr="00CE198A" w:rsidDel="00284209" w:rsidRDefault="00284209" w:rsidP="00AA1315">
            <w:pPr>
              <w:pStyle w:val="SC"/>
              <w:rPr>
                <w:del w:id="1529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tcPrChange w:id="1530" w:author="Constantine Smirnov" w:date="2023-06-07T02:53:00Z">
              <w:tcPr>
                <w:tcW w:w="2222" w:type="dxa"/>
              </w:tcPr>
            </w:tcPrChange>
          </w:tcPr>
          <w:p w14:paraId="52EF1D40" w14:textId="70242CED" w:rsidR="00284209" w:rsidRPr="00CE198A" w:rsidDel="00284209" w:rsidRDefault="00284209" w:rsidP="00271446">
            <w:pPr>
              <w:pStyle w:val="SC7"/>
              <w:rPr>
                <w:del w:id="1531" w:author="Constantine Smirnov" w:date="2023-06-07T02:54:00Z"/>
                <w:sz w:val="28"/>
                <w:szCs w:val="28"/>
              </w:rPr>
            </w:pPr>
            <w:del w:id="1532" w:author="Constantine Smirnov" w:date="2023-06-07T02:51:00Z">
              <w:r w:rsidRPr="00CE198A" w:rsidDel="003D127C">
                <w:rPr>
                  <w:sz w:val="28"/>
                  <w:szCs w:val="28"/>
                </w:rPr>
                <w:delText>ГОСТ</w:delText>
              </w:r>
            </w:del>
          </w:p>
        </w:tc>
        <w:tc>
          <w:tcPr>
            <w:tcW w:w="0" w:type="dxa"/>
            <w:tcPrChange w:id="1533" w:author="Constantine Smirnov" w:date="2023-06-07T02:53:00Z">
              <w:tcPr>
                <w:tcW w:w="6768" w:type="dxa"/>
              </w:tcPr>
            </w:tcPrChange>
          </w:tcPr>
          <w:p w14:paraId="3A41FF69" w14:textId="36DC80FA" w:rsidR="00284209" w:rsidRPr="00CE198A" w:rsidDel="00284209" w:rsidRDefault="00284209" w:rsidP="00271446">
            <w:pPr>
              <w:pStyle w:val="SC7"/>
              <w:rPr>
                <w:del w:id="1534" w:author="Constantine Smirnov" w:date="2023-06-07T02:54:00Z"/>
                <w:sz w:val="28"/>
                <w:szCs w:val="28"/>
              </w:rPr>
            </w:pPr>
            <w:del w:id="1535" w:author="Constantine Smirnov" w:date="2023-06-07T02:51:00Z">
              <w:r w:rsidRPr="00CE198A" w:rsidDel="003D127C">
                <w:rPr>
                  <w:sz w:val="28"/>
                  <w:szCs w:val="28"/>
                </w:rPr>
                <w:delText>Государственный общероссийский стандарт — стандарт, принятый Межгосударственным советом по стандартизации, метрологии и сертификации Содружества независимых государств</w:delText>
              </w:r>
            </w:del>
          </w:p>
        </w:tc>
      </w:tr>
      <w:tr w:rsidR="00284209" w:rsidRPr="00CE198A" w:rsidDel="00284209" w14:paraId="2717EEA8" w14:textId="62A5A272" w:rsidTr="00284209">
        <w:tblPrEx>
          <w:tblW w:w="5000" w:type="pct"/>
          <w:tblLayout w:type="fixed"/>
          <w:tblPrExChange w:id="1536" w:author="Constantine Smirnov" w:date="2023-06-07T02:53:00Z">
            <w:tblPrEx>
              <w:tblW w:w="5000" w:type="pct"/>
              <w:tblLayout w:type="fixed"/>
            </w:tblPrEx>
          </w:tblPrExChange>
        </w:tblPrEx>
        <w:trPr>
          <w:trHeight w:val="315"/>
          <w:del w:id="1537" w:author="Constantine Smirnov" w:date="2023-06-07T02:54:00Z"/>
          <w:trPrChange w:id="1538" w:author="Constantine Smirnov" w:date="2023-06-07T02:53:00Z">
            <w:trPr>
              <w:trHeight w:val="315"/>
            </w:trPr>
          </w:trPrChange>
        </w:trPr>
        <w:tc>
          <w:tcPr>
            <w:tcW w:w="0" w:type="dxa"/>
            <w:tcPrChange w:id="1539" w:author="Constantine Smirnov" w:date="2023-06-07T02:53:00Z">
              <w:tcPr>
                <w:tcW w:w="580" w:type="dxa"/>
              </w:tcPr>
            </w:tcPrChange>
          </w:tcPr>
          <w:p w14:paraId="68F5422B" w14:textId="4E9ADB59" w:rsidR="00284209" w:rsidRPr="00CE198A" w:rsidDel="00284209" w:rsidRDefault="00284209" w:rsidP="00AA1315">
            <w:pPr>
              <w:pStyle w:val="SC"/>
              <w:rPr>
                <w:del w:id="1540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tcPrChange w:id="1541" w:author="Constantine Smirnov" w:date="2023-06-07T02:53:00Z">
              <w:tcPr>
                <w:tcW w:w="2222" w:type="dxa"/>
              </w:tcPr>
            </w:tcPrChange>
          </w:tcPr>
          <w:p w14:paraId="23F85473" w14:textId="25DDB6EE" w:rsidR="00284209" w:rsidRPr="00CE198A" w:rsidDel="00284209" w:rsidRDefault="00284209" w:rsidP="00271446">
            <w:pPr>
              <w:pStyle w:val="SC7"/>
              <w:rPr>
                <w:del w:id="1542" w:author="Constantine Smirnov" w:date="2023-06-07T02:54:00Z"/>
                <w:sz w:val="28"/>
                <w:szCs w:val="28"/>
              </w:rPr>
            </w:pPr>
            <w:del w:id="1543" w:author="Constantine Smirnov" w:date="2023-06-07T02:51:00Z">
              <w:r w:rsidRPr="00CE198A" w:rsidDel="003D127C">
                <w:rPr>
                  <w:sz w:val="28"/>
                  <w:szCs w:val="28"/>
                </w:rPr>
                <w:delText>ДЗЗ</w:delText>
              </w:r>
            </w:del>
          </w:p>
        </w:tc>
        <w:tc>
          <w:tcPr>
            <w:tcW w:w="0" w:type="dxa"/>
            <w:tcPrChange w:id="1544" w:author="Constantine Smirnov" w:date="2023-06-07T02:53:00Z">
              <w:tcPr>
                <w:tcW w:w="6768" w:type="dxa"/>
              </w:tcPr>
            </w:tcPrChange>
          </w:tcPr>
          <w:p w14:paraId="08CC77AD" w14:textId="45BF9AE2" w:rsidR="00284209" w:rsidRPr="00CE198A" w:rsidDel="00284209" w:rsidRDefault="00284209" w:rsidP="00271446">
            <w:pPr>
              <w:pStyle w:val="SC7"/>
              <w:rPr>
                <w:del w:id="1545" w:author="Constantine Smirnov" w:date="2023-06-07T02:54:00Z"/>
                <w:sz w:val="28"/>
                <w:szCs w:val="28"/>
              </w:rPr>
            </w:pPr>
            <w:del w:id="1546" w:author="Constantine Smirnov" w:date="2023-06-07T02:51:00Z">
              <w:r w:rsidRPr="00CE198A" w:rsidDel="003D127C">
                <w:rPr>
                  <w:sz w:val="28"/>
                  <w:szCs w:val="28"/>
                </w:rPr>
                <w:delText>Дистанционное зондирование Земли</w:delText>
              </w:r>
            </w:del>
          </w:p>
        </w:tc>
      </w:tr>
      <w:tr w:rsidR="00284209" w:rsidRPr="00CE198A" w:rsidDel="00284209" w14:paraId="2E05CFA9" w14:textId="08BFE28E" w:rsidTr="00284209">
        <w:tblPrEx>
          <w:tblW w:w="5000" w:type="pct"/>
          <w:tblLayout w:type="fixed"/>
          <w:tblPrExChange w:id="1547" w:author="Constantine Smirnov" w:date="2023-06-07T02:53:00Z">
            <w:tblPrEx>
              <w:tblW w:w="5000" w:type="pct"/>
              <w:tblLayout w:type="fixed"/>
            </w:tblPrEx>
          </w:tblPrExChange>
        </w:tblPrEx>
        <w:trPr>
          <w:trHeight w:val="315"/>
          <w:del w:id="1548" w:author="Constantine Smirnov" w:date="2023-06-07T02:54:00Z"/>
          <w:trPrChange w:id="1549" w:author="Constantine Smirnov" w:date="2023-06-07T02:53:00Z">
            <w:trPr>
              <w:trHeight w:val="315"/>
            </w:trPr>
          </w:trPrChange>
        </w:trPr>
        <w:tc>
          <w:tcPr>
            <w:tcW w:w="0" w:type="dxa"/>
            <w:tcPrChange w:id="1550" w:author="Constantine Smirnov" w:date="2023-06-07T02:53:00Z">
              <w:tcPr>
                <w:tcW w:w="580" w:type="dxa"/>
              </w:tcPr>
            </w:tcPrChange>
          </w:tcPr>
          <w:p w14:paraId="5C2B6F75" w14:textId="0755E129" w:rsidR="00284209" w:rsidRPr="00CE198A" w:rsidDel="00284209" w:rsidRDefault="00284209" w:rsidP="00AA1315">
            <w:pPr>
              <w:pStyle w:val="SC"/>
              <w:rPr>
                <w:del w:id="1551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tcPrChange w:id="1552" w:author="Constantine Smirnov" w:date="2023-06-07T02:53:00Z">
              <w:tcPr>
                <w:tcW w:w="2222" w:type="dxa"/>
              </w:tcPr>
            </w:tcPrChange>
          </w:tcPr>
          <w:p w14:paraId="095FBFD6" w14:textId="04AB8B09" w:rsidR="00284209" w:rsidRPr="00CE198A" w:rsidDel="00284209" w:rsidRDefault="00284209" w:rsidP="00271446">
            <w:pPr>
              <w:pStyle w:val="SC7"/>
              <w:rPr>
                <w:del w:id="1553" w:author="Constantine Smirnov" w:date="2023-06-07T02:54:00Z"/>
                <w:sz w:val="28"/>
                <w:szCs w:val="28"/>
              </w:rPr>
            </w:pPr>
            <w:del w:id="1554" w:author="Constantine Smirnov" w:date="2023-06-07T02:51:00Z">
              <w:r w:rsidRPr="00CE198A" w:rsidDel="003D127C">
                <w:rPr>
                  <w:sz w:val="28"/>
                  <w:szCs w:val="28"/>
                </w:rPr>
                <w:delText>ИБ</w:delText>
              </w:r>
            </w:del>
          </w:p>
        </w:tc>
        <w:tc>
          <w:tcPr>
            <w:tcW w:w="0" w:type="dxa"/>
            <w:tcPrChange w:id="1555" w:author="Constantine Smirnov" w:date="2023-06-07T02:53:00Z">
              <w:tcPr>
                <w:tcW w:w="6768" w:type="dxa"/>
              </w:tcPr>
            </w:tcPrChange>
          </w:tcPr>
          <w:p w14:paraId="394F3089" w14:textId="44018108" w:rsidR="00284209" w:rsidRPr="00CE198A" w:rsidDel="00284209" w:rsidRDefault="00284209" w:rsidP="00271446">
            <w:pPr>
              <w:pStyle w:val="SC7"/>
              <w:rPr>
                <w:del w:id="1556" w:author="Constantine Smirnov" w:date="2023-06-07T02:54:00Z"/>
                <w:sz w:val="28"/>
                <w:szCs w:val="28"/>
              </w:rPr>
            </w:pPr>
            <w:del w:id="1557" w:author="Constantine Smirnov" w:date="2023-06-07T02:51:00Z">
              <w:r w:rsidRPr="00CE198A" w:rsidDel="003D127C">
                <w:rPr>
                  <w:sz w:val="28"/>
                  <w:szCs w:val="28"/>
                </w:rPr>
                <w:delText>Информационная безопасность</w:delText>
              </w:r>
            </w:del>
          </w:p>
        </w:tc>
      </w:tr>
      <w:tr w:rsidR="00284209" w:rsidRPr="00CE198A" w:rsidDel="00284209" w14:paraId="7F945376" w14:textId="7F1D3934" w:rsidTr="00284209">
        <w:tblPrEx>
          <w:tblW w:w="5000" w:type="pct"/>
          <w:tblLayout w:type="fixed"/>
          <w:tblPrExChange w:id="1558" w:author="Constantine Smirnov" w:date="2023-06-07T02:53:00Z">
            <w:tblPrEx>
              <w:tblW w:w="5000" w:type="pct"/>
              <w:tblLayout w:type="fixed"/>
            </w:tblPrEx>
          </w:tblPrExChange>
        </w:tblPrEx>
        <w:trPr>
          <w:trHeight w:val="315"/>
          <w:del w:id="1559" w:author="Constantine Smirnov" w:date="2023-06-07T02:54:00Z"/>
          <w:trPrChange w:id="1560" w:author="Constantine Smirnov" w:date="2023-06-07T02:53:00Z">
            <w:trPr>
              <w:trHeight w:val="315"/>
            </w:trPr>
          </w:trPrChange>
        </w:trPr>
        <w:tc>
          <w:tcPr>
            <w:tcW w:w="0" w:type="dxa"/>
            <w:tcPrChange w:id="1561" w:author="Constantine Smirnov" w:date="2023-06-07T02:53:00Z">
              <w:tcPr>
                <w:tcW w:w="580" w:type="dxa"/>
              </w:tcPr>
            </w:tcPrChange>
          </w:tcPr>
          <w:p w14:paraId="2FFC62B5" w14:textId="44632279" w:rsidR="00284209" w:rsidRPr="00CE198A" w:rsidDel="00284209" w:rsidRDefault="00284209" w:rsidP="00AA1315">
            <w:pPr>
              <w:pStyle w:val="SC"/>
              <w:rPr>
                <w:del w:id="1562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tcPrChange w:id="1563" w:author="Constantine Smirnov" w:date="2023-06-07T02:53:00Z">
              <w:tcPr>
                <w:tcW w:w="2222" w:type="dxa"/>
              </w:tcPr>
            </w:tcPrChange>
          </w:tcPr>
          <w:p w14:paraId="00638B35" w14:textId="2A2E6156" w:rsidR="00284209" w:rsidRPr="00CE198A" w:rsidDel="00284209" w:rsidRDefault="00284209" w:rsidP="00271446">
            <w:pPr>
              <w:pStyle w:val="SC7"/>
              <w:rPr>
                <w:del w:id="1564" w:author="Constantine Smirnov" w:date="2023-06-07T02:54:00Z"/>
                <w:sz w:val="28"/>
                <w:szCs w:val="28"/>
              </w:rPr>
            </w:pPr>
            <w:del w:id="1565" w:author="Constantine Smirnov" w:date="2023-06-07T02:51:00Z">
              <w:r w:rsidRPr="00CE198A" w:rsidDel="003D127C">
                <w:rPr>
                  <w:sz w:val="28"/>
                  <w:szCs w:val="28"/>
                </w:rPr>
                <w:delText>ИС</w:delText>
              </w:r>
            </w:del>
          </w:p>
        </w:tc>
        <w:tc>
          <w:tcPr>
            <w:tcW w:w="0" w:type="dxa"/>
            <w:tcPrChange w:id="1566" w:author="Constantine Smirnov" w:date="2023-06-07T02:53:00Z">
              <w:tcPr>
                <w:tcW w:w="6768" w:type="dxa"/>
              </w:tcPr>
            </w:tcPrChange>
          </w:tcPr>
          <w:p w14:paraId="05E00E61" w14:textId="5058F0DD" w:rsidR="00284209" w:rsidRPr="00CE198A" w:rsidDel="00284209" w:rsidRDefault="00284209" w:rsidP="00271446">
            <w:pPr>
              <w:pStyle w:val="SC7"/>
              <w:rPr>
                <w:del w:id="1567" w:author="Constantine Smirnov" w:date="2023-06-07T02:54:00Z"/>
                <w:sz w:val="28"/>
                <w:szCs w:val="28"/>
              </w:rPr>
            </w:pPr>
            <w:del w:id="1568" w:author="Constantine Smirnov" w:date="2023-06-07T02:51:00Z">
              <w:r w:rsidRPr="00CE198A" w:rsidDel="003D127C">
                <w:rPr>
                  <w:sz w:val="28"/>
                  <w:szCs w:val="28"/>
                </w:rPr>
                <w:delText>Информационная система</w:delText>
              </w:r>
            </w:del>
          </w:p>
        </w:tc>
      </w:tr>
      <w:tr w:rsidR="00284209" w:rsidRPr="00CE198A" w:rsidDel="00284209" w14:paraId="7181D0C5" w14:textId="7A1394E2" w:rsidTr="00284209">
        <w:tblPrEx>
          <w:tblW w:w="5000" w:type="pct"/>
          <w:tblLayout w:type="fixed"/>
          <w:tblPrExChange w:id="1569" w:author="Constantine Smirnov" w:date="2023-06-07T02:53:00Z">
            <w:tblPrEx>
              <w:tblW w:w="5000" w:type="pct"/>
              <w:tblLayout w:type="fixed"/>
            </w:tblPrEx>
          </w:tblPrExChange>
        </w:tblPrEx>
        <w:trPr>
          <w:trHeight w:val="315"/>
          <w:del w:id="1570" w:author="Constantine Smirnov" w:date="2023-06-07T02:54:00Z"/>
          <w:trPrChange w:id="1571" w:author="Constantine Smirnov" w:date="2023-06-07T02:53:00Z">
            <w:trPr>
              <w:trHeight w:val="315"/>
            </w:trPr>
          </w:trPrChange>
        </w:trPr>
        <w:tc>
          <w:tcPr>
            <w:tcW w:w="0" w:type="dxa"/>
            <w:tcPrChange w:id="1572" w:author="Constantine Smirnov" w:date="2023-06-07T02:53:00Z">
              <w:tcPr>
                <w:tcW w:w="580" w:type="dxa"/>
              </w:tcPr>
            </w:tcPrChange>
          </w:tcPr>
          <w:p w14:paraId="7852D53A" w14:textId="1F2887D0" w:rsidR="00284209" w:rsidRPr="00CE198A" w:rsidDel="00284209" w:rsidRDefault="00284209" w:rsidP="00AA1315">
            <w:pPr>
              <w:pStyle w:val="SC"/>
              <w:rPr>
                <w:del w:id="1573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tcPrChange w:id="1574" w:author="Constantine Smirnov" w:date="2023-06-07T02:53:00Z">
              <w:tcPr>
                <w:tcW w:w="2222" w:type="dxa"/>
              </w:tcPr>
            </w:tcPrChange>
          </w:tcPr>
          <w:p w14:paraId="1CCB19C5" w14:textId="70EEFD38" w:rsidR="00284209" w:rsidRPr="00CE198A" w:rsidDel="00284209" w:rsidRDefault="00284209" w:rsidP="00271446">
            <w:pPr>
              <w:pStyle w:val="SC7"/>
              <w:rPr>
                <w:del w:id="1575" w:author="Constantine Smirnov" w:date="2023-06-07T02:54:00Z"/>
                <w:sz w:val="28"/>
                <w:szCs w:val="28"/>
              </w:rPr>
            </w:pPr>
            <w:del w:id="1576" w:author="Constantine Smirnov" w:date="2023-06-07T02:51:00Z">
              <w:r w:rsidRPr="00CE198A" w:rsidDel="003D127C">
                <w:rPr>
                  <w:sz w:val="28"/>
                  <w:szCs w:val="28"/>
                </w:rPr>
                <w:delText>ИТ</w:delText>
              </w:r>
            </w:del>
          </w:p>
        </w:tc>
        <w:tc>
          <w:tcPr>
            <w:tcW w:w="0" w:type="dxa"/>
            <w:tcPrChange w:id="1577" w:author="Constantine Smirnov" w:date="2023-06-07T02:53:00Z">
              <w:tcPr>
                <w:tcW w:w="6768" w:type="dxa"/>
              </w:tcPr>
            </w:tcPrChange>
          </w:tcPr>
          <w:p w14:paraId="36A84C3F" w14:textId="1B753233" w:rsidR="00284209" w:rsidRPr="00CE198A" w:rsidDel="00284209" w:rsidRDefault="00284209" w:rsidP="00271446">
            <w:pPr>
              <w:pStyle w:val="SC7"/>
              <w:rPr>
                <w:del w:id="1578" w:author="Constantine Smirnov" w:date="2023-06-07T02:54:00Z"/>
                <w:sz w:val="28"/>
                <w:szCs w:val="28"/>
              </w:rPr>
            </w:pPr>
            <w:del w:id="1579" w:author="Constantine Smirnov" w:date="2023-06-07T02:51:00Z">
              <w:r w:rsidRPr="00CE198A" w:rsidDel="003D127C">
                <w:rPr>
                  <w:sz w:val="28"/>
                  <w:szCs w:val="28"/>
                </w:rPr>
                <w:delText>Информационные технологии</w:delText>
              </w:r>
            </w:del>
          </w:p>
        </w:tc>
      </w:tr>
      <w:tr w:rsidR="00284209" w:rsidRPr="00CE198A" w:rsidDel="00284209" w14:paraId="0BA66D54" w14:textId="5F10AD48" w:rsidTr="00284209">
        <w:tblPrEx>
          <w:tblW w:w="5000" w:type="pct"/>
          <w:tblLayout w:type="fixed"/>
          <w:tblPrExChange w:id="1580" w:author="Constantine Smirnov" w:date="2023-06-07T02:53:00Z">
            <w:tblPrEx>
              <w:tblW w:w="5000" w:type="pct"/>
              <w:tblLayout w:type="fixed"/>
            </w:tblPrEx>
          </w:tblPrExChange>
        </w:tblPrEx>
        <w:trPr>
          <w:trHeight w:val="315"/>
          <w:del w:id="1581" w:author="Constantine Smirnov" w:date="2023-06-07T02:54:00Z"/>
          <w:trPrChange w:id="1582" w:author="Constantine Smirnov" w:date="2023-06-07T02:53:00Z">
            <w:trPr>
              <w:trHeight w:val="315"/>
            </w:trPr>
          </w:trPrChange>
        </w:trPr>
        <w:tc>
          <w:tcPr>
            <w:tcW w:w="0" w:type="dxa"/>
            <w:tcPrChange w:id="1583" w:author="Constantine Smirnov" w:date="2023-06-07T02:53:00Z">
              <w:tcPr>
                <w:tcW w:w="580" w:type="dxa"/>
              </w:tcPr>
            </w:tcPrChange>
          </w:tcPr>
          <w:p w14:paraId="1C330523" w14:textId="5C439172" w:rsidR="00284209" w:rsidRPr="00CE198A" w:rsidDel="00284209" w:rsidRDefault="00284209" w:rsidP="00AA1315">
            <w:pPr>
              <w:pStyle w:val="SC"/>
              <w:rPr>
                <w:del w:id="1584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tcPrChange w:id="1585" w:author="Constantine Smirnov" w:date="2023-06-07T02:53:00Z">
              <w:tcPr>
                <w:tcW w:w="2222" w:type="dxa"/>
              </w:tcPr>
            </w:tcPrChange>
          </w:tcPr>
          <w:p w14:paraId="6C58D505" w14:textId="272F9942" w:rsidR="00284209" w:rsidRPr="00CE198A" w:rsidDel="00284209" w:rsidRDefault="00284209" w:rsidP="00271446">
            <w:pPr>
              <w:pStyle w:val="SC7"/>
              <w:rPr>
                <w:del w:id="1586" w:author="Constantine Smirnov" w:date="2023-06-07T02:54:00Z"/>
                <w:sz w:val="28"/>
                <w:szCs w:val="28"/>
              </w:rPr>
            </w:pPr>
            <w:del w:id="1587" w:author="Constantine Smirnov" w:date="2023-06-07T02:51:00Z">
              <w:r w:rsidRPr="00CE198A" w:rsidDel="003D127C">
                <w:rPr>
                  <w:sz w:val="28"/>
                  <w:szCs w:val="28"/>
                </w:rPr>
                <w:delText>КТС</w:delText>
              </w:r>
            </w:del>
          </w:p>
        </w:tc>
        <w:tc>
          <w:tcPr>
            <w:tcW w:w="0" w:type="dxa"/>
            <w:tcPrChange w:id="1588" w:author="Constantine Smirnov" w:date="2023-06-07T02:53:00Z">
              <w:tcPr>
                <w:tcW w:w="6768" w:type="dxa"/>
              </w:tcPr>
            </w:tcPrChange>
          </w:tcPr>
          <w:p w14:paraId="26F121B2" w14:textId="68174075" w:rsidR="00284209" w:rsidRPr="00CE198A" w:rsidDel="00284209" w:rsidRDefault="00284209" w:rsidP="00271446">
            <w:pPr>
              <w:pStyle w:val="SC7"/>
              <w:rPr>
                <w:del w:id="1589" w:author="Constantine Smirnov" w:date="2023-06-07T02:54:00Z"/>
                <w:sz w:val="28"/>
                <w:szCs w:val="28"/>
              </w:rPr>
            </w:pPr>
            <w:del w:id="1590" w:author="Constantine Smirnov" w:date="2023-06-07T02:51:00Z">
              <w:r w:rsidRPr="00CE198A" w:rsidDel="003D127C">
                <w:rPr>
                  <w:sz w:val="28"/>
                  <w:szCs w:val="28"/>
                </w:rPr>
                <w:delText>Комплекс технических средств</w:delText>
              </w:r>
            </w:del>
          </w:p>
        </w:tc>
      </w:tr>
      <w:tr w:rsidR="00284209" w:rsidRPr="00CE198A" w:rsidDel="00284209" w14:paraId="40D58CCB" w14:textId="6CF51490" w:rsidTr="00284209">
        <w:tblPrEx>
          <w:tblW w:w="5000" w:type="pct"/>
          <w:tblLayout w:type="fixed"/>
          <w:tblPrExChange w:id="1591" w:author="Constantine Smirnov" w:date="2023-06-07T02:53:00Z">
            <w:tblPrEx>
              <w:tblW w:w="5000" w:type="pct"/>
              <w:tblLayout w:type="fixed"/>
            </w:tblPrEx>
          </w:tblPrExChange>
        </w:tblPrEx>
        <w:trPr>
          <w:trHeight w:val="315"/>
          <w:del w:id="1592" w:author="Constantine Smirnov" w:date="2023-06-07T02:54:00Z"/>
          <w:trPrChange w:id="1593" w:author="Constantine Smirnov" w:date="2023-06-07T02:53:00Z">
            <w:trPr>
              <w:trHeight w:val="315"/>
            </w:trPr>
          </w:trPrChange>
        </w:trPr>
        <w:tc>
          <w:tcPr>
            <w:tcW w:w="0" w:type="dxa"/>
            <w:tcPrChange w:id="1594" w:author="Constantine Smirnov" w:date="2023-06-07T02:53:00Z">
              <w:tcPr>
                <w:tcW w:w="580" w:type="dxa"/>
              </w:tcPr>
            </w:tcPrChange>
          </w:tcPr>
          <w:p w14:paraId="0ABCE3D2" w14:textId="1DD488C3" w:rsidR="00284209" w:rsidRPr="00CE198A" w:rsidDel="00284209" w:rsidRDefault="00284209" w:rsidP="00AA1315">
            <w:pPr>
              <w:pStyle w:val="SC"/>
              <w:rPr>
                <w:del w:id="1595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tcPrChange w:id="1596" w:author="Constantine Smirnov" w:date="2023-06-07T02:53:00Z">
              <w:tcPr>
                <w:tcW w:w="2222" w:type="dxa"/>
              </w:tcPr>
            </w:tcPrChange>
          </w:tcPr>
          <w:p w14:paraId="0B7C9A87" w14:textId="7D8F6000" w:rsidR="00284209" w:rsidRPr="00CE198A" w:rsidDel="00284209" w:rsidRDefault="00284209" w:rsidP="00271446">
            <w:pPr>
              <w:pStyle w:val="SC7"/>
              <w:rPr>
                <w:del w:id="1597" w:author="Constantine Smirnov" w:date="2023-06-07T02:54:00Z"/>
                <w:sz w:val="28"/>
                <w:szCs w:val="28"/>
              </w:rPr>
            </w:pPr>
            <w:del w:id="1598" w:author="Constantine Smirnov" w:date="2023-06-07T02:51:00Z">
              <w:r w:rsidRPr="00CE198A" w:rsidDel="003D127C">
                <w:rPr>
                  <w:sz w:val="28"/>
                  <w:szCs w:val="28"/>
                </w:rPr>
                <w:delText>НСД</w:delText>
              </w:r>
            </w:del>
          </w:p>
        </w:tc>
        <w:tc>
          <w:tcPr>
            <w:tcW w:w="0" w:type="dxa"/>
            <w:tcPrChange w:id="1599" w:author="Constantine Smirnov" w:date="2023-06-07T02:53:00Z">
              <w:tcPr>
                <w:tcW w:w="6768" w:type="dxa"/>
              </w:tcPr>
            </w:tcPrChange>
          </w:tcPr>
          <w:p w14:paraId="4640D91A" w14:textId="0062E4ED" w:rsidR="00284209" w:rsidRPr="00CE198A" w:rsidDel="00284209" w:rsidRDefault="00284209" w:rsidP="00271446">
            <w:pPr>
              <w:pStyle w:val="SC7"/>
              <w:rPr>
                <w:del w:id="1600" w:author="Constantine Smirnov" w:date="2023-06-07T02:54:00Z"/>
                <w:sz w:val="28"/>
                <w:szCs w:val="28"/>
              </w:rPr>
            </w:pPr>
            <w:del w:id="1601" w:author="Constantine Smirnov" w:date="2023-06-07T02:51:00Z">
              <w:r w:rsidRPr="00CE198A" w:rsidDel="003D127C">
                <w:rPr>
                  <w:sz w:val="28"/>
                  <w:szCs w:val="28"/>
                </w:rPr>
                <w:delText>Несанкционированный доступ</w:delText>
              </w:r>
            </w:del>
          </w:p>
        </w:tc>
      </w:tr>
      <w:tr w:rsidR="00284209" w:rsidRPr="00CE198A" w:rsidDel="00284209" w14:paraId="6C279C65" w14:textId="001F4600" w:rsidTr="00284209">
        <w:tblPrEx>
          <w:tblW w:w="5000" w:type="pct"/>
          <w:tblLayout w:type="fixed"/>
          <w:tblPrExChange w:id="1602" w:author="Constantine Smirnov" w:date="2023-06-07T02:53:00Z">
            <w:tblPrEx>
              <w:tblW w:w="5000" w:type="pct"/>
              <w:tblLayout w:type="fixed"/>
            </w:tblPrEx>
          </w:tblPrExChange>
        </w:tblPrEx>
        <w:trPr>
          <w:trHeight w:val="315"/>
          <w:del w:id="1603" w:author="Constantine Smirnov" w:date="2023-06-07T02:54:00Z"/>
          <w:trPrChange w:id="1604" w:author="Constantine Smirnov" w:date="2023-06-07T02:53:00Z">
            <w:trPr>
              <w:trHeight w:val="315"/>
            </w:trPr>
          </w:trPrChange>
        </w:trPr>
        <w:tc>
          <w:tcPr>
            <w:tcW w:w="0" w:type="dxa"/>
            <w:tcPrChange w:id="1605" w:author="Constantine Smirnov" w:date="2023-06-07T02:53:00Z">
              <w:tcPr>
                <w:tcW w:w="580" w:type="dxa"/>
              </w:tcPr>
            </w:tcPrChange>
          </w:tcPr>
          <w:p w14:paraId="5B87131F" w14:textId="1122C88F" w:rsidR="00284209" w:rsidRPr="00CE198A" w:rsidDel="00284209" w:rsidRDefault="00284209" w:rsidP="00AA1315">
            <w:pPr>
              <w:pStyle w:val="SC"/>
              <w:rPr>
                <w:del w:id="1606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tcPrChange w:id="1607" w:author="Constantine Smirnov" w:date="2023-06-07T02:53:00Z">
              <w:tcPr>
                <w:tcW w:w="2222" w:type="dxa"/>
              </w:tcPr>
            </w:tcPrChange>
          </w:tcPr>
          <w:p w14:paraId="67F5821F" w14:textId="7E74DB8E" w:rsidR="00284209" w:rsidRPr="00CE198A" w:rsidDel="00284209" w:rsidRDefault="00284209" w:rsidP="00271446">
            <w:pPr>
              <w:pStyle w:val="SC7"/>
              <w:rPr>
                <w:del w:id="1608" w:author="Constantine Smirnov" w:date="2023-06-07T02:54:00Z"/>
                <w:sz w:val="28"/>
                <w:szCs w:val="28"/>
              </w:rPr>
            </w:pPr>
            <w:del w:id="1609" w:author="Constantine Smirnov" w:date="2023-06-07T02:51:00Z">
              <w:r w:rsidRPr="00CE198A" w:rsidDel="003D127C">
                <w:rPr>
                  <w:sz w:val="28"/>
                  <w:szCs w:val="28"/>
                </w:rPr>
                <w:delText>ООО</w:delText>
              </w:r>
            </w:del>
          </w:p>
        </w:tc>
        <w:tc>
          <w:tcPr>
            <w:tcW w:w="0" w:type="dxa"/>
            <w:tcPrChange w:id="1610" w:author="Constantine Smirnov" w:date="2023-06-07T02:53:00Z">
              <w:tcPr>
                <w:tcW w:w="6768" w:type="dxa"/>
              </w:tcPr>
            </w:tcPrChange>
          </w:tcPr>
          <w:p w14:paraId="508DD4C0" w14:textId="6417CCF9" w:rsidR="00284209" w:rsidRPr="00CE198A" w:rsidDel="00284209" w:rsidRDefault="00284209" w:rsidP="00271446">
            <w:pPr>
              <w:pStyle w:val="SC7"/>
              <w:rPr>
                <w:del w:id="1611" w:author="Constantine Smirnov" w:date="2023-06-07T02:54:00Z"/>
                <w:sz w:val="28"/>
                <w:szCs w:val="28"/>
              </w:rPr>
            </w:pPr>
            <w:del w:id="1612" w:author="Constantine Smirnov" w:date="2023-06-07T02:51:00Z">
              <w:r w:rsidRPr="00CE198A" w:rsidDel="003D127C">
                <w:rPr>
                  <w:sz w:val="28"/>
                  <w:szCs w:val="28"/>
                </w:rPr>
                <w:delText>Общество с ограниченной ответственностью</w:delText>
              </w:r>
            </w:del>
          </w:p>
        </w:tc>
      </w:tr>
      <w:tr w:rsidR="00284209" w:rsidRPr="00CE198A" w:rsidDel="00284209" w14:paraId="261EAE56" w14:textId="4649D070" w:rsidTr="00284209">
        <w:tblPrEx>
          <w:tblW w:w="5000" w:type="pct"/>
          <w:tblLayout w:type="fixed"/>
          <w:tblPrExChange w:id="1613" w:author="Constantine Smirnov" w:date="2023-06-07T02:53:00Z">
            <w:tblPrEx>
              <w:tblW w:w="5000" w:type="pct"/>
              <w:tblLayout w:type="fixed"/>
            </w:tblPrEx>
          </w:tblPrExChange>
        </w:tblPrEx>
        <w:trPr>
          <w:trHeight w:val="315"/>
          <w:del w:id="1614" w:author="Constantine Smirnov" w:date="2023-06-07T02:54:00Z"/>
          <w:trPrChange w:id="1615" w:author="Constantine Smirnov" w:date="2023-06-07T02:53:00Z">
            <w:trPr>
              <w:trHeight w:val="315"/>
            </w:trPr>
          </w:trPrChange>
        </w:trPr>
        <w:tc>
          <w:tcPr>
            <w:tcW w:w="0" w:type="dxa"/>
            <w:tcPrChange w:id="1616" w:author="Constantine Smirnov" w:date="2023-06-07T02:53:00Z">
              <w:tcPr>
                <w:tcW w:w="580" w:type="dxa"/>
              </w:tcPr>
            </w:tcPrChange>
          </w:tcPr>
          <w:p w14:paraId="46A7B5F1" w14:textId="4ACD23CC" w:rsidR="00284209" w:rsidRPr="00CE198A" w:rsidDel="00284209" w:rsidRDefault="00284209" w:rsidP="00AA1315">
            <w:pPr>
              <w:pStyle w:val="SC"/>
              <w:rPr>
                <w:del w:id="1617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tcPrChange w:id="1618" w:author="Constantine Smirnov" w:date="2023-06-07T02:53:00Z">
              <w:tcPr>
                <w:tcW w:w="2222" w:type="dxa"/>
              </w:tcPr>
            </w:tcPrChange>
          </w:tcPr>
          <w:p w14:paraId="2AFBC415" w14:textId="3AE332FC" w:rsidR="00284209" w:rsidRPr="00CE198A" w:rsidDel="00284209" w:rsidRDefault="00284209" w:rsidP="00271446">
            <w:pPr>
              <w:pStyle w:val="SC7"/>
              <w:rPr>
                <w:del w:id="1619" w:author="Constantine Smirnov" w:date="2023-06-07T02:54:00Z"/>
                <w:sz w:val="28"/>
                <w:szCs w:val="28"/>
              </w:rPr>
            </w:pPr>
            <w:del w:id="1620" w:author="Constantine Smirnov" w:date="2023-06-07T02:51:00Z">
              <w:r w:rsidRPr="00CE198A" w:rsidDel="003D127C">
                <w:rPr>
                  <w:sz w:val="28"/>
                  <w:szCs w:val="28"/>
                </w:rPr>
                <w:delText>ОС</w:delText>
              </w:r>
            </w:del>
          </w:p>
        </w:tc>
        <w:tc>
          <w:tcPr>
            <w:tcW w:w="0" w:type="dxa"/>
            <w:tcPrChange w:id="1621" w:author="Constantine Smirnov" w:date="2023-06-07T02:53:00Z">
              <w:tcPr>
                <w:tcW w:w="6768" w:type="dxa"/>
              </w:tcPr>
            </w:tcPrChange>
          </w:tcPr>
          <w:p w14:paraId="179E11D4" w14:textId="3927C8A9" w:rsidR="00284209" w:rsidRPr="00CE198A" w:rsidDel="00284209" w:rsidRDefault="00284209" w:rsidP="00271446">
            <w:pPr>
              <w:pStyle w:val="SC7"/>
              <w:rPr>
                <w:del w:id="1622" w:author="Constantine Smirnov" w:date="2023-06-07T02:54:00Z"/>
                <w:sz w:val="28"/>
                <w:szCs w:val="28"/>
              </w:rPr>
            </w:pPr>
            <w:del w:id="1623" w:author="Constantine Smirnov" w:date="2023-06-07T02:51:00Z">
              <w:r w:rsidRPr="00CE198A" w:rsidDel="003D127C">
                <w:rPr>
                  <w:sz w:val="28"/>
                  <w:szCs w:val="28"/>
                </w:rPr>
                <w:delText>Операционная система</w:delText>
              </w:r>
            </w:del>
          </w:p>
        </w:tc>
      </w:tr>
      <w:tr w:rsidR="00284209" w:rsidRPr="00CE198A" w:rsidDel="00284209" w14:paraId="60D2791C" w14:textId="74B0B110" w:rsidTr="00284209">
        <w:tblPrEx>
          <w:tblW w:w="5000" w:type="pct"/>
          <w:tblLayout w:type="fixed"/>
          <w:tblPrExChange w:id="1624" w:author="Constantine Smirnov" w:date="2023-06-07T02:53:00Z">
            <w:tblPrEx>
              <w:tblW w:w="5000" w:type="pct"/>
              <w:tblLayout w:type="fixed"/>
            </w:tblPrEx>
          </w:tblPrExChange>
        </w:tblPrEx>
        <w:trPr>
          <w:trHeight w:val="315"/>
          <w:del w:id="1625" w:author="Constantine Smirnov" w:date="2023-06-07T02:54:00Z"/>
          <w:trPrChange w:id="1626" w:author="Constantine Smirnov" w:date="2023-06-07T02:53:00Z">
            <w:trPr>
              <w:trHeight w:val="315"/>
            </w:trPr>
          </w:trPrChange>
        </w:trPr>
        <w:tc>
          <w:tcPr>
            <w:tcW w:w="0" w:type="dxa"/>
            <w:tcPrChange w:id="1627" w:author="Constantine Smirnov" w:date="2023-06-07T02:53:00Z">
              <w:tcPr>
                <w:tcW w:w="580" w:type="dxa"/>
              </w:tcPr>
            </w:tcPrChange>
          </w:tcPr>
          <w:p w14:paraId="0212D530" w14:textId="18CE38C0" w:rsidR="00284209" w:rsidRPr="00CE198A" w:rsidDel="00284209" w:rsidRDefault="00284209" w:rsidP="00AA1315">
            <w:pPr>
              <w:pStyle w:val="SC"/>
              <w:rPr>
                <w:del w:id="1628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tcPrChange w:id="1629" w:author="Constantine Smirnov" w:date="2023-06-07T02:53:00Z">
              <w:tcPr>
                <w:tcW w:w="2222" w:type="dxa"/>
              </w:tcPr>
            </w:tcPrChange>
          </w:tcPr>
          <w:p w14:paraId="278951E7" w14:textId="3A63CBFB" w:rsidR="00284209" w:rsidRPr="00CE198A" w:rsidDel="00284209" w:rsidRDefault="00284209" w:rsidP="00271446">
            <w:pPr>
              <w:pStyle w:val="SC7"/>
              <w:rPr>
                <w:del w:id="1630" w:author="Constantine Smirnov" w:date="2023-06-07T02:54:00Z"/>
                <w:sz w:val="28"/>
                <w:szCs w:val="28"/>
              </w:rPr>
            </w:pPr>
            <w:del w:id="1631" w:author="Constantine Smirnov" w:date="2023-06-07T02:51:00Z">
              <w:r w:rsidRPr="00CE198A" w:rsidDel="003D127C">
                <w:rPr>
                  <w:sz w:val="28"/>
                  <w:szCs w:val="28"/>
                </w:rPr>
                <w:delText>п.</w:delText>
              </w:r>
            </w:del>
          </w:p>
        </w:tc>
        <w:tc>
          <w:tcPr>
            <w:tcW w:w="0" w:type="dxa"/>
            <w:tcPrChange w:id="1632" w:author="Constantine Smirnov" w:date="2023-06-07T02:53:00Z">
              <w:tcPr>
                <w:tcW w:w="6768" w:type="dxa"/>
              </w:tcPr>
            </w:tcPrChange>
          </w:tcPr>
          <w:p w14:paraId="5A17DEFD" w14:textId="219538CC" w:rsidR="00284209" w:rsidRPr="00CE198A" w:rsidDel="00284209" w:rsidRDefault="00284209" w:rsidP="00271446">
            <w:pPr>
              <w:pStyle w:val="SC7"/>
              <w:rPr>
                <w:del w:id="1633" w:author="Constantine Smirnov" w:date="2023-06-07T02:54:00Z"/>
                <w:sz w:val="28"/>
                <w:szCs w:val="28"/>
              </w:rPr>
            </w:pPr>
            <w:del w:id="1634" w:author="Constantine Smirnov" w:date="2023-06-07T02:51:00Z">
              <w:r w:rsidRPr="00CE198A" w:rsidDel="003D127C">
                <w:rPr>
                  <w:sz w:val="28"/>
                  <w:szCs w:val="28"/>
                </w:rPr>
                <w:delText>Пункт</w:delText>
              </w:r>
            </w:del>
          </w:p>
        </w:tc>
      </w:tr>
      <w:tr w:rsidR="00284209" w:rsidRPr="00CE198A" w:rsidDel="00284209" w14:paraId="3E4E9A9A" w14:textId="1993DFE2" w:rsidTr="00284209">
        <w:tblPrEx>
          <w:tblW w:w="5000" w:type="pct"/>
          <w:tblLayout w:type="fixed"/>
          <w:tblPrExChange w:id="1635" w:author="Constantine Smirnov" w:date="2023-06-07T02:53:00Z">
            <w:tblPrEx>
              <w:tblW w:w="5000" w:type="pct"/>
              <w:tblLayout w:type="fixed"/>
            </w:tblPrEx>
          </w:tblPrExChange>
        </w:tblPrEx>
        <w:trPr>
          <w:trHeight w:val="315"/>
          <w:del w:id="1636" w:author="Constantine Smirnov" w:date="2023-06-07T02:54:00Z"/>
          <w:trPrChange w:id="1637" w:author="Constantine Smirnov" w:date="2023-06-07T02:53:00Z">
            <w:trPr>
              <w:trHeight w:val="315"/>
            </w:trPr>
          </w:trPrChange>
        </w:trPr>
        <w:tc>
          <w:tcPr>
            <w:tcW w:w="0" w:type="dxa"/>
            <w:tcPrChange w:id="1638" w:author="Constantine Smirnov" w:date="2023-06-07T02:53:00Z">
              <w:tcPr>
                <w:tcW w:w="580" w:type="dxa"/>
              </w:tcPr>
            </w:tcPrChange>
          </w:tcPr>
          <w:p w14:paraId="2DC983F1" w14:textId="3985B38A" w:rsidR="00284209" w:rsidRPr="00CE198A" w:rsidDel="00284209" w:rsidRDefault="00284209" w:rsidP="00AA1315">
            <w:pPr>
              <w:pStyle w:val="SC"/>
              <w:rPr>
                <w:del w:id="1639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tcPrChange w:id="1640" w:author="Constantine Smirnov" w:date="2023-06-07T02:53:00Z">
              <w:tcPr>
                <w:tcW w:w="2222" w:type="dxa"/>
              </w:tcPr>
            </w:tcPrChange>
          </w:tcPr>
          <w:p w14:paraId="26D77119" w14:textId="5945915E" w:rsidR="00284209" w:rsidRPr="00CE198A" w:rsidDel="00284209" w:rsidRDefault="00284209" w:rsidP="00271446">
            <w:pPr>
              <w:pStyle w:val="SC7"/>
              <w:rPr>
                <w:del w:id="1641" w:author="Constantine Smirnov" w:date="2023-06-07T02:54:00Z"/>
                <w:sz w:val="28"/>
                <w:szCs w:val="28"/>
              </w:rPr>
            </w:pPr>
            <w:del w:id="1642" w:author="Constantine Smirnov" w:date="2023-06-07T02:51:00Z">
              <w:r w:rsidRPr="00CE198A" w:rsidDel="003D127C">
                <w:rPr>
                  <w:sz w:val="28"/>
                  <w:szCs w:val="28"/>
                </w:rPr>
                <w:delText>пп.</w:delText>
              </w:r>
            </w:del>
          </w:p>
        </w:tc>
        <w:tc>
          <w:tcPr>
            <w:tcW w:w="0" w:type="dxa"/>
            <w:tcPrChange w:id="1643" w:author="Constantine Smirnov" w:date="2023-06-07T02:53:00Z">
              <w:tcPr>
                <w:tcW w:w="6768" w:type="dxa"/>
              </w:tcPr>
            </w:tcPrChange>
          </w:tcPr>
          <w:p w14:paraId="321A8434" w14:textId="5CE6B3FD" w:rsidR="00284209" w:rsidRPr="00CE198A" w:rsidDel="00284209" w:rsidRDefault="00284209" w:rsidP="00271446">
            <w:pPr>
              <w:pStyle w:val="SC7"/>
              <w:rPr>
                <w:del w:id="1644" w:author="Constantine Smirnov" w:date="2023-06-07T02:54:00Z"/>
                <w:sz w:val="28"/>
                <w:szCs w:val="28"/>
              </w:rPr>
            </w:pPr>
            <w:del w:id="1645" w:author="Constantine Smirnov" w:date="2023-06-07T02:51:00Z">
              <w:r w:rsidRPr="00CE198A" w:rsidDel="003D127C">
                <w:rPr>
                  <w:sz w:val="28"/>
                  <w:szCs w:val="28"/>
                </w:rPr>
                <w:delText>Пункты</w:delText>
              </w:r>
            </w:del>
          </w:p>
        </w:tc>
      </w:tr>
      <w:tr w:rsidR="00284209" w:rsidRPr="00CE198A" w:rsidDel="00284209" w14:paraId="3B755B18" w14:textId="7DBD5380" w:rsidTr="00284209">
        <w:tblPrEx>
          <w:tblW w:w="5000" w:type="pct"/>
          <w:tblLayout w:type="fixed"/>
          <w:tblPrExChange w:id="1646" w:author="Constantine Smirnov" w:date="2023-06-07T02:53:00Z">
            <w:tblPrEx>
              <w:tblW w:w="5000" w:type="pct"/>
              <w:tblLayout w:type="fixed"/>
            </w:tblPrEx>
          </w:tblPrExChange>
        </w:tblPrEx>
        <w:trPr>
          <w:trHeight w:val="315"/>
          <w:del w:id="1647" w:author="Constantine Smirnov" w:date="2023-06-07T02:54:00Z"/>
          <w:trPrChange w:id="1648" w:author="Constantine Smirnov" w:date="2023-06-07T02:53:00Z">
            <w:trPr>
              <w:trHeight w:val="315"/>
            </w:trPr>
          </w:trPrChange>
        </w:trPr>
        <w:tc>
          <w:tcPr>
            <w:tcW w:w="0" w:type="dxa"/>
            <w:tcPrChange w:id="1649" w:author="Constantine Smirnov" w:date="2023-06-07T02:53:00Z">
              <w:tcPr>
                <w:tcW w:w="580" w:type="dxa"/>
              </w:tcPr>
            </w:tcPrChange>
          </w:tcPr>
          <w:p w14:paraId="057D01EA" w14:textId="590094F3" w:rsidR="00284209" w:rsidRPr="00CE198A" w:rsidDel="00284209" w:rsidRDefault="00284209" w:rsidP="00AA1315">
            <w:pPr>
              <w:pStyle w:val="SC"/>
              <w:rPr>
                <w:del w:id="1650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tcPrChange w:id="1651" w:author="Constantine Smirnov" w:date="2023-06-07T02:53:00Z">
              <w:tcPr>
                <w:tcW w:w="2222" w:type="dxa"/>
              </w:tcPr>
            </w:tcPrChange>
          </w:tcPr>
          <w:p w14:paraId="27BF2036" w14:textId="065F22CB" w:rsidR="00284209" w:rsidRPr="00CE198A" w:rsidDel="00284209" w:rsidRDefault="00284209" w:rsidP="00271446">
            <w:pPr>
              <w:pStyle w:val="SC7"/>
              <w:rPr>
                <w:del w:id="1652" w:author="Constantine Smirnov" w:date="2023-06-07T02:54:00Z"/>
                <w:sz w:val="28"/>
                <w:szCs w:val="28"/>
              </w:rPr>
            </w:pPr>
            <w:del w:id="1653" w:author="Constantine Smirnov" w:date="2023-06-07T02:51:00Z">
              <w:r w:rsidRPr="00CE198A" w:rsidDel="003D127C">
                <w:rPr>
                  <w:sz w:val="28"/>
                  <w:szCs w:val="28"/>
                  <w:lang w:eastAsia="ru-RU"/>
                </w:rPr>
                <w:delText>ПМИ</w:delText>
              </w:r>
            </w:del>
          </w:p>
        </w:tc>
        <w:tc>
          <w:tcPr>
            <w:tcW w:w="0" w:type="dxa"/>
            <w:tcPrChange w:id="1654" w:author="Constantine Smirnov" w:date="2023-06-07T02:53:00Z">
              <w:tcPr>
                <w:tcW w:w="6768" w:type="dxa"/>
              </w:tcPr>
            </w:tcPrChange>
          </w:tcPr>
          <w:p w14:paraId="6A4385EA" w14:textId="0AC68A89" w:rsidR="00284209" w:rsidRPr="00CE198A" w:rsidDel="00284209" w:rsidRDefault="00284209" w:rsidP="00271446">
            <w:pPr>
              <w:pStyle w:val="SC7"/>
              <w:rPr>
                <w:del w:id="1655" w:author="Constantine Smirnov" w:date="2023-06-07T02:54:00Z"/>
                <w:sz w:val="28"/>
                <w:szCs w:val="28"/>
              </w:rPr>
            </w:pPr>
            <w:del w:id="1656" w:author="Constantine Smirnov" w:date="2023-06-07T02:51:00Z">
              <w:r w:rsidRPr="00CE198A" w:rsidDel="003D127C">
                <w:rPr>
                  <w:sz w:val="28"/>
                  <w:szCs w:val="28"/>
                </w:rPr>
                <w:delText>Программа и методика испытаний</w:delText>
              </w:r>
            </w:del>
          </w:p>
        </w:tc>
      </w:tr>
      <w:tr w:rsidR="00284209" w:rsidRPr="00CE198A" w:rsidDel="00284209" w14:paraId="61BD4ABA" w14:textId="4A246A29" w:rsidTr="00284209">
        <w:tblPrEx>
          <w:tblW w:w="5000" w:type="pct"/>
          <w:tblLayout w:type="fixed"/>
          <w:tblPrExChange w:id="1657" w:author="Constantine Smirnov" w:date="2023-06-07T02:53:00Z">
            <w:tblPrEx>
              <w:tblW w:w="5000" w:type="pct"/>
              <w:tblLayout w:type="fixed"/>
            </w:tblPrEx>
          </w:tblPrExChange>
        </w:tblPrEx>
        <w:trPr>
          <w:trHeight w:val="315"/>
          <w:del w:id="1658" w:author="Constantine Smirnov" w:date="2023-06-07T02:54:00Z"/>
          <w:trPrChange w:id="1659" w:author="Constantine Smirnov" w:date="2023-06-07T02:53:00Z">
            <w:trPr>
              <w:trHeight w:val="315"/>
            </w:trPr>
          </w:trPrChange>
        </w:trPr>
        <w:tc>
          <w:tcPr>
            <w:tcW w:w="0" w:type="dxa"/>
            <w:tcPrChange w:id="1660" w:author="Constantine Smirnov" w:date="2023-06-07T02:53:00Z">
              <w:tcPr>
                <w:tcW w:w="580" w:type="dxa"/>
              </w:tcPr>
            </w:tcPrChange>
          </w:tcPr>
          <w:p w14:paraId="20346F94" w14:textId="63395C5E" w:rsidR="00284209" w:rsidRPr="00CE198A" w:rsidDel="00284209" w:rsidRDefault="00284209" w:rsidP="00AA1315">
            <w:pPr>
              <w:pStyle w:val="SC"/>
              <w:rPr>
                <w:del w:id="1661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tcPrChange w:id="1662" w:author="Constantine Smirnov" w:date="2023-06-07T02:53:00Z">
              <w:tcPr>
                <w:tcW w:w="2222" w:type="dxa"/>
              </w:tcPr>
            </w:tcPrChange>
          </w:tcPr>
          <w:p w14:paraId="16A93BAA" w14:textId="2A99808E" w:rsidR="00284209" w:rsidRPr="00CE198A" w:rsidDel="00284209" w:rsidRDefault="00284209" w:rsidP="00271446">
            <w:pPr>
              <w:pStyle w:val="SC7"/>
              <w:rPr>
                <w:del w:id="1663" w:author="Constantine Smirnov" w:date="2023-06-07T02:54:00Z"/>
                <w:sz w:val="28"/>
                <w:szCs w:val="28"/>
              </w:rPr>
            </w:pPr>
            <w:del w:id="1664" w:author="Constantine Smirnov" w:date="2023-06-07T02:51:00Z">
              <w:r w:rsidRPr="00CE198A" w:rsidDel="003D127C">
                <w:rPr>
                  <w:sz w:val="28"/>
                  <w:szCs w:val="28"/>
                </w:rPr>
                <w:delText>ПО</w:delText>
              </w:r>
            </w:del>
          </w:p>
        </w:tc>
        <w:tc>
          <w:tcPr>
            <w:tcW w:w="0" w:type="dxa"/>
            <w:tcPrChange w:id="1665" w:author="Constantine Smirnov" w:date="2023-06-07T02:53:00Z">
              <w:tcPr>
                <w:tcW w:w="6768" w:type="dxa"/>
              </w:tcPr>
            </w:tcPrChange>
          </w:tcPr>
          <w:p w14:paraId="75629364" w14:textId="5DE58B78" w:rsidR="00284209" w:rsidRPr="00CE198A" w:rsidDel="00284209" w:rsidRDefault="00284209" w:rsidP="00271446">
            <w:pPr>
              <w:pStyle w:val="SC7"/>
              <w:rPr>
                <w:del w:id="1666" w:author="Constantine Smirnov" w:date="2023-06-07T02:54:00Z"/>
                <w:sz w:val="28"/>
                <w:szCs w:val="28"/>
              </w:rPr>
            </w:pPr>
            <w:del w:id="1667" w:author="Constantine Smirnov" w:date="2023-06-07T02:51:00Z">
              <w:r w:rsidRPr="00CE198A" w:rsidDel="003D127C">
                <w:rPr>
                  <w:sz w:val="28"/>
                  <w:szCs w:val="28"/>
                </w:rPr>
                <w:delText>Программное обеспечение</w:delText>
              </w:r>
            </w:del>
          </w:p>
        </w:tc>
      </w:tr>
      <w:tr w:rsidR="00284209" w:rsidRPr="00CE198A" w:rsidDel="00284209" w14:paraId="47BE3CAF" w14:textId="758CBF45" w:rsidTr="00284209">
        <w:tblPrEx>
          <w:tblW w:w="5000" w:type="pct"/>
          <w:tblLayout w:type="fixed"/>
          <w:tblPrExChange w:id="1668" w:author="Constantine Smirnov" w:date="2023-06-07T02:53:00Z">
            <w:tblPrEx>
              <w:tblW w:w="5000" w:type="pct"/>
              <w:tblLayout w:type="fixed"/>
            </w:tblPrEx>
          </w:tblPrExChange>
        </w:tblPrEx>
        <w:trPr>
          <w:trHeight w:val="315"/>
          <w:del w:id="1669" w:author="Constantine Smirnov" w:date="2023-06-07T02:54:00Z"/>
          <w:trPrChange w:id="1670" w:author="Constantine Smirnov" w:date="2023-06-07T02:53:00Z">
            <w:trPr>
              <w:trHeight w:val="315"/>
            </w:trPr>
          </w:trPrChange>
        </w:trPr>
        <w:tc>
          <w:tcPr>
            <w:tcW w:w="0" w:type="dxa"/>
            <w:tcPrChange w:id="1671" w:author="Constantine Smirnov" w:date="2023-06-07T02:53:00Z">
              <w:tcPr>
                <w:tcW w:w="580" w:type="dxa"/>
              </w:tcPr>
            </w:tcPrChange>
          </w:tcPr>
          <w:p w14:paraId="010077E2" w14:textId="7209927D" w:rsidR="00284209" w:rsidRPr="00CE198A" w:rsidDel="00284209" w:rsidRDefault="00284209" w:rsidP="00AA1315">
            <w:pPr>
              <w:pStyle w:val="SC"/>
              <w:rPr>
                <w:del w:id="1672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tcPrChange w:id="1673" w:author="Constantine Smirnov" w:date="2023-06-07T02:53:00Z">
              <w:tcPr>
                <w:tcW w:w="2222" w:type="dxa"/>
              </w:tcPr>
            </w:tcPrChange>
          </w:tcPr>
          <w:p w14:paraId="0A03CD68" w14:textId="7445BF51" w:rsidR="00284209" w:rsidRPr="00CE198A" w:rsidDel="00284209" w:rsidRDefault="00284209" w:rsidP="00271446">
            <w:pPr>
              <w:pStyle w:val="SC7"/>
              <w:rPr>
                <w:del w:id="1674" w:author="Constantine Smirnov" w:date="2023-06-07T02:54:00Z"/>
                <w:sz w:val="28"/>
                <w:szCs w:val="28"/>
              </w:rPr>
            </w:pPr>
            <w:del w:id="1675" w:author="Constantine Smirnov" w:date="2023-06-07T02:51:00Z">
              <w:r w:rsidRPr="00CE198A" w:rsidDel="00647DC5">
                <w:rPr>
                  <w:sz w:val="28"/>
                  <w:szCs w:val="28"/>
                </w:rPr>
                <w:delText>СанПиН</w:delText>
              </w:r>
            </w:del>
          </w:p>
        </w:tc>
        <w:tc>
          <w:tcPr>
            <w:tcW w:w="0" w:type="dxa"/>
            <w:tcPrChange w:id="1676" w:author="Constantine Smirnov" w:date="2023-06-07T02:53:00Z">
              <w:tcPr>
                <w:tcW w:w="6768" w:type="dxa"/>
              </w:tcPr>
            </w:tcPrChange>
          </w:tcPr>
          <w:p w14:paraId="4EEBD103" w14:textId="32C974A5" w:rsidR="00284209" w:rsidRPr="00CE198A" w:rsidDel="00284209" w:rsidRDefault="00284209" w:rsidP="00271446">
            <w:pPr>
              <w:pStyle w:val="SC7"/>
              <w:rPr>
                <w:del w:id="1677" w:author="Constantine Smirnov" w:date="2023-06-07T02:54:00Z"/>
                <w:sz w:val="28"/>
                <w:szCs w:val="28"/>
              </w:rPr>
            </w:pPr>
            <w:del w:id="1678" w:author="Constantine Smirnov" w:date="2023-06-07T02:51:00Z">
              <w:r w:rsidRPr="00CE198A" w:rsidDel="00647DC5">
                <w:rPr>
                  <w:sz w:val="28"/>
                  <w:szCs w:val="28"/>
                </w:rPr>
                <w:delText>Санитарные правила и нормы</w:delText>
              </w:r>
            </w:del>
          </w:p>
        </w:tc>
      </w:tr>
      <w:tr w:rsidR="00284209" w:rsidRPr="00CE198A" w:rsidDel="00284209" w14:paraId="151A5ADE" w14:textId="4688C5A9" w:rsidTr="00284209">
        <w:tblPrEx>
          <w:tblW w:w="5000" w:type="pct"/>
          <w:tblLayout w:type="fixed"/>
          <w:tblPrExChange w:id="1679" w:author="Constantine Smirnov" w:date="2023-06-07T02:53:00Z">
            <w:tblPrEx>
              <w:tblW w:w="5000" w:type="pct"/>
              <w:tblLayout w:type="fixed"/>
            </w:tblPrEx>
          </w:tblPrExChange>
        </w:tblPrEx>
        <w:trPr>
          <w:trHeight w:val="315"/>
          <w:del w:id="1680" w:author="Constantine Smirnov" w:date="2023-06-07T02:54:00Z"/>
          <w:trPrChange w:id="1681" w:author="Constantine Smirnov" w:date="2023-06-07T02:53:00Z">
            <w:trPr>
              <w:trHeight w:val="315"/>
            </w:trPr>
          </w:trPrChange>
        </w:trPr>
        <w:tc>
          <w:tcPr>
            <w:tcW w:w="0" w:type="dxa"/>
            <w:tcPrChange w:id="1682" w:author="Constantine Smirnov" w:date="2023-06-07T02:53:00Z">
              <w:tcPr>
                <w:tcW w:w="580" w:type="dxa"/>
              </w:tcPr>
            </w:tcPrChange>
          </w:tcPr>
          <w:p w14:paraId="682AD466" w14:textId="3392B866" w:rsidR="00284209" w:rsidRPr="00CE198A" w:rsidDel="00284209" w:rsidRDefault="00284209" w:rsidP="00AA1315">
            <w:pPr>
              <w:pStyle w:val="SC"/>
              <w:rPr>
                <w:del w:id="1683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tcPrChange w:id="1684" w:author="Constantine Smirnov" w:date="2023-06-07T02:53:00Z">
              <w:tcPr>
                <w:tcW w:w="2222" w:type="dxa"/>
              </w:tcPr>
            </w:tcPrChange>
          </w:tcPr>
          <w:p w14:paraId="4E232A31" w14:textId="1EB8DE20" w:rsidR="00284209" w:rsidRPr="00CE198A" w:rsidDel="00284209" w:rsidRDefault="00284209" w:rsidP="00271446">
            <w:pPr>
              <w:pStyle w:val="SC7"/>
              <w:rPr>
                <w:del w:id="1685" w:author="Constantine Smirnov" w:date="2023-06-07T02:54:00Z"/>
                <w:sz w:val="28"/>
                <w:szCs w:val="28"/>
              </w:rPr>
            </w:pPr>
            <w:del w:id="1686" w:author="Constantine Smirnov" w:date="2023-06-07T02:51:00Z">
              <w:r w:rsidRPr="00CE198A" w:rsidDel="00647DC5">
                <w:rPr>
                  <w:sz w:val="28"/>
                  <w:szCs w:val="28"/>
                </w:rPr>
                <w:delText>СУБД</w:delText>
              </w:r>
            </w:del>
          </w:p>
        </w:tc>
        <w:tc>
          <w:tcPr>
            <w:tcW w:w="0" w:type="dxa"/>
            <w:tcPrChange w:id="1687" w:author="Constantine Smirnov" w:date="2023-06-07T02:53:00Z">
              <w:tcPr>
                <w:tcW w:w="6768" w:type="dxa"/>
              </w:tcPr>
            </w:tcPrChange>
          </w:tcPr>
          <w:p w14:paraId="36166B2D" w14:textId="352E2686" w:rsidR="00284209" w:rsidRPr="00CE198A" w:rsidDel="00284209" w:rsidRDefault="00284209" w:rsidP="00271446">
            <w:pPr>
              <w:pStyle w:val="SC7"/>
              <w:rPr>
                <w:del w:id="1688" w:author="Constantine Smirnov" w:date="2023-06-07T02:54:00Z"/>
                <w:sz w:val="28"/>
                <w:szCs w:val="28"/>
              </w:rPr>
            </w:pPr>
            <w:del w:id="1689" w:author="Constantine Smirnov" w:date="2023-06-07T02:51:00Z">
              <w:r w:rsidRPr="00CE198A" w:rsidDel="00647DC5">
                <w:rPr>
                  <w:sz w:val="28"/>
                  <w:szCs w:val="28"/>
                </w:rPr>
                <w:delText>Система управления базой данных</w:delText>
              </w:r>
            </w:del>
          </w:p>
        </w:tc>
      </w:tr>
      <w:tr w:rsidR="00284209" w:rsidRPr="00CE198A" w:rsidDel="00284209" w14:paraId="5C0698C5" w14:textId="2D965D73" w:rsidTr="00284209">
        <w:tblPrEx>
          <w:tblW w:w="5000" w:type="pct"/>
          <w:tblLayout w:type="fixed"/>
          <w:tblPrExChange w:id="1690" w:author="Constantine Smirnov" w:date="2023-06-07T02:53:00Z">
            <w:tblPrEx>
              <w:tblW w:w="5000" w:type="pct"/>
              <w:tblLayout w:type="fixed"/>
            </w:tblPrEx>
          </w:tblPrExChange>
        </w:tblPrEx>
        <w:trPr>
          <w:trHeight w:val="315"/>
          <w:del w:id="1691" w:author="Constantine Smirnov" w:date="2023-06-07T02:54:00Z"/>
          <w:trPrChange w:id="1692" w:author="Constantine Smirnov" w:date="2023-06-07T02:53:00Z">
            <w:trPr>
              <w:trHeight w:val="315"/>
            </w:trPr>
          </w:trPrChange>
        </w:trPr>
        <w:tc>
          <w:tcPr>
            <w:tcW w:w="0" w:type="dxa"/>
            <w:tcPrChange w:id="1693" w:author="Constantine Smirnov" w:date="2023-06-07T02:53:00Z">
              <w:tcPr>
                <w:tcW w:w="580" w:type="dxa"/>
              </w:tcPr>
            </w:tcPrChange>
          </w:tcPr>
          <w:p w14:paraId="220A818D" w14:textId="0813BC37" w:rsidR="00284209" w:rsidRPr="00CE198A" w:rsidDel="00284209" w:rsidRDefault="00284209" w:rsidP="00AA1315">
            <w:pPr>
              <w:pStyle w:val="SC"/>
              <w:rPr>
                <w:del w:id="1694" w:author="Constantine Smirnov" w:date="2023-06-07T02:54:00Z"/>
                <w:sz w:val="28"/>
                <w:szCs w:val="28"/>
                <w:lang w:eastAsia="ru-RU"/>
              </w:rPr>
            </w:pPr>
          </w:p>
        </w:tc>
        <w:tc>
          <w:tcPr>
            <w:tcW w:w="0" w:type="dxa"/>
            <w:tcPrChange w:id="1695" w:author="Constantine Smirnov" w:date="2023-06-07T02:53:00Z">
              <w:tcPr>
                <w:tcW w:w="2222" w:type="dxa"/>
              </w:tcPr>
            </w:tcPrChange>
          </w:tcPr>
          <w:p w14:paraId="0818C555" w14:textId="782838F5" w:rsidR="00284209" w:rsidRPr="00CE198A" w:rsidDel="00284209" w:rsidRDefault="00284209" w:rsidP="00271446">
            <w:pPr>
              <w:pStyle w:val="SC7"/>
              <w:rPr>
                <w:del w:id="1696" w:author="Constantine Smirnov" w:date="2023-06-07T02:54:00Z"/>
                <w:sz w:val="28"/>
                <w:szCs w:val="28"/>
              </w:rPr>
            </w:pPr>
            <w:del w:id="1697" w:author="Constantine Smirnov" w:date="2023-06-07T02:51:00Z">
              <w:r w:rsidRPr="00CE198A" w:rsidDel="00647DC5">
                <w:rPr>
                  <w:sz w:val="28"/>
                  <w:szCs w:val="28"/>
                </w:rPr>
                <w:delText>ТЗ</w:delText>
              </w:r>
            </w:del>
          </w:p>
        </w:tc>
        <w:tc>
          <w:tcPr>
            <w:tcW w:w="0" w:type="dxa"/>
            <w:tcPrChange w:id="1698" w:author="Constantine Smirnov" w:date="2023-06-07T02:53:00Z">
              <w:tcPr>
                <w:tcW w:w="6768" w:type="dxa"/>
              </w:tcPr>
            </w:tcPrChange>
          </w:tcPr>
          <w:p w14:paraId="39570FD1" w14:textId="3A1E0AF0" w:rsidR="00284209" w:rsidRPr="00CE198A" w:rsidDel="00284209" w:rsidRDefault="00284209" w:rsidP="00271446">
            <w:pPr>
              <w:pStyle w:val="SC7"/>
              <w:rPr>
                <w:del w:id="1699" w:author="Constantine Smirnov" w:date="2023-06-07T02:54:00Z"/>
                <w:sz w:val="28"/>
                <w:szCs w:val="28"/>
              </w:rPr>
            </w:pPr>
            <w:del w:id="1700" w:author="Constantine Smirnov" w:date="2023-06-07T02:51:00Z">
              <w:r w:rsidRPr="00CE198A" w:rsidDel="00647DC5">
                <w:rPr>
                  <w:sz w:val="28"/>
                  <w:szCs w:val="28"/>
                </w:rPr>
                <w:delText>Техническое задание</w:delText>
              </w:r>
            </w:del>
          </w:p>
        </w:tc>
      </w:tr>
    </w:tbl>
    <w:p w14:paraId="6D0F8A08" w14:textId="01966650" w:rsidR="00E75469" w:rsidRPr="00CE198A" w:rsidRDefault="00E75469" w:rsidP="00144AE9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701" w:name="_Toc468725162"/>
      <w:bookmarkStart w:id="1702" w:name="_Toc468725166"/>
      <w:bookmarkStart w:id="1703" w:name="_Toc468725170"/>
      <w:bookmarkStart w:id="1704" w:name="_Toc468725174"/>
      <w:bookmarkStart w:id="1705" w:name="_Toc468725181"/>
      <w:bookmarkStart w:id="1706" w:name="_Toc468725185"/>
      <w:bookmarkStart w:id="1707" w:name="_Toc468725189"/>
      <w:bookmarkStart w:id="1708" w:name="_Toc468725193"/>
      <w:bookmarkStart w:id="1709" w:name="_Toc468725197"/>
      <w:bookmarkStart w:id="1710" w:name="_Toc468725201"/>
      <w:bookmarkStart w:id="1711" w:name="_Toc468725205"/>
      <w:bookmarkStart w:id="1712" w:name="_Toc468725209"/>
      <w:bookmarkStart w:id="1713" w:name="_Toc468725213"/>
      <w:bookmarkStart w:id="1714" w:name="_Toc468725217"/>
      <w:bookmarkStart w:id="1715" w:name="_Toc468725221"/>
      <w:bookmarkStart w:id="1716" w:name="_Toc468725225"/>
      <w:bookmarkStart w:id="1717" w:name="_Toc468725229"/>
      <w:bookmarkStart w:id="1718" w:name="_Toc468725233"/>
      <w:bookmarkStart w:id="1719" w:name="_Toc468725237"/>
      <w:bookmarkStart w:id="1720" w:name="_Toc468725241"/>
      <w:bookmarkStart w:id="1721" w:name="_Toc468725245"/>
      <w:bookmarkStart w:id="1722" w:name="_Toc468725249"/>
      <w:bookmarkStart w:id="1723" w:name="_Toc468725253"/>
      <w:bookmarkStart w:id="1724" w:name="_Toc468725257"/>
      <w:bookmarkStart w:id="1725" w:name="_Toc468725261"/>
      <w:bookmarkStart w:id="1726" w:name="_Toc468725265"/>
      <w:bookmarkStart w:id="1727" w:name="_Toc468725269"/>
      <w:bookmarkStart w:id="1728" w:name="_Toc468725273"/>
      <w:bookmarkStart w:id="1729" w:name="_Toc468725277"/>
      <w:bookmarkStart w:id="1730" w:name="_Toc468725281"/>
      <w:bookmarkStart w:id="1731" w:name="_Toc468725285"/>
      <w:bookmarkStart w:id="1732" w:name="_Toc468725289"/>
      <w:bookmarkStart w:id="1733" w:name="_Toc468725293"/>
      <w:bookmarkStart w:id="1734" w:name="_Toc468725297"/>
      <w:bookmarkStart w:id="1735" w:name="_Toc447141646"/>
      <w:bookmarkStart w:id="1736" w:name="_Toc479788730"/>
      <w:bookmarkStart w:id="1737" w:name="_Toc481488927"/>
      <w:bookmarkStart w:id="1738" w:name="_Toc481489563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r w:rsidRPr="00CE198A">
        <w:rPr>
          <w:rFonts w:ascii="Times New Roman" w:hAnsi="Times New Roman" w:cs="Times New Roman"/>
          <w:sz w:val="28"/>
          <w:szCs w:val="28"/>
        </w:rPr>
        <w:lastRenderedPageBreak/>
        <w:t xml:space="preserve">Назначение и цели </w:t>
      </w:r>
      <w:r w:rsidR="00192B1B" w:rsidRPr="00CE198A">
        <w:rPr>
          <w:rFonts w:ascii="Times New Roman" w:hAnsi="Times New Roman" w:cs="Times New Roman"/>
          <w:sz w:val="28"/>
          <w:szCs w:val="28"/>
        </w:rPr>
        <w:t xml:space="preserve">создания </w:t>
      </w:r>
      <w:r w:rsidR="00832209" w:rsidRPr="00CE198A">
        <w:rPr>
          <w:rFonts w:ascii="Times New Roman" w:hAnsi="Times New Roman" w:cs="Times New Roman"/>
          <w:sz w:val="28"/>
          <w:szCs w:val="28"/>
        </w:rPr>
        <w:t>Подс</w:t>
      </w:r>
      <w:r w:rsidRPr="00CE198A">
        <w:rPr>
          <w:rFonts w:ascii="Times New Roman" w:hAnsi="Times New Roman" w:cs="Times New Roman"/>
          <w:sz w:val="28"/>
          <w:szCs w:val="28"/>
        </w:rPr>
        <w:t>истемы</w:t>
      </w:r>
      <w:bookmarkEnd w:id="1158"/>
      <w:bookmarkEnd w:id="1735"/>
      <w:bookmarkEnd w:id="1736"/>
      <w:bookmarkEnd w:id="1737"/>
      <w:bookmarkEnd w:id="1738"/>
    </w:p>
    <w:p w14:paraId="082F53B0" w14:textId="01DFBF4B" w:rsidR="00E75469" w:rsidRPr="00CE198A" w:rsidRDefault="00E75469" w:rsidP="00E75469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739" w:name="_Toc445321091"/>
      <w:bookmarkStart w:id="1740" w:name="_Toc447141647"/>
      <w:bookmarkStart w:id="1741" w:name="_Toc479788731"/>
      <w:bookmarkStart w:id="1742" w:name="_Toc481488928"/>
      <w:bookmarkStart w:id="1743" w:name="_Toc481489564"/>
      <w:r w:rsidRPr="00CE198A">
        <w:rPr>
          <w:rFonts w:ascii="Times New Roman" w:hAnsi="Times New Roman" w:cs="Times New Roman"/>
          <w:sz w:val="28"/>
          <w:szCs w:val="28"/>
        </w:rPr>
        <w:t xml:space="preserve">Назначение </w:t>
      </w:r>
      <w:r w:rsidR="00832209" w:rsidRPr="00CE198A">
        <w:rPr>
          <w:rFonts w:ascii="Times New Roman" w:hAnsi="Times New Roman" w:cs="Times New Roman"/>
          <w:sz w:val="28"/>
          <w:szCs w:val="28"/>
        </w:rPr>
        <w:t>Подс</w:t>
      </w:r>
      <w:r w:rsidRPr="00CE198A">
        <w:rPr>
          <w:rFonts w:ascii="Times New Roman" w:hAnsi="Times New Roman" w:cs="Times New Roman"/>
          <w:sz w:val="28"/>
          <w:szCs w:val="28"/>
        </w:rPr>
        <w:t>истемы</w:t>
      </w:r>
      <w:bookmarkEnd w:id="1739"/>
      <w:bookmarkEnd w:id="1740"/>
      <w:bookmarkEnd w:id="1741"/>
      <w:bookmarkEnd w:id="1742"/>
      <w:bookmarkEnd w:id="1743"/>
    </w:p>
    <w:p w14:paraId="3101D14C" w14:textId="790948C6" w:rsidR="00741B56" w:rsidRPr="00CE198A" w:rsidRDefault="00177DE5" w:rsidP="00741B56">
      <w:pPr>
        <w:rPr>
          <w:sz w:val="28"/>
          <w:szCs w:val="28"/>
        </w:rPr>
      </w:pPr>
      <w:bookmarkStart w:id="1744" w:name="_Toc445321092"/>
      <w:r w:rsidRPr="00CE198A">
        <w:rPr>
          <w:sz w:val="28"/>
          <w:szCs w:val="28"/>
        </w:rPr>
        <w:t>Информационное обеспечение</w:t>
      </w:r>
      <w:r w:rsidR="005B11F8" w:rsidRPr="00CE198A">
        <w:rPr>
          <w:sz w:val="28"/>
          <w:szCs w:val="28"/>
        </w:rPr>
        <w:t xml:space="preserve"> процесса планирования</w:t>
      </w:r>
      <w:del w:id="1745" w:author="Constantine Smirnov" w:date="2023-06-07T04:18:00Z">
        <w:r w:rsidR="005B11F8" w:rsidRPr="00CE198A" w:rsidDel="00541E2F">
          <w:rPr>
            <w:sz w:val="28"/>
            <w:szCs w:val="28"/>
          </w:rPr>
          <w:delText xml:space="preserve"> М</w:delText>
        </w:r>
        <w:r w:rsidRPr="00CE198A" w:rsidDel="00541E2F">
          <w:rPr>
            <w:sz w:val="28"/>
            <w:szCs w:val="28"/>
          </w:rPr>
          <w:delText>аршрута</w:delText>
        </w:r>
        <w:r w:rsidR="000C7230" w:rsidRPr="00CE198A" w:rsidDel="00541E2F">
          <w:rPr>
            <w:sz w:val="28"/>
            <w:szCs w:val="28"/>
          </w:rPr>
          <w:delText xml:space="preserve"> плавания</w:delText>
        </w:r>
      </w:del>
      <w:r w:rsidR="000C7230" w:rsidRPr="00CE198A">
        <w:rPr>
          <w:sz w:val="28"/>
          <w:szCs w:val="28"/>
        </w:rPr>
        <w:t>.</w:t>
      </w:r>
    </w:p>
    <w:p w14:paraId="2DC7128C" w14:textId="7FBA4482" w:rsidR="004521C3" w:rsidRPr="00CE198A" w:rsidRDefault="0084111F" w:rsidP="004521C3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746" w:name="_Toc447141648"/>
      <w:bookmarkStart w:id="1747" w:name="_Toc479788732"/>
      <w:bookmarkStart w:id="1748" w:name="_Toc481488929"/>
      <w:bookmarkStart w:id="1749" w:name="_Toc481489565"/>
      <w:bookmarkEnd w:id="1744"/>
      <w:r w:rsidRPr="00CE198A">
        <w:rPr>
          <w:rFonts w:ascii="Times New Roman" w:hAnsi="Times New Roman" w:cs="Times New Roman"/>
          <w:sz w:val="28"/>
          <w:szCs w:val="28"/>
        </w:rPr>
        <w:t>Ц</w:t>
      </w:r>
      <w:r w:rsidR="00E64F71" w:rsidRPr="00CE198A">
        <w:rPr>
          <w:rFonts w:ascii="Times New Roman" w:hAnsi="Times New Roman" w:cs="Times New Roman"/>
          <w:sz w:val="28"/>
          <w:szCs w:val="28"/>
        </w:rPr>
        <w:t xml:space="preserve">ели </w:t>
      </w:r>
      <w:r w:rsidR="00192B1B" w:rsidRPr="00CE198A">
        <w:rPr>
          <w:rFonts w:ascii="Times New Roman" w:hAnsi="Times New Roman" w:cs="Times New Roman"/>
          <w:sz w:val="28"/>
          <w:szCs w:val="28"/>
        </w:rPr>
        <w:t xml:space="preserve">создания </w:t>
      </w:r>
      <w:r w:rsidR="00832209" w:rsidRPr="00CE198A">
        <w:rPr>
          <w:rFonts w:ascii="Times New Roman" w:hAnsi="Times New Roman" w:cs="Times New Roman"/>
          <w:sz w:val="28"/>
          <w:szCs w:val="28"/>
        </w:rPr>
        <w:t>Подс</w:t>
      </w:r>
      <w:r w:rsidR="00E64F71" w:rsidRPr="00CE198A">
        <w:rPr>
          <w:rFonts w:ascii="Times New Roman" w:hAnsi="Times New Roman" w:cs="Times New Roman"/>
          <w:sz w:val="28"/>
          <w:szCs w:val="28"/>
        </w:rPr>
        <w:t>истемы</w:t>
      </w:r>
      <w:bookmarkEnd w:id="1746"/>
      <w:bookmarkEnd w:id="1747"/>
      <w:bookmarkEnd w:id="1748"/>
      <w:bookmarkEnd w:id="1749"/>
    </w:p>
    <w:p w14:paraId="4FBBDE0A" w14:textId="4265C277" w:rsidR="00D60CE4" w:rsidRPr="00CE198A" w:rsidRDefault="00D60CE4" w:rsidP="00D60CE4">
      <w:pPr>
        <w:pStyle w:val="SC3"/>
        <w:rPr>
          <w:sz w:val="28"/>
          <w:szCs w:val="28"/>
        </w:rPr>
      </w:pPr>
      <w:r w:rsidRPr="00CE198A">
        <w:rPr>
          <w:sz w:val="28"/>
          <w:szCs w:val="28"/>
        </w:rPr>
        <w:t xml:space="preserve">Основные цели </w:t>
      </w:r>
      <w:r w:rsidR="00000000" w:rsidRPr="00CE198A">
        <w:rPr>
          <w:sz w:val="28"/>
          <w:szCs w:val="28"/>
        </w:rPr>
        <w:fldChar w:fldCharType="begin"/>
      </w:r>
      <w:r w:rsidR="00000000" w:rsidRPr="00CE198A">
        <w:rPr>
          <w:sz w:val="28"/>
          <w:szCs w:val="28"/>
        </w:rPr>
        <w:instrText xml:space="preserve"> DOCPROPERTY  "Тип проекта_род"  \* MERGEFORMAT </w:instrText>
      </w:r>
      <w:r w:rsidR="00000000" w:rsidRPr="00CE198A">
        <w:rPr>
          <w:sz w:val="28"/>
          <w:szCs w:val="28"/>
        </w:rPr>
        <w:fldChar w:fldCharType="separate"/>
      </w:r>
      <w:r w:rsidR="005A0256" w:rsidRPr="00CE198A">
        <w:rPr>
          <w:sz w:val="28"/>
          <w:szCs w:val="28"/>
        </w:rPr>
        <w:t>создания</w:t>
      </w:r>
      <w:r w:rsidR="00000000" w:rsidRPr="00CE198A">
        <w:rPr>
          <w:sz w:val="28"/>
          <w:szCs w:val="28"/>
        </w:rPr>
        <w:fldChar w:fldCharType="end"/>
      </w:r>
      <w:r w:rsidRPr="00CE198A">
        <w:rPr>
          <w:sz w:val="28"/>
          <w:szCs w:val="28"/>
        </w:rPr>
        <w:t xml:space="preserve"> </w:t>
      </w:r>
      <w:r w:rsidR="00832209" w:rsidRPr="00CE198A">
        <w:rPr>
          <w:sz w:val="28"/>
          <w:szCs w:val="28"/>
        </w:rPr>
        <w:t>Подс</w:t>
      </w:r>
      <w:r w:rsidRPr="00CE198A">
        <w:rPr>
          <w:sz w:val="28"/>
          <w:szCs w:val="28"/>
        </w:rPr>
        <w:t>истемы</w:t>
      </w:r>
      <w:ins w:id="1750" w:author="Constantine Smirnov" w:date="2023-06-07T04:18:00Z">
        <w:r w:rsidR="00541E2F" w:rsidRPr="00CE198A">
          <w:rPr>
            <w:sz w:val="28"/>
            <w:szCs w:val="28"/>
          </w:rPr>
          <w:t xml:space="preserve"> (</w:t>
        </w:r>
      </w:ins>
      <w:ins w:id="1751" w:author="Constantine Smirnov" w:date="2023-06-07T04:19:00Z">
        <w:r w:rsidR="00541E2F" w:rsidRPr="00CE198A">
          <w:rPr>
            <w:sz w:val="28"/>
            <w:szCs w:val="28"/>
          </w:rPr>
          <w:t>перечисление)</w:t>
        </w:r>
      </w:ins>
      <w:r w:rsidRPr="00CE198A">
        <w:rPr>
          <w:sz w:val="28"/>
          <w:szCs w:val="28"/>
        </w:rPr>
        <w:t>:</w:t>
      </w:r>
    </w:p>
    <w:p w14:paraId="0E30982A" w14:textId="75690A76" w:rsidR="007043BF" w:rsidRPr="00CE198A" w:rsidRDefault="007043BF" w:rsidP="00F22A3E">
      <w:pPr>
        <w:pStyle w:val="a"/>
        <w:rPr>
          <w:sz w:val="28"/>
          <w:szCs w:val="28"/>
        </w:rPr>
      </w:pPr>
      <w:del w:id="1752" w:author="Constantine Smirnov" w:date="2023-06-07T02:57:00Z">
        <w:r w:rsidRPr="00CE198A" w:rsidDel="00C03DAF">
          <w:rPr>
            <w:sz w:val="28"/>
            <w:szCs w:val="28"/>
          </w:rPr>
          <w:delText xml:space="preserve">Повышение безопасности </w:delText>
        </w:r>
        <w:r w:rsidR="00C533C0" w:rsidRPr="00CE198A" w:rsidDel="00C03DAF">
          <w:rPr>
            <w:sz w:val="28"/>
            <w:szCs w:val="28"/>
          </w:rPr>
          <w:delText>судоходства</w:delText>
        </w:r>
        <w:r w:rsidR="00B713AA" w:rsidRPr="00CE198A" w:rsidDel="00C03DAF">
          <w:rPr>
            <w:sz w:val="28"/>
            <w:szCs w:val="28"/>
          </w:rPr>
          <w:delText xml:space="preserve"> </w:delText>
        </w:r>
        <w:r w:rsidRPr="00CE198A" w:rsidDel="00C03DAF">
          <w:rPr>
            <w:sz w:val="28"/>
            <w:szCs w:val="28"/>
          </w:rPr>
          <w:delText xml:space="preserve">за </w:delText>
        </w:r>
        <w:r w:rsidR="008C6329" w:rsidRPr="00CE198A" w:rsidDel="00C03DAF">
          <w:rPr>
            <w:sz w:val="28"/>
            <w:szCs w:val="28"/>
          </w:rPr>
          <w:delText>счёт</w:delText>
        </w:r>
        <w:r w:rsidRPr="00CE198A" w:rsidDel="00C03DAF">
          <w:rPr>
            <w:sz w:val="28"/>
            <w:szCs w:val="28"/>
          </w:rPr>
          <w:delText xml:space="preserve"> </w:delText>
        </w:r>
        <w:r w:rsidR="0081349C" w:rsidRPr="00CE198A" w:rsidDel="00C03DAF">
          <w:rPr>
            <w:sz w:val="28"/>
            <w:szCs w:val="28"/>
          </w:rPr>
          <w:delText xml:space="preserve">получения доступа к </w:delText>
        </w:r>
        <w:r w:rsidR="00C533C0" w:rsidRPr="00CE198A" w:rsidDel="00C03DAF">
          <w:rPr>
            <w:sz w:val="28"/>
            <w:szCs w:val="28"/>
          </w:rPr>
          <w:delText>информационным</w:delText>
        </w:r>
        <w:r w:rsidR="0081349C" w:rsidRPr="00CE198A" w:rsidDel="00C03DAF">
          <w:rPr>
            <w:sz w:val="28"/>
            <w:szCs w:val="28"/>
          </w:rPr>
          <w:delText xml:space="preserve"> сервисам обеспечения </w:delText>
        </w:r>
        <w:r w:rsidR="00356E83" w:rsidRPr="00CE198A" w:rsidDel="00C03DAF">
          <w:rPr>
            <w:sz w:val="28"/>
            <w:szCs w:val="28"/>
          </w:rPr>
          <w:delText>планирования Маршрута плавания</w:delText>
        </w:r>
        <w:r w:rsidR="00EC13A0" w:rsidRPr="00CE198A" w:rsidDel="00C03DAF">
          <w:rPr>
            <w:sz w:val="28"/>
            <w:szCs w:val="28"/>
          </w:rPr>
          <w:delText>;</w:delText>
        </w:r>
      </w:del>
    </w:p>
    <w:p w14:paraId="78B5B2B0" w14:textId="377CDD44" w:rsidR="007043BF" w:rsidRPr="00CE198A" w:rsidRDefault="007043BF" w:rsidP="00F22A3E">
      <w:pPr>
        <w:pStyle w:val="a"/>
        <w:rPr>
          <w:sz w:val="28"/>
          <w:szCs w:val="28"/>
        </w:rPr>
      </w:pPr>
      <w:del w:id="1753" w:author="Constantine Smirnov" w:date="2023-06-07T02:57:00Z">
        <w:r w:rsidRPr="00CE198A" w:rsidDel="00A247F8">
          <w:rPr>
            <w:sz w:val="28"/>
            <w:szCs w:val="28"/>
          </w:rPr>
          <w:delText>Снижение себестоимости</w:delText>
        </w:r>
        <w:r w:rsidR="009B7746" w:rsidRPr="00CE198A" w:rsidDel="00A247F8">
          <w:rPr>
            <w:sz w:val="28"/>
            <w:szCs w:val="28"/>
          </w:rPr>
          <w:delText xml:space="preserve"> </w:delText>
        </w:r>
        <w:r w:rsidR="0081349C" w:rsidRPr="00CE198A" w:rsidDel="00A247F8">
          <w:rPr>
            <w:sz w:val="28"/>
            <w:szCs w:val="28"/>
          </w:rPr>
          <w:delText xml:space="preserve">получения </w:delText>
        </w:r>
        <w:r w:rsidR="00C533C0" w:rsidRPr="00CE198A" w:rsidDel="00A247F8">
          <w:rPr>
            <w:sz w:val="28"/>
            <w:szCs w:val="28"/>
          </w:rPr>
          <w:delText>доступа к информационным</w:delText>
        </w:r>
        <w:r w:rsidR="0081349C" w:rsidRPr="00CE198A" w:rsidDel="00A247F8">
          <w:rPr>
            <w:sz w:val="28"/>
            <w:szCs w:val="28"/>
          </w:rPr>
          <w:delText xml:space="preserve"> сервис</w:delText>
        </w:r>
        <w:r w:rsidR="00C533C0" w:rsidRPr="00CE198A" w:rsidDel="00A247F8">
          <w:rPr>
            <w:sz w:val="28"/>
            <w:szCs w:val="28"/>
          </w:rPr>
          <w:delText>ам</w:delText>
        </w:r>
        <w:r w:rsidR="0081349C" w:rsidRPr="00CE198A" w:rsidDel="00A247F8">
          <w:rPr>
            <w:sz w:val="28"/>
            <w:szCs w:val="28"/>
          </w:rPr>
          <w:delText xml:space="preserve"> обеспечения </w:delText>
        </w:r>
        <w:r w:rsidR="00356E83" w:rsidRPr="00CE198A" w:rsidDel="00A247F8">
          <w:rPr>
            <w:sz w:val="28"/>
            <w:szCs w:val="28"/>
          </w:rPr>
          <w:delText>планирования Маршрута плавания</w:delText>
        </w:r>
        <w:r w:rsidR="0081349C" w:rsidRPr="00CE198A" w:rsidDel="00A247F8">
          <w:rPr>
            <w:sz w:val="28"/>
            <w:szCs w:val="28"/>
          </w:rPr>
          <w:delText xml:space="preserve"> по сравнению с</w:delText>
        </w:r>
        <w:r w:rsidR="00C533C0" w:rsidRPr="00CE198A" w:rsidDel="00A247F8">
          <w:rPr>
            <w:sz w:val="28"/>
            <w:szCs w:val="28"/>
          </w:rPr>
          <w:delText>о</w:delText>
        </w:r>
        <w:r w:rsidR="0081349C" w:rsidRPr="00CE198A" w:rsidDel="00A247F8">
          <w:rPr>
            <w:sz w:val="28"/>
            <w:szCs w:val="28"/>
          </w:rPr>
          <w:delText xml:space="preserve"> </w:delText>
        </w:r>
        <w:r w:rsidR="00C533C0" w:rsidRPr="00CE198A" w:rsidDel="00A247F8">
          <w:rPr>
            <w:sz w:val="28"/>
            <w:szCs w:val="28"/>
          </w:rPr>
          <w:delText>специализированными</w:delText>
        </w:r>
        <w:r w:rsidR="0081349C" w:rsidRPr="00CE198A" w:rsidDel="00A247F8">
          <w:rPr>
            <w:sz w:val="28"/>
            <w:szCs w:val="28"/>
          </w:rPr>
          <w:delText xml:space="preserve"> программно-аппаратными решениями</w:delText>
        </w:r>
        <w:r w:rsidR="00832209" w:rsidRPr="00CE198A" w:rsidDel="00A247F8">
          <w:rPr>
            <w:sz w:val="28"/>
            <w:szCs w:val="28"/>
          </w:rPr>
          <w:delText>.</w:delText>
        </w:r>
      </w:del>
    </w:p>
    <w:p w14:paraId="2D57AB5F" w14:textId="3ED8429C" w:rsidR="007B69DE" w:rsidRPr="00CE198A" w:rsidRDefault="007B69DE" w:rsidP="004A10AA">
      <w:pPr>
        <w:pStyle w:val="SC3"/>
        <w:rPr>
          <w:sz w:val="28"/>
          <w:szCs w:val="28"/>
        </w:rPr>
      </w:pPr>
      <w:r w:rsidRPr="00CE198A">
        <w:rPr>
          <w:sz w:val="28"/>
          <w:szCs w:val="28"/>
        </w:rPr>
        <w:t xml:space="preserve">Основные цели развития </w:t>
      </w:r>
      <w:r w:rsidR="00832209" w:rsidRPr="00CE198A">
        <w:rPr>
          <w:sz w:val="28"/>
          <w:szCs w:val="28"/>
        </w:rPr>
        <w:t>Подс</w:t>
      </w:r>
      <w:r w:rsidR="004A10AA" w:rsidRPr="00CE198A">
        <w:rPr>
          <w:sz w:val="28"/>
          <w:szCs w:val="28"/>
        </w:rPr>
        <w:t>истемы</w:t>
      </w:r>
      <w:ins w:id="1754" w:author="Constantine Smirnov" w:date="2023-06-07T04:19:00Z">
        <w:r w:rsidR="00541E2F" w:rsidRPr="00CE198A">
          <w:rPr>
            <w:sz w:val="28"/>
            <w:szCs w:val="28"/>
          </w:rPr>
          <w:t xml:space="preserve"> (перечисление)</w:t>
        </w:r>
      </w:ins>
      <w:r w:rsidRPr="00CE198A">
        <w:rPr>
          <w:sz w:val="28"/>
          <w:szCs w:val="28"/>
        </w:rPr>
        <w:t>:</w:t>
      </w:r>
    </w:p>
    <w:p w14:paraId="1756253E" w14:textId="5C828EE4" w:rsidR="007B69DE" w:rsidRPr="00CE198A" w:rsidRDefault="007B69DE" w:rsidP="004A10AA">
      <w:pPr>
        <w:pStyle w:val="a"/>
        <w:rPr>
          <w:sz w:val="28"/>
          <w:szCs w:val="28"/>
        </w:rPr>
      </w:pPr>
      <w:del w:id="1755" w:author="Constantine Smirnov" w:date="2023-06-07T02:56:00Z">
        <w:r w:rsidRPr="00CE198A" w:rsidDel="00D0413E">
          <w:rPr>
            <w:sz w:val="28"/>
            <w:szCs w:val="28"/>
          </w:rPr>
          <w:delText xml:space="preserve">Снижение числа посредников на рынке предоставления </w:delText>
        </w:r>
        <w:r w:rsidR="006D1C76" w:rsidRPr="00CE198A" w:rsidDel="00D0413E">
          <w:rPr>
            <w:sz w:val="28"/>
            <w:szCs w:val="28"/>
          </w:rPr>
          <w:delText xml:space="preserve">информационных сервисов обеспечения </w:delText>
        </w:r>
        <w:r w:rsidR="00356E83" w:rsidRPr="00CE198A" w:rsidDel="00D0413E">
          <w:rPr>
            <w:sz w:val="28"/>
            <w:szCs w:val="28"/>
          </w:rPr>
          <w:delText>планирования Маршрута плавания</w:delText>
        </w:r>
        <w:r w:rsidRPr="00CE198A" w:rsidDel="00D0413E">
          <w:rPr>
            <w:sz w:val="28"/>
            <w:szCs w:val="28"/>
          </w:rPr>
          <w:delText xml:space="preserve">, как следствие – повышение </w:delText>
        </w:r>
        <w:r w:rsidR="006D1C76" w:rsidRPr="00CE198A" w:rsidDel="00D0413E">
          <w:rPr>
            <w:sz w:val="28"/>
            <w:szCs w:val="28"/>
          </w:rPr>
          <w:delText xml:space="preserve">доступности </w:delText>
        </w:r>
        <w:r w:rsidR="00D14C13" w:rsidRPr="00CE198A" w:rsidDel="00D0413E">
          <w:rPr>
            <w:sz w:val="28"/>
            <w:szCs w:val="28"/>
          </w:rPr>
          <w:delText xml:space="preserve">для </w:delText>
        </w:r>
        <w:r w:rsidRPr="00CE198A" w:rsidDel="00D0413E">
          <w:rPr>
            <w:sz w:val="28"/>
            <w:szCs w:val="28"/>
          </w:rPr>
          <w:delText xml:space="preserve">потребителей данных </w:delText>
        </w:r>
        <w:r w:rsidR="00356E83" w:rsidRPr="00CE198A" w:rsidDel="00D0413E">
          <w:rPr>
            <w:sz w:val="28"/>
            <w:szCs w:val="28"/>
          </w:rPr>
          <w:delText>сервисов</w:delText>
        </w:r>
        <w:r w:rsidR="00EC13A0" w:rsidRPr="00CE198A" w:rsidDel="00D0413E">
          <w:rPr>
            <w:sz w:val="28"/>
            <w:szCs w:val="28"/>
          </w:rPr>
          <w:delText>;</w:delText>
        </w:r>
      </w:del>
    </w:p>
    <w:p w14:paraId="2F515D17" w14:textId="1EFFBE46" w:rsidR="006D1C76" w:rsidRPr="00CE198A" w:rsidRDefault="00793DC3" w:rsidP="00693A44">
      <w:pPr>
        <w:pStyle w:val="a"/>
        <w:rPr>
          <w:sz w:val="28"/>
          <w:szCs w:val="28"/>
        </w:rPr>
      </w:pPr>
      <w:del w:id="1756" w:author="Constantine Smirnov" w:date="2023-06-07T02:57:00Z">
        <w:r w:rsidRPr="00CE198A" w:rsidDel="003F0EAA">
          <w:rPr>
            <w:sz w:val="28"/>
            <w:szCs w:val="28"/>
          </w:rPr>
          <w:delText xml:space="preserve">Увеличение </w:delText>
        </w:r>
        <w:r w:rsidR="006D1C76" w:rsidRPr="00CE198A" w:rsidDel="003F0EAA">
          <w:rPr>
            <w:sz w:val="28"/>
            <w:szCs w:val="28"/>
          </w:rPr>
          <w:delText>количества</w:delText>
        </w:r>
        <w:r w:rsidR="00356E83" w:rsidRPr="00CE198A" w:rsidDel="003F0EAA">
          <w:rPr>
            <w:sz w:val="28"/>
            <w:szCs w:val="28"/>
          </w:rPr>
          <w:delText xml:space="preserve"> </w:delText>
        </w:r>
        <w:r w:rsidR="006D1C76" w:rsidRPr="00CE198A" w:rsidDel="003F0EAA">
          <w:rPr>
            <w:sz w:val="28"/>
            <w:szCs w:val="28"/>
          </w:rPr>
          <w:delText>информационных сервисов Решения для оказания коммерческих услуг в России и за рубежом</w:delText>
        </w:r>
        <w:r w:rsidR="00EC13A0" w:rsidRPr="00CE198A" w:rsidDel="003F0EAA">
          <w:rPr>
            <w:sz w:val="28"/>
            <w:szCs w:val="28"/>
          </w:rPr>
          <w:delText>.</w:delText>
        </w:r>
      </w:del>
    </w:p>
    <w:p w14:paraId="40EAF40C" w14:textId="77777777" w:rsidR="004521C3" w:rsidRPr="00CE198A" w:rsidRDefault="004521C3" w:rsidP="00144AE9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757" w:name="_Toc445321093"/>
      <w:bookmarkStart w:id="1758" w:name="_Toc447141649"/>
      <w:bookmarkStart w:id="1759" w:name="_Toc479788733"/>
      <w:bookmarkStart w:id="1760" w:name="_Toc481488930"/>
      <w:bookmarkStart w:id="1761" w:name="_Toc481489566"/>
      <w:r w:rsidRPr="00CE198A">
        <w:rPr>
          <w:rFonts w:ascii="Times New Roman" w:hAnsi="Times New Roman" w:cs="Times New Roman"/>
          <w:sz w:val="28"/>
          <w:szCs w:val="28"/>
        </w:rPr>
        <w:lastRenderedPageBreak/>
        <w:t>Характеристика объекта автоматизации</w:t>
      </w:r>
      <w:bookmarkEnd w:id="1757"/>
      <w:bookmarkEnd w:id="1758"/>
      <w:bookmarkEnd w:id="1759"/>
      <w:bookmarkEnd w:id="1760"/>
      <w:bookmarkEnd w:id="1761"/>
    </w:p>
    <w:p w14:paraId="10A13AC4" w14:textId="22168E65" w:rsidR="00E46E23" w:rsidRPr="00CE198A" w:rsidRDefault="00E46E23" w:rsidP="00E46E23">
      <w:pPr>
        <w:rPr>
          <w:sz w:val="28"/>
          <w:szCs w:val="28"/>
        </w:rPr>
      </w:pPr>
      <w:bookmarkStart w:id="1762" w:name="_Toc445321097"/>
      <w:r w:rsidRPr="00CE198A">
        <w:rPr>
          <w:sz w:val="28"/>
          <w:szCs w:val="28"/>
        </w:rPr>
        <w:t xml:space="preserve">Объектом автоматизации является </w:t>
      </w:r>
      <w:r w:rsidR="00743F49" w:rsidRPr="00CE198A">
        <w:rPr>
          <w:sz w:val="28"/>
          <w:szCs w:val="28"/>
        </w:rPr>
        <w:t xml:space="preserve">группа </w:t>
      </w:r>
      <w:r w:rsidR="00904286" w:rsidRPr="00CE198A">
        <w:rPr>
          <w:sz w:val="28"/>
          <w:szCs w:val="28"/>
        </w:rPr>
        <w:t>процессов</w:t>
      </w:r>
      <w:r w:rsidR="004B4F1D" w:rsidRPr="00CE198A">
        <w:rPr>
          <w:sz w:val="28"/>
          <w:szCs w:val="28"/>
        </w:rPr>
        <w:t xml:space="preserve"> </w:t>
      </w:r>
      <w:r w:rsidR="00C12A12" w:rsidRPr="00CE198A">
        <w:rPr>
          <w:sz w:val="28"/>
          <w:szCs w:val="28"/>
        </w:rPr>
        <w:t xml:space="preserve">по </w:t>
      </w:r>
      <w:r w:rsidR="004B4F1D" w:rsidRPr="00CE198A">
        <w:rPr>
          <w:sz w:val="28"/>
          <w:szCs w:val="28"/>
        </w:rPr>
        <w:t>обеспечени</w:t>
      </w:r>
      <w:r w:rsidR="00C12A12" w:rsidRPr="00CE198A">
        <w:rPr>
          <w:sz w:val="28"/>
          <w:szCs w:val="28"/>
        </w:rPr>
        <w:t>ю</w:t>
      </w:r>
      <w:r w:rsidR="004B4F1D" w:rsidRPr="00CE198A">
        <w:rPr>
          <w:sz w:val="28"/>
          <w:szCs w:val="28"/>
        </w:rPr>
        <w:t xml:space="preserve"> планирования маршрутов</w:t>
      </w:r>
      <w:r w:rsidR="00904286" w:rsidRPr="00CE198A">
        <w:rPr>
          <w:sz w:val="28"/>
          <w:szCs w:val="28"/>
        </w:rPr>
        <w:t xml:space="preserve"> плавания</w:t>
      </w:r>
      <w:r w:rsidRPr="00CE198A">
        <w:rPr>
          <w:sz w:val="28"/>
          <w:szCs w:val="28"/>
        </w:rPr>
        <w:t>.</w:t>
      </w:r>
    </w:p>
    <w:p w14:paraId="145832D8" w14:textId="67B1F0CD" w:rsidR="00121BC3" w:rsidRPr="00CE198A" w:rsidRDefault="00121BC3" w:rsidP="002F28B2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Описание </w:t>
      </w:r>
      <w:r w:rsidR="00904286" w:rsidRPr="00CE198A">
        <w:rPr>
          <w:sz w:val="28"/>
          <w:szCs w:val="28"/>
        </w:rPr>
        <w:t>процессов</w:t>
      </w:r>
      <w:r w:rsidRPr="00CE198A">
        <w:rPr>
          <w:sz w:val="28"/>
          <w:szCs w:val="28"/>
        </w:rPr>
        <w:t>, подлежащих автоматизации, приведено в</w:t>
      </w:r>
      <w:r w:rsidR="00300EF2" w:rsidRPr="00CE198A">
        <w:rPr>
          <w:sz w:val="28"/>
          <w:szCs w:val="28"/>
        </w:rPr>
        <w:t xml:space="preserve"> </w:t>
      </w:r>
      <w:r w:rsidRPr="00CE198A">
        <w:rPr>
          <w:sz w:val="28"/>
          <w:szCs w:val="28"/>
        </w:rPr>
        <w:t>таблице</w:t>
      </w:r>
      <w:r w:rsidR="00B45C2D" w:rsidRPr="00CE198A">
        <w:rPr>
          <w:sz w:val="28"/>
          <w:szCs w:val="28"/>
        </w:rPr>
        <w:t xml:space="preserve"> </w:t>
      </w:r>
      <w:r w:rsidR="00B45C2D" w:rsidRPr="00CE198A">
        <w:rPr>
          <w:sz w:val="28"/>
          <w:szCs w:val="28"/>
        </w:rPr>
        <w:fldChar w:fldCharType="begin"/>
      </w:r>
      <w:r w:rsidR="00B45C2D" w:rsidRPr="00CE198A">
        <w:rPr>
          <w:sz w:val="28"/>
          <w:szCs w:val="28"/>
        </w:rPr>
        <w:instrText xml:space="preserve"> REF _Ref445373278 \h </w:instrText>
      </w:r>
      <w:r w:rsidR="00B45C2D" w:rsidRPr="00CE198A">
        <w:rPr>
          <w:sz w:val="28"/>
          <w:szCs w:val="28"/>
        </w:rPr>
      </w:r>
      <w:r w:rsidR="00CE198A" w:rsidRPr="00CE198A">
        <w:rPr>
          <w:sz w:val="28"/>
          <w:szCs w:val="28"/>
        </w:rPr>
        <w:instrText xml:space="preserve"> \* MERGEFORMAT </w:instrText>
      </w:r>
      <w:r w:rsidR="00B45C2D" w:rsidRPr="00CE198A">
        <w:rPr>
          <w:sz w:val="28"/>
          <w:szCs w:val="28"/>
        </w:rPr>
        <w:fldChar w:fldCharType="separate"/>
      </w:r>
      <w:r w:rsidR="005A0256" w:rsidRPr="00CE198A">
        <w:rPr>
          <w:noProof/>
          <w:sz w:val="28"/>
          <w:szCs w:val="28"/>
        </w:rPr>
        <w:t>3</w:t>
      </w:r>
      <w:r w:rsidR="00B45C2D" w:rsidRPr="00CE198A">
        <w:rPr>
          <w:sz w:val="28"/>
          <w:szCs w:val="28"/>
        </w:rPr>
        <w:fldChar w:fldCharType="end"/>
      </w:r>
      <w:r w:rsidR="00B45C2D" w:rsidRPr="00CE198A">
        <w:rPr>
          <w:sz w:val="28"/>
          <w:szCs w:val="28"/>
        </w:rPr>
        <w:t>.</w:t>
      </w:r>
    </w:p>
    <w:p w14:paraId="16A34071" w14:textId="32F8FD6A" w:rsidR="00CD4696" w:rsidRPr="00CE198A" w:rsidRDefault="00B45C2D" w:rsidP="00A3472B">
      <w:pPr>
        <w:pStyle w:val="af"/>
        <w:rPr>
          <w:rFonts w:ascii="Times New Roman" w:hAnsi="Times New Roman" w:cs="Times New Roman"/>
          <w:sz w:val="28"/>
          <w:szCs w:val="28"/>
        </w:rPr>
      </w:pPr>
      <w:bookmarkStart w:id="1763" w:name="_Toc447141668"/>
      <w:bookmarkStart w:id="1764" w:name="_Toc479788751"/>
      <w:bookmarkStart w:id="1765" w:name="_Toc481488948"/>
      <w:bookmarkStart w:id="1766" w:name="_Toc481489505"/>
      <w:r w:rsidRPr="00CE198A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begin"/>
      </w:r>
      <w:r w:rsidR="00000000" w:rsidRPr="00CE198A">
        <w:rPr>
          <w:rFonts w:ascii="Times New Roman" w:hAnsi="Times New Roman" w:cs="Times New Roman"/>
          <w:sz w:val="28"/>
          <w:szCs w:val="28"/>
        </w:rPr>
        <w:instrText xml:space="preserve"> SEQ Таблица \* ARABIC </w:instrTex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1767" w:name="_Ref445373278"/>
      <w:r w:rsidR="005A0256" w:rsidRPr="00CE198A">
        <w:rPr>
          <w:rFonts w:ascii="Times New Roman" w:hAnsi="Times New Roman" w:cs="Times New Roman"/>
          <w:noProof/>
          <w:sz w:val="28"/>
          <w:szCs w:val="28"/>
        </w:rPr>
        <w:t>3</w:t>
      </w:r>
      <w:bookmarkEnd w:id="1767"/>
      <w:r w:rsidR="00000000" w:rsidRPr="00CE198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CD4696" w:rsidRPr="00CE198A">
        <w:rPr>
          <w:rFonts w:ascii="Times New Roman" w:hAnsi="Times New Roman" w:cs="Times New Roman"/>
          <w:noProof/>
          <w:sz w:val="28"/>
          <w:szCs w:val="28"/>
        </w:rPr>
        <w:br/>
      </w:r>
      <w:r w:rsidR="00904286" w:rsidRPr="00CE198A">
        <w:rPr>
          <w:rFonts w:ascii="Times New Roman" w:hAnsi="Times New Roman" w:cs="Times New Roman"/>
          <w:sz w:val="28"/>
          <w:szCs w:val="28"/>
        </w:rPr>
        <w:t>Процессы</w:t>
      </w:r>
      <w:r w:rsidRPr="00CE198A">
        <w:rPr>
          <w:rFonts w:ascii="Times New Roman" w:hAnsi="Times New Roman" w:cs="Times New Roman"/>
          <w:sz w:val="28"/>
          <w:szCs w:val="28"/>
        </w:rPr>
        <w:t>, подлежащие автоматизации</w:t>
      </w:r>
      <w:bookmarkEnd w:id="1763"/>
      <w:bookmarkEnd w:id="1764"/>
      <w:bookmarkEnd w:id="1765"/>
      <w:bookmarkEnd w:id="1766"/>
    </w:p>
    <w:tbl>
      <w:tblPr>
        <w:tblStyle w:val="SC9"/>
        <w:tblW w:w="9570" w:type="dxa"/>
        <w:tblLook w:val="04A0" w:firstRow="1" w:lastRow="0" w:firstColumn="1" w:lastColumn="0" w:noHBand="0" w:noVBand="1"/>
      </w:tblPr>
      <w:tblGrid>
        <w:gridCol w:w="468"/>
        <w:gridCol w:w="3320"/>
        <w:gridCol w:w="2654"/>
        <w:gridCol w:w="3128"/>
      </w:tblGrid>
      <w:tr w:rsidR="00693A44" w:rsidRPr="00CE198A" w14:paraId="5AF3DA6E" w14:textId="77777777" w:rsidTr="00994A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05"/>
          <w:tblHeader/>
        </w:trPr>
        <w:tc>
          <w:tcPr>
            <w:tcW w:w="559" w:type="dxa"/>
            <w:hideMark/>
          </w:tcPr>
          <w:p w14:paraId="0FEBFCD4" w14:textId="77777777" w:rsidR="00693A44" w:rsidRPr="00CE198A" w:rsidRDefault="00693A44" w:rsidP="00BE6E5F">
            <w:pPr>
              <w:pStyle w:val="SC8"/>
              <w:rPr>
                <w:rFonts w:ascii="Times New Roman" w:hAnsi="Times New Roman"/>
                <w:bCs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№</w:t>
            </w:r>
          </w:p>
        </w:tc>
        <w:tc>
          <w:tcPr>
            <w:tcW w:w="2687" w:type="dxa"/>
            <w:hideMark/>
          </w:tcPr>
          <w:p w14:paraId="6B4F1952" w14:textId="77777777" w:rsidR="00693A44" w:rsidRPr="00CE198A" w:rsidRDefault="00693A44" w:rsidP="00BE6E5F">
            <w:pPr>
              <w:pStyle w:val="SC8"/>
              <w:rPr>
                <w:rFonts w:ascii="Times New Roman" w:hAnsi="Times New Roman"/>
                <w:bCs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Наименование автоматизируемого процесса (функций)</w:t>
            </w:r>
          </w:p>
        </w:tc>
        <w:tc>
          <w:tcPr>
            <w:tcW w:w="2976" w:type="dxa"/>
            <w:hideMark/>
          </w:tcPr>
          <w:p w14:paraId="548B437E" w14:textId="77777777" w:rsidR="00693A44" w:rsidRPr="00CE198A" w:rsidRDefault="00693A44" w:rsidP="00BE6E5F">
            <w:pPr>
              <w:pStyle w:val="SC8"/>
              <w:rPr>
                <w:rFonts w:ascii="Times New Roman" w:hAnsi="Times New Roman"/>
                <w:bCs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обоснование необходимости автоматизации</w:t>
            </w:r>
          </w:p>
        </w:tc>
        <w:tc>
          <w:tcPr>
            <w:tcW w:w="3348" w:type="dxa"/>
            <w:hideMark/>
          </w:tcPr>
          <w:p w14:paraId="7DA91768" w14:textId="77777777" w:rsidR="00693A44" w:rsidRPr="00CE198A" w:rsidRDefault="00693A44" w:rsidP="00BE6E5F">
            <w:pPr>
              <w:pStyle w:val="SC8"/>
              <w:rPr>
                <w:rFonts w:ascii="Times New Roman" w:hAnsi="Times New Roman"/>
                <w:bCs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Границы организационного охвата</w:t>
            </w:r>
          </w:p>
        </w:tc>
      </w:tr>
      <w:tr w:rsidR="00693A44" w:rsidRPr="00CE198A" w14:paraId="6A782233" w14:textId="77777777" w:rsidTr="00994A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  <w:tblHeader/>
        </w:trPr>
        <w:tc>
          <w:tcPr>
            <w:tcW w:w="559" w:type="dxa"/>
            <w:hideMark/>
          </w:tcPr>
          <w:p w14:paraId="580F8C4B" w14:textId="77777777" w:rsidR="00693A44" w:rsidRPr="00CE198A" w:rsidRDefault="00693A44" w:rsidP="00BE6E5F">
            <w:pPr>
              <w:pStyle w:val="SC8"/>
              <w:rPr>
                <w:rFonts w:ascii="Times New Roman" w:hAnsi="Times New Roman"/>
                <w:bCs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7" w:type="dxa"/>
            <w:hideMark/>
          </w:tcPr>
          <w:p w14:paraId="67860D62" w14:textId="77777777" w:rsidR="00693A44" w:rsidRPr="00CE198A" w:rsidRDefault="00693A44" w:rsidP="00BE6E5F">
            <w:pPr>
              <w:pStyle w:val="SC8"/>
              <w:rPr>
                <w:rFonts w:ascii="Times New Roman" w:hAnsi="Times New Roman"/>
                <w:bCs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976" w:type="dxa"/>
            <w:hideMark/>
          </w:tcPr>
          <w:p w14:paraId="1CBC5746" w14:textId="77777777" w:rsidR="00693A44" w:rsidRPr="00CE198A" w:rsidRDefault="00693A44" w:rsidP="00BE6E5F">
            <w:pPr>
              <w:pStyle w:val="SC8"/>
              <w:rPr>
                <w:rFonts w:ascii="Times New Roman" w:hAnsi="Times New Roman"/>
                <w:bCs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48" w:type="dxa"/>
            <w:hideMark/>
          </w:tcPr>
          <w:p w14:paraId="006CD6C6" w14:textId="77777777" w:rsidR="00693A44" w:rsidRPr="00CE198A" w:rsidRDefault="00693A44" w:rsidP="00BE6E5F">
            <w:pPr>
              <w:pStyle w:val="SC8"/>
              <w:rPr>
                <w:rFonts w:ascii="Times New Roman" w:hAnsi="Times New Roman"/>
                <w:bCs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693A44" w:rsidRPr="00CE198A" w14:paraId="0BE6E6B4" w14:textId="77777777" w:rsidTr="00994A20">
        <w:trPr>
          <w:trHeight w:val="2055"/>
        </w:trPr>
        <w:tc>
          <w:tcPr>
            <w:tcW w:w="559" w:type="dxa"/>
          </w:tcPr>
          <w:p w14:paraId="1DC4E82E" w14:textId="77777777" w:rsidR="00693A44" w:rsidRPr="00CE198A" w:rsidRDefault="00693A44" w:rsidP="00810A19">
            <w:pPr>
              <w:pStyle w:val="SC"/>
              <w:numPr>
                <w:ilvl w:val="0"/>
                <w:numId w:val="0"/>
              </w:numPr>
              <w:ind w:left="360" w:hanging="360"/>
              <w:rPr>
                <w:sz w:val="28"/>
                <w:szCs w:val="28"/>
                <w:lang w:eastAsia="ru-RU"/>
              </w:rPr>
            </w:pPr>
          </w:p>
        </w:tc>
        <w:tc>
          <w:tcPr>
            <w:tcW w:w="2687" w:type="dxa"/>
            <w:hideMark/>
          </w:tcPr>
          <w:p w14:paraId="260BF000" w14:textId="5F232C54" w:rsidR="00693A44" w:rsidRPr="00CE198A" w:rsidRDefault="00693A44" w:rsidP="00810A19">
            <w:pPr>
              <w:pStyle w:val="SC7"/>
              <w:rPr>
                <w:sz w:val="28"/>
                <w:szCs w:val="28"/>
                <w:lang w:eastAsia="ru-RU"/>
              </w:rPr>
            </w:pPr>
            <w:del w:id="1768" w:author="Constantine Smirnov" w:date="2023-06-07T02:58:00Z">
              <w:r w:rsidRPr="00CE198A" w:rsidDel="00117745">
                <w:rPr>
                  <w:sz w:val="28"/>
                  <w:szCs w:val="28"/>
                  <w:lang w:eastAsia="ru-RU"/>
                </w:rPr>
                <w:delText xml:space="preserve">Отображение карты с указанием местоположения </w:delText>
              </w:r>
              <w:r w:rsidR="00055645" w:rsidRPr="00CE198A" w:rsidDel="00117745">
                <w:rPr>
                  <w:sz w:val="28"/>
                  <w:szCs w:val="28"/>
                  <w:lang w:eastAsia="ru-RU"/>
                </w:rPr>
                <w:delText>Пользовател</w:delText>
              </w:r>
              <w:r w:rsidRPr="00CE198A" w:rsidDel="00117745">
                <w:rPr>
                  <w:sz w:val="28"/>
                  <w:szCs w:val="28"/>
                  <w:lang w:eastAsia="ru-RU"/>
                </w:rPr>
                <w:delText>я</w:delText>
              </w:r>
              <w:r w:rsidR="00CF7179" w:rsidRPr="00CE198A" w:rsidDel="00117745">
                <w:rPr>
                  <w:sz w:val="28"/>
                  <w:szCs w:val="28"/>
                  <w:lang w:eastAsia="ru-RU"/>
                </w:rPr>
                <w:delText xml:space="preserve"> на ней</w:delText>
              </w:r>
            </w:del>
          </w:p>
        </w:tc>
        <w:tc>
          <w:tcPr>
            <w:tcW w:w="2976" w:type="dxa"/>
            <w:hideMark/>
          </w:tcPr>
          <w:p w14:paraId="3302E7D3" w14:textId="696FA275" w:rsidR="00693A44" w:rsidRPr="00CE198A" w:rsidRDefault="00693A44" w:rsidP="00810A19">
            <w:pPr>
              <w:pStyle w:val="SC7"/>
              <w:rPr>
                <w:sz w:val="28"/>
                <w:szCs w:val="28"/>
                <w:lang w:eastAsia="ru-RU"/>
              </w:rPr>
            </w:pPr>
            <w:del w:id="1769" w:author="Constantine Smirnov" w:date="2023-06-07T02:58:00Z">
              <w:r w:rsidRPr="00CE198A" w:rsidDel="00117745">
                <w:rPr>
                  <w:sz w:val="28"/>
                  <w:szCs w:val="28"/>
                  <w:lang w:eastAsia="ru-RU"/>
                </w:rPr>
                <w:delText xml:space="preserve">Определение собственного местоположения </w:delText>
              </w:r>
              <w:r w:rsidR="001E4931" w:rsidRPr="00CE198A" w:rsidDel="00117745">
                <w:rPr>
                  <w:sz w:val="28"/>
                  <w:szCs w:val="28"/>
                  <w:lang w:eastAsia="ru-RU"/>
                </w:rPr>
                <w:delText>на карте для планирования дальнейшего маршрута плавания</w:delText>
              </w:r>
            </w:del>
          </w:p>
        </w:tc>
        <w:tc>
          <w:tcPr>
            <w:tcW w:w="3348" w:type="dxa"/>
            <w:hideMark/>
          </w:tcPr>
          <w:p w14:paraId="1184497F" w14:textId="38C84398" w:rsidR="002F28B2" w:rsidRPr="00CE198A" w:rsidDel="00117745" w:rsidRDefault="002F28B2" w:rsidP="00117745">
            <w:pPr>
              <w:pStyle w:val="SCf3"/>
              <w:numPr>
                <w:ilvl w:val="0"/>
                <w:numId w:val="0"/>
              </w:numPr>
              <w:ind w:left="644" w:hanging="360"/>
              <w:rPr>
                <w:del w:id="1770" w:author="Constantine Smirnov" w:date="2023-06-07T02:58:00Z"/>
                <w:sz w:val="28"/>
                <w:szCs w:val="28"/>
                <w:lang w:eastAsia="ru-RU"/>
              </w:rPr>
            </w:pPr>
            <w:del w:id="1771" w:author="Constantine Smirnov" w:date="2023-06-07T02:58:00Z">
              <w:r w:rsidRPr="00CE198A" w:rsidDel="00117745">
                <w:rPr>
                  <w:sz w:val="28"/>
                  <w:szCs w:val="28"/>
                  <w:lang w:eastAsia="ru-RU"/>
                </w:rPr>
                <w:delText xml:space="preserve">Определение </w:delText>
              </w:r>
              <w:r w:rsidR="00693A44" w:rsidRPr="00CE198A" w:rsidDel="00117745">
                <w:rPr>
                  <w:sz w:val="28"/>
                  <w:szCs w:val="28"/>
                  <w:lang w:eastAsia="ru-RU"/>
                </w:rPr>
                <w:delText xml:space="preserve">собственного местоположения </w:delText>
              </w:r>
              <w:r w:rsidR="00055645" w:rsidRPr="00CE198A" w:rsidDel="00117745">
                <w:rPr>
                  <w:sz w:val="28"/>
                  <w:szCs w:val="28"/>
                  <w:lang w:eastAsia="ru-RU"/>
                </w:rPr>
                <w:delText>Пользовател</w:delText>
              </w:r>
              <w:r w:rsidR="00693A44" w:rsidRPr="00CE198A" w:rsidDel="00117745">
                <w:rPr>
                  <w:sz w:val="28"/>
                  <w:szCs w:val="28"/>
                  <w:lang w:eastAsia="ru-RU"/>
                </w:rPr>
                <w:delText>я</w:delText>
              </w:r>
              <w:r w:rsidRPr="00CE198A" w:rsidDel="00117745">
                <w:rPr>
                  <w:sz w:val="28"/>
                  <w:szCs w:val="28"/>
                  <w:lang w:eastAsia="ru-RU"/>
                </w:rPr>
                <w:delText>;</w:delText>
              </w:r>
            </w:del>
          </w:p>
          <w:p w14:paraId="1B043753" w14:textId="5AAA94C7" w:rsidR="007904E7" w:rsidRPr="00CE198A" w:rsidDel="00117745" w:rsidRDefault="002F28B2" w:rsidP="00117745">
            <w:pPr>
              <w:pStyle w:val="SCf3"/>
              <w:numPr>
                <w:ilvl w:val="0"/>
                <w:numId w:val="0"/>
              </w:numPr>
              <w:ind w:left="644" w:hanging="360"/>
              <w:rPr>
                <w:del w:id="1772" w:author="Constantine Smirnov" w:date="2023-06-07T02:58:00Z"/>
                <w:sz w:val="28"/>
                <w:szCs w:val="28"/>
                <w:lang w:eastAsia="ru-RU"/>
              </w:rPr>
            </w:pPr>
            <w:del w:id="1773" w:author="Constantine Smirnov" w:date="2023-06-07T02:58:00Z">
              <w:r w:rsidRPr="00CE198A" w:rsidDel="00117745">
                <w:rPr>
                  <w:sz w:val="28"/>
                  <w:szCs w:val="28"/>
                  <w:lang w:eastAsia="ru-RU"/>
                </w:rPr>
                <w:delText xml:space="preserve">Отображение </w:delText>
              </w:r>
              <w:r w:rsidR="00055645" w:rsidRPr="00CE198A" w:rsidDel="00117745">
                <w:rPr>
                  <w:sz w:val="28"/>
                  <w:szCs w:val="28"/>
                  <w:lang w:eastAsia="ru-RU"/>
                </w:rPr>
                <w:delText>Пользовател</w:delText>
              </w:r>
              <w:r w:rsidRPr="00CE198A" w:rsidDel="00117745">
                <w:rPr>
                  <w:sz w:val="28"/>
                  <w:szCs w:val="28"/>
                  <w:lang w:eastAsia="ru-RU"/>
                </w:rPr>
                <w:delText>я</w:delText>
              </w:r>
              <w:r w:rsidR="00693A44" w:rsidRPr="00CE198A" w:rsidDel="00117745">
                <w:rPr>
                  <w:sz w:val="28"/>
                  <w:szCs w:val="28"/>
                  <w:lang w:eastAsia="ru-RU"/>
                </w:rPr>
                <w:delText xml:space="preserve"> на карте</w:delText>
              </w:r>
              <w:r w:rsidR="007904E7" w:rsidRPr="00CE198A" w:rsidDel="00117745">
                <w:rPr>
                  <w:sz w:val="28"/>
                  <w:szCs w:val="28"/>
                  <w:lang w:eastAsia="ru-RU"/>
                </w:rPr>
                <w:delText>;</w:delText>
              </w:r>
            </w:del>
          </w:p>
          <w:p w14:paraId="0BCB28BF" w14:textId="450E3F36" w:rsidR="00693A44" w:rsidRPr="00CE198A" w:rsidRDefault="002F28B2" w:rsidP="00117745">
            <w:pPr>
              <w:pStyle w:val="SCf3"/>
              <w:numPr>
                <w:ilvl w:val="0"/>
                <w:numId w:val="0"/>
              </w:numPr>
              <w:ind w:left="644" w:hanging="360"/>
              <w:rPr>
                <w:sz w:val="28"/>
                <w:szCs w:val="28"/>
                <w:lang w:eastAsia="ru-RU"/>
              </w:rPr>
            </w:pPr>
            <w:del w:id="1774" w:author="Constantine Smirnov" w:date="2023-06-07T02:58:00Z">
              <w:r w:rsidRPr="00CE198A" w:rsidDel="00117745">
                <w:rPr>
                  <w:sz w:val="28"/>
                  <w:szCs w:val="28"/>
                  <w:lang w:eastAsia="ru-RU"/>
                </w:rPr>
                <w:delText xml:space="preserve">Получение </w:delText>
              </w:r>
              <w:r w:rsidR="00693A44" w:rsidRPr="00CE198A" w:rsidDel="00117745">
                <w:rPr>
                  <w:sz w:val="28"/>
                  <w:szCs w:val="28"/>
                  <w:lang w:eastAsia="ru-RU"/>
                </w:rPr>
                <w:delText xml:space="preserve">карт </w:delText>
              </w:r>
              <w:r w:rsidR="001E4931" w:rsidRPr="00CE198A" w:rsidDel="00117745">
                <w:rPr>
                  <w:sz w:val="28"/>
                  <w:szCs w:val="28"/>
                  <w:lang w:eastAsia="ru-RU"/>
                </w:rPr>
                <w:delText>интересующего региона</w:delText>
              </w:r>
            </w:del>
          </w:p>
        </w:tc>
      </w:tr>
      <w:tr w:rsidR="00693A44" w:rsidRPr="00CE198A" w:rsidDel="00117745" w14:paraId="79222AD1" w14:textId="1C554AB1" w:rsidTr="00994A20">
        <w:trPr>
          <w:trHeight w:val="1290"/>
          <w:del w:id="1775" w:author="Constantine Smirnov" w:date="2023-06-07T02:58:00Z"/>
        </w:trPr>
        <w:tc>
          <w:tcPr>
            <w:tcW w:w="559" w:type="dxa"/>
          </w:tcPr>
          <w:p w14:paraId="342D4D86" w14:textId="17259B24" w:rsidR="00693A44" w:rsidRPr="00CE198A" w:rsidDel="00117745" w:rsidRDefault="00693A44" w:rsidP="00535580">
            <w:pPr>
              <w:pStyle w:val="SC"/>
              <w:rPr>
                <w:del w:id="1776" w:author="Constantine Smirnov" w:date="2023-06-07T02:58:00Z"/>
                <w:sz w:val="28"/>
                <w:szCs w:val="28"/>
                <w:lang w:eastAsia="ru-RU"/>
              </w:rPr>
            </w:pPr>
          </w:p>
        </w:tc>
        <w:tc>
          <w:tcPr>
            <w:tcW w:w="2687" w:type="dxa"/>
            <w:hideMark/>
          </w:tcPr>
          <w:p w14:paraId="4903E81E" w14:textId="36FAF015" w:rsidR="00693A44" w:rsidRPr="00CE198A" w:rsidDel="00117745" w:rsidRDefault="00693A44" w:rsidP="002F1ADA">
            <w:pPr>
              <w:pStyle w:val="SC7"/>
              <w:rPr>
                <w:del w:id="1777" w:author="Constantine Smirnov" w:date="2023-06-07T02:58:00Z"/>
                <w:sz w:val="28"/>
                <w:szCs w:val="28"/>
                <w:lang w:eastAsia="ru-RU"/>
              </w:rPr>
            </w:pPr>
            <w:del w:id="1778" w:author="Constantine Smirnov" w:date="2023-06-07T02:58:00Z">
              <w:r w:rsidRPr="00CE198A" w:rsidDel="00117745">
                <w:rPr>
                  <w:sz w:val="28"/>
                  <w:szCs w:val="28"/>
                  <w:lang w:eastAsia="ru-RU"/>
                </w:rPr>
                <w:delText>Отображение текущих и прогнозируемых метеоусловий</w:delText>
              </w:r>
            </w:del>
          </w:p>
        </w:tc>
        <w:tc>
          <w:tcPr>
            <w:tcW w:w="2976" w:type="dxa"/>
            <w:hideMark/>
          </w:tcPr>
          <w:p w14:paraId="35ECA9F4" w14:textId="16FBDE23" w:rsidR="00693A44" w:rsidRPr="00CE198A" w:rsidDel="00117745" w:rsidRDefault="00693A44" w:rsidP="002F1ADA">
            <w:pPr>
              <w:pStyle w:val="SC7"/>
              <w:rPr>
                <w:del w:id="1779" w:author="Constantine Smirnov" w:date="2023-06-07T02:58:00Z"/>
                <w:sz w:val="28"/>
                <w:szCs w:val="28"/>
                <w:lang w:eastAsia="ru-RU"/>
              </w:rPr>
            </w:pPr>
            <w:del w:id="1780" w:author="Constantine Smirnov" w:date="2023-06-07T02:58:00Z">
              <w:r w:rsidRPr="00CE198A" w:rsidDel="00117745">
                <w:rPr>
                  <w:sz w:val="28"/>
                  <w:szCs w:val="28"/>
                  <w:lang w:eastAsia="ru-RU"/>
                </w:rPr>
                <w:delText xml:space="preserve">Планирование маршрута </w:delText>
              </w:r>
              <w:r w:rsidR="001E4931" w:rsidRPr="00CE198A" w:rsidDel="00117745">
                <w:rPr>
                  <w:sz w:val="28"/>
                  <w:szCs w:val="28"/>
                  <w:lang w:eastAsia="ru-RU"/>
                </w:rPr>
                <w:delText xml:space="preserve">плавания </w:delText>
              </w:r>
              <w:r w:rsidRPr="00CE198A" w:rsidDel="00117745">
                <w:rPr>
                  <w:sz w:val="28"/>
                  <w:szCs w:val="28"/>
                  <w:lang w:eastAsia="ru-RU"/>
                </w:rPr>
                <w:delText xml:space="preserve">с </w:delText>
              </w:r>
              <w:r w:rsidR="007904E7" w:rsidRPr="00CE198A" w:rsidDel="00117745">
                <w:rPr>
                  <w:sz w:val="28"/>
                  <w:szCs w:val="28"/>
                  <w:lang w:eastAsia="ru-RU"/>
                </w:rPr>
                <w:delText>учётом</w:delText>
              </w:r>
              <w:r w:rsidRPr="00CE198A" w:rsidDel="00117745">
                <w:rPr>
                  <w:sz w:val="28"/>
                  <w:szCs w:val="28"/>
                  <w:lang w:eastAsia="ru-RU"/>
                </w:rPr>
                <w:delText xml:space="preserve"> метеоусловий</w:delText>
              </w:r>
            </w:del>
          </w:p>
        </w:tc>
        <w:tc>
          <w:tcPr>
            <w:tcW w:w="3348" w:type="dxa"/>
            <w:hideMark/>
          </w:tcPr>
          <w:p w14:paraId="5340D46D" w14:textId="0C791633" w:rsidR="00693A44" w:rsidRPr="00CE198A" w:rsidDel="00117745" w:rsidRDefault="002F28B2" w:rsidP="001E4931">
            <w:pPr>
              <w:pStyle w:val="SCf3"/>
              <w:rPr>
                <w:del w:id="1781" w:author="Constantine Smirnov" w:date="2023-06-07T02:58:00Z"/>
                <w:sz w:val="28"/>
                <w:szCs w:val="28"/>
                <w:lang w:eastAsia="ru-RU"/>
              </w:rPr>
            </w:pPr>
            <w:del w:id="1782" w:author="Constantine Smirnov" w:date="2023-06-07T02:58:00Z">
              <w:r w:rsidRPr="00CE198A" w:rsidDel="00117745">
                <w:rPr>
                  <w:sz w:val="28"/>
                  <w:szCs w:val="28"/>
                  <w:lang w:eastAsia="ru-RU"/>
                </w:rPr>
                <w:delText xml:space="preserve">Получение </w:delText>
              </w:r>
              <w:r w:rsidR="00693A44" w:rsidRPr="00CE198A" w:rsidDel="00117745">
                <w:rPr>
                  <w:sz w:val="28"/>
                  <w:szCs w:val="28"/>
                  <w:lang w:eastAsia="ru-RU"/>
                </w:rPr>
                <w:delText xml:space="preserve">текущих и прогнозируемых метеоусловий </w:delText>
              </w:r>
              <w:r w:rsidR="001E4931" w:rsidRPr="00CE198A" w:rsidDel="00117745">
                <w:rPr>
                  <w:sz w:val="28"/>
                  <w:szCs w:val="28"/>
                  <w:lang w:eastAsia="ru-RU"/>
                </w:rPr>
                <w:delText>для интересующего региона</w:delText>
              </w:r>
            </w:del>
          </w:p>
        </w:tc>
      </w:tr>
      <w:tr w:rsidR="00693A44" w:rsidRPr="00CE198A" w:rsidDel="00117745" w14:paraId="034815A9" w14:textId="3989B2BE" w:rsidTr="00994A20">
        <w:trPr>
          <w:trHeight w:val="1035"/>
          <w:del w:id="1783" w:author="Constantine Smirnov" w:date="2023-06-07T02:58:00Z"/>
        </w:trPr>
        <w:tc>
          <w:tcPr>
            <w:tcW w:w="559" w:type="dxa"/>
          </w:tcPr>
          <w:p w14:paraId="2ED1903C" w14:textId="0F1F2991" w:rsidR="00693A44" w:rsidRPr="00CE198A" w:rsidDel="00117745" w:rsidRDefault="00693A44" w:rsidP="00535580">
            <w:pPr>
              <w:pStyle w:val="SC"/>
              <w:rPr>
                <w:del w:id="1784" w:author="Constantine Smirnov" w:date="2023-06-07T02:58:00Z"/>
                <w:sz w:val="28"/>
                <w:szCs w:val="28"/>
                <w:lang w:eastAsia="ru-RU"/>
              </w:rPr>
            </w:pPr>
          </w:p>
        </w:tc>
        <w:tc>
          <w:tcPr>
            <w:tcW w:w="2687" w:type="dxa"/>
            <w:hideMark/>
          </w:tcPr>
          <w:p w14:paraId="38970E76" w14:textId="075AE3CD" w:rsidR="00693A44" w:rsidRPr="00CE198A" w:rsidDel="00117745" w:rsidRDefault="00693A44" w:rsidP="002F1ADA">
            <w:pPr>
              <w:pStyle w:val="SC7"/>
              <w:rPr>
                <w:del w:id="1785" w:author="Constantine Smirnov" w:date="2023-06-07T02:58:00Z"/>
                <w:sz w:val="28"/>
                <w:szCs w:val="28"/>
                <w:lang w:eastAsia="ru-RU"/>
              </w:rPr>
            </w:pPr>
            <w:del w:id="1786" w:author="Constantine Smirnov" w:date="2023-06-07T02:58:00Z">
              <w:r w:rsidRPr="00CE198A" w:rsidDel="00117745">
                <w:rPr>
                  <w:sz w:val="28"/>
                  <w:szCs w:val="28"/>
                  <w:lang w:eastAsia="ru-RU"/>
                </w:rPr>
                <w:delText>Отображение POI на карте</w:delText>
              </w:r>
            </w:del>
          </w:p>
        </w:tc>
        <w:tc>
          <w:tcPr>
            <w:tcW w:w="2976" w:type="dxa"/>
            <w:hideMark/>
          </w:tcPr>
          <w:p w14:paraId="16129558" w14:textId="65F15E3B" w:rsidR="00693A44" w:rsidRPr="00CE198A" w:rsidDel="00117745" w:rsidRDefault="00CF7179" w:rsidP="002F1ADA">
            <w:pPr>
              <w:pStyle w:val="SC7"/>
              <w:rPr>
                <w:del w:id="1787" w:author="Constantine Smirnov" w:date="2023-06-07T02:58:00Z"/>
                <w:sz w:val="28"/>
                <w:szCs w:val="28"/>
                <w:lang w:eastAsia="ru-RU"/>
              </w:rPr>
            </w:pPr>
            <w:del w:id="1788" w:author="Constantine Smirnov" w:date="2023-06-07T02:58:00Z">
              <w:r w:rsidRPr="00CE198A" w:rsidDel="00117745">
                <w:rPr>
                  <w:sz w:val="28"/>
                  <w:szCs w:val="28"/>
                  <w:lang w:eastAsia="ru-RU"/>
                </w:rPr>
                <w:delText>П</w:delText>
              </w:r>
              <w:r w:rsidR="00693A44" w:rsidRPr="00CE198A" w:rsidDel="00117745">
                <w:rPr>
                  <w:sz w:val="28"/>
                  <w:szCs w:val="28"/>
                  <w:lang w:eastAsia="ru-RU"/>
                </w:rPr>
                <w:delText xml:space="preserve">олучение информации о точках, которые </w:delText>
              </w:r>
              <w:r w:rsidRPr="00CE198A" w:rsidDel="00117745">
                <w:rPr>
                  <w:sz w:val="28"/>
                  <w:szCs w:val="28"/>
                  <w:lang w:eastAsia="ru-RU"/>
                </w:rPr>
                <w:delText xml:space="preserve">представляют для Пользователя </w:delText>
              </w:r>
              <w:r w:rsidR="00693A44" w:rsidRPr="00CE198A" w:rsidDel="00117745">
                <w:rPr>
                  <w:sz w:val="28"/>
                  <w:szCs w:val="28"/>
                  <w:lang w:eastAsia="ru-RU"/>
                </w:rPr>
                <w:delText>интерес</w:delText>
              </w:r>
              <w:r w:rsidR="00503B46" w:rsidRPr="00CE198A" w:rsidDel="00117745">
                <w:rPr>
                  <w:sz w:val="28"/>
                  <w:szCs w:val="28"/>
                  <w:lang w:eastAsia="ru-RU"/>
                </w:rPr>
                <w:delText xml:space="preserve">. Планирование маршрута с </w:delText>
              </w:r>
              <w:r w:rsidR="00C12A12" w:rsidRPr="00CE198A" w:rsidDel="00117745">
                <w:rPr>
                  <w:sz w:val="28"/>
                  <w:szCs w:val="28"/>
                  <w:lang w:eastAsia="ru-RU"/>
                </w:rPr>
                <w:delText>учётом</w:delText>
              </w:r>
              <w:r w:rsidR="00503B46" w:rsidRPr="00CE198A" w:rsidDel="00117745">
                <w:rPr>
                  <w:sz w:val="28"/>
                  <w:szCs w:val="28"/>
                  <w:lang w:eastAsia="ru-RU"/>
                </w:rPr>
                <w:delText xml:space="preserve"> точек, которые представляют интерес для Пользователя.</w:delText>
              </w:r>
            </w:del>
          </w:p>
        </w:tc>
        <w:tc>
          <w:tcPr>
            <w:tcW w:w="3348" w:type="dxa"/>
            <w:hideMark/>
          </w:tcPr>
          <w:p w14:paraId="71DAD963" w14:textId="12A19295" w:rsidR="00693A44" w:rsidRPr="00CE198A" w:rsidDel="00117745" w:rsidRDefault="002F28B2" w:rsidP="00CF7179">
            <w:pPr>
              <w:pStyle w:val="SCf3"/>
              <w:rPr>
                <w:del w:id="1789" w:author="Constantine Smirnov" w:date="2023-06-07T02:58:00Z"/>
                <w:sz w:val="28"/>
                <w:szCs w:val="28"/>
                <w:lang w:eastAsia="ru-RU"/>
              </w:rPr>
            </w:pPr>
            <w:del w:id="1790" w:author="Constantine Smirnov" w:date="2023-06-07T02:58:00Z">
              <w:r w:rsidRPr="00CE198A" w:rsidDel="00117745">
                <w:rPr>
                  <w:sz w:val="28"/>
                  <w:szCs w:val="28"/>
                  <w:lang w:eastAsia="ru-RU"/>
                </w:rPr>
                <w:delText xml:space="preserve">Отображение </w:delText>
              </w:r>
              <w:r w:rsidR="00693A44" w:rsidRPr="00CE198A" w:rsidDel="00117745">
                <w:rPr>
                  <w:sz w:val="28"/>
                  <w:szCs w:val="28"/>
                  <w:lang w:eastAsia="ru-RU"/>
                </w:rPr>
                <w:delText xml:space="preserve">точек на карте, которые </w:delText>
              </w:r>
              <w:r w:rsidR="00CF7179" w:rsidRPr="00CE198A" w:rsidDel="00117745">
                <w:rPr>
                  <w:sz w:val="28"/>
                  <w:szCs w:val="28"/>
                  <w:lang w:eastAsia="ru-RU"/>
                </w:rPr>
                <w:delText>представляют для Пользователя интерес</w:delText>
              </w:r>
            </w:del>
          </w:p>
          <w:p w14:paraId="61F80797" w14:textId="2F786A10" w:rsidR="001C46D9" w:rsidRPr="00CE198A" w:rsidDel="00117745" w:rsidRDefault="001C46D9" w:rsidP="001C46D9">
            <w:pPr>
              <w:pStyle w:val="SCf3"/>
              <w:rPr>
                <w:del w:id="1791" w:author="Constantine Smirnov" w:date="2023-06-07T02:58:00Z"/>
                <w:sz w:val="28"/>
                <w:szCs w:val="28"/>
                <w:lang w:eastAsia="ru-RU"/>
              </w:rPr>
            </w:pPr>
            <w:del w:id="1792" w:author="Constantine Smirnov" w:date="2023-06-07T02:58:00Z">
              <w:r w:rsidRPr="00CE198A" w:rsidDel="00117745">
                <w:rPr>
                  <w:sz w:val="28"/>
                  <w:szCs w:val="28"/>
                  <w:lang w:eastAsia="ru-RU"/>
                </w:rPr>
                <w:delText>Просмотр детальной информации по выбранной точке;</w:delText>
              </w:r>
            </w:del>
          </w:p>
        </w:tc>
      </w:tr>
      <w:tr w:rsidR="00495971" w:rsidRPr="00CE198A" w:rsidDel="00117745" w14:paraId="164AD134" w14:textId="146E1B69" w:rsidTr="00994A20">
        <w:trPr>
          <w:trHeight w:val="780"/>
          <w:del w:id="1793" w:author="Constantine Smirnov" w:date="2023-06-07T02:58:00Z"/>
        </w:trPr>
        <w:tc>
          <w:tcPr>
            <w:tcW w:w="559" w:type="dxa"/>
          </w:tcPr>
          <w:p w14:paraId="4424F3C9" w14:textId="729AEF13" w:rsidR="00495971" w:rsidRPr="00CE198A" w:rsidDel="00117745" w:rsidRDefault="00495971" w:rsidP="00722C23">
            <w:pPr>
              <w:pStyle w:val="SC"/>
              <w:rPr>
                <w:del w:id="1794" w:author="Constantine Smirnov" w:date="2023-06-07T02:58:00Z"/>
                <w:sz w:val="28"/>
                <w:szCs w:val="28"/>
                <w:lang w:eastAsia="ru-RU"/>
              </w:rPr>
            </w:pPr>
          </w:p>
        </w:tc>
        <w:tc>
          <w:tcPr>
            <w:tcW w:w="2687" w:type="dxa"/>
          </w:tcPr>
          <w:p w14:paraId="58A9306C" w14:textId="757B23A9" w:rsidR="00495971" w:rsidRPr="00CE198A" w:rsidDel="00117745" w:rsidRDefault="00495971" w:rsidP="002F1ADA">
            <w:pPr>
              <w:pStyle w:val="SC7"/>
              <w:rPr>
                <w:del w:id="1795" w:author="Constantine Smirnov" w:date="2023-06-07T02:58:00Z"/>
                <w:sz w:val="28"/>
                <w:szCs w:val="28"/>
                <w:lang w:eastAsia="ru-RU"/>
              </w:rPr>
            </w:pPr>
            <w:del w:id="1796" w:author="Constantine Smirnov" w:date="2023-06-07T02:58:00Z">
              <w:r w:rsidRPr="00CE198A" w:rsidDel="00117745">
                <w:rPr>
                  <w:sz w:val="28"/>
                  <w:szCs w:val="28"/>
                  <w:lang w:eastAsia="ru-RU"/>
                </w:rPr>
                <w:delText>Отображение других судов на карте</w:delText>
              </w:r>
            </w:del>
          </w:p>
        </w:tc>
        <w:tc>
          <w:tcPr>
            <w:tcW w:w="2976" w:type="dxa"/>
          </w:tcPr>
          <w:p w14:paraId="6DB3873B" w14:textId="381EAFED" w:rsidR="00495971" w:rsidRPr="00CE198A" w:rsidDel="00117745" w:rsidRDefault="00495971" w:rsidP="002F1ADA">
            <w:pPr>
              <w:pStyle w:val="SC7"/>
              <w:rPr>
                <w:del w:id="1797" w:author="Constantine Smirnov" w:date="2023-06-07T02:58:00Z"/>
                <w:sz w:val="28"/>
                <w:szCs w:val="28"/>
                <w:lang w:eastAsia="ru-RU"/>
              </w:rPr>
            </w:pPr>
            <w:del w:id="1798" w:author="Constantine Smirnov" w:date="2023-06-07T02:58:00Z">
              <w:r w:rsidRPr="00CE198A" w:rsidDel="00117745">
                <w:rPr>
                  <w:sz w:val="28"/>
                  <w:szCs w:val="28"/>
                  <w:lang w:eastAsia="ru-RU"/>
                </w:rPr>
                <w:delText xml:space="preserve">Планирование маршрута плавания с </w:delText>
              </w:r>
              <w:r w:rsidR="00C12A12" w:rsidRPr="00CE198A" w:rsidDel="00117745">
                <w:rPr>
                  <w:sz w:val="28"/>
                  <w:szCs w:val="28"/>
                  <w:lang w:eastAsia="ru-RU"/>
                </w:rPr>
                <w:delText>учётом</w:delText>
              </w:r>
              <w:r w:rsidRPr="00CE198A" w:rsidDel="00117745">
                <w:rPr>
                  <w:sz w:val="28"/>
                  <w:szCs w:val="28"/>
                  <w:lang w:eastAsia="ru-RU"/>
                </w:rPr>
                <w:delText xml:space="preserve"> положения других судов</w:delText>
              </w:r>
            </w:del>
          </w:p>
        </w:tc>
        <w:tc>
          <w:tcPr>
            <w:tcW w:w="3348" w:type="dxa"/>
          </w:tcPr>
          <w:p w14:paraId="1B57E722" w14:textId="431EECC5" w:rsidR="00495971" w:rsidRPr="00CE198A" w:rsidDel="00117745" w:rsidRDefault="00495971" w:rsidP="00722C23">
            <w:pPr>
              <w:pStyle w:val="SCf3"/>
              <w:rPr>
                <w:del w:id="1799" w:author="Constantine Smirnov" w:date="2023-06-07T02:58:00Z"/>
                <w:sz w:val="28"/>
                <w:szCs w:val="28"/>
                <w:lang w:eastAsia="ru-RU"/>
              </w:rPr>
            </w:pPr>
            <w:del w:id="1800" w:author="Constantine Smirnov" w:date="2023-06-07T02:58:00Z">
              <w:r w:rsidRPr="00CE198A" w:rsidDel="00117745">
                <w:rPr>
                  <w:sz w:val="28"/>
                  <w:szCs w:val="28"/>
                  <w:lang w:eastAsia="ru-RU"/>
                </w:rPr>
                <w:delText>Отображение местоположения других судов на карте</w:delText>
              </w:r>
            </w:del>
          </w:p>
        </w:tc>
      </w:tr>
      <w:tr w:rsidR="00693A44" w:rsidRPr="00CE198A" w:rsidDel="00117745" w14:paraId="46010431" w14:textId="46959949" w:rsidTr="00994A20">
        <w:trPr>
          <w:trHeight w:val="780"/>
          <w:del w:id="1801" w:author="Constantine Smirnov" w:date="2023-06-07T02:58:00Z"/>
        </w:trPr>
        <w:tc>
          <w:tcPr>
            <w:tcW w:w="559" w:type="dxa"/>
          </w:tcPr>
          <w:p w14:paraId="7F7393C9" w14:textId="5F1E3674" w:rsidR="00693A44" w:rsidRPr="00CE198A" w:rsidDel="00117745" w:rsidRDefault="00693A44" w:rsidP="00535580">
            <w:pPr>
              <w:pStyle w:val="SC"/>
              <w:rPr>
                <w:del w:id="1802" w:author="Constantine Smirnov" w:date="2023-06-07T02:58:00Z"/>
                <w:sz w:val="28"/>
                <w:szCs w:val="28"/>
                <w:lang w:eastAsia="ru-RU"/>
              </w:rPr>
            </w:pPr>
          </w:p>
        </w:tc>
        <w:tc>
          <w:tcPr>
            <w:tcW w:w="2687" w:type="dxa"/>
            <w:hideMark/>
          </w:tcPr>
          <w:p w14:paraId="0FF98A59" w14:textId="2C1BB44A" w:rsidR="00693A44" w:rsidRPr="00CE198A" w:rsidDel="00117745" w:rsidRDefault="00693A44" w:rsidP="002F1ADA">
            <w:pPr>
              <w:pStyle w:val="SC7"/>
              <w:rPr>
                <w:del w:id="1803" w:author="Constantine Smirnov" w:date="2023-06-07T02:58:00Z"/>
                <w:sz w:val="28"/>
                <w:szCs w:val="28"/>
                <w:lang w:eastAsia="ru-RU"/>
              </w:rPr>
            </w:pPr>
            <w:del w:id="1804" w:author="Constantine Smirnov" w:date="2023-06-07T02:58:00Z">
              <w:r w:rsidRPr="00CE198A" w:rsidDel="00117745">
                <w:rPr>
                  <w:sz w:val="28"/>
                  <w:szCs w:val="28"/>
                  <w:lang w:eastAsia="ru-RU"/>
                </w:rPr>
                <w:delText xml:space="preserve">Отображение других </w:delText>
              </w:r>
              <w:r w:rsidR="00055645" w:rsidRPr="00CE198A" w:rsidDel="00117745">
                <w:rPr>
                  <w:sz w:val="28"/>
                  <w:szCs w:val="28"/>
                  <w:lang w:eastAsia="ru-RU"/>
                </w:rPr>
                <w:delText>Пользовател</w:delText>
              </w:r>
              <w:r w:rsidRPr="00CE198A" w:rsidDel="00117745">
                <w:rPr>
                  <w:sz w:val="28"/>
                  <w:szCs w:val="28"/>
                  <w:lang w:eastAsia="ru-RU"/>
                </w:rPr>
                <w:delText>ей на карте</w:delText>
              </w:r>
            </w:del>
          </w:p>
        </w:tc>
        <w:tc>
          <w:tcPr>
            <w:tcW w:w="2976" w:type="dxa"/>
            <w:hideMark/>
          </w:tcPr>
          <w:p w14:paraId="733D3A57" w14:textId="6CD1EF3A" w:rsidR="00693A44" w:rsidRPr="00CE198A" w:rsidDel="00117745" w:rsidRDefault="00793DC3" w:rsidP="002F1ADA">
            <w:pPr>
              <w:pStyle w:val="SC7"/>
              <w:rPr>
                <w:del w:id="1805" w:author="Constantine Smirnov" w:date="2023-06-07T02:58:00Z"/>
                <w:sz w:val="28"/>
                <w:szCs w:val="28"/>
                <w:lang w:eastAsia="ru-RU"/>
              </w:rPr>
            </w:pPr>
            <w:del w:id="1806" w:author="Constantine Smirnov" w:date="2023-06-07T02:58:00Z">
              <w:r w:rsidRPr="00CE198A" w:rsidDel="00117745">
                <w:rPr>
                  <w:sz w:val="28"/>
                  <w:szCs w:val="28"/>
                  <w:lang w:eastAsia="ru-RU"/>
                </w:rPr>
                <w:delText xml:space="preserve">Поиск Пользователей, которые находятся в интересующем регионе с целью </w:delText>
              </w:r>
              <w:r w:rsidR="001E4931" w:rsidRPr="00CE198A" w:rsidDel="00117745">
                <w:rPr>
                  <w:sz w:val="28"/>
                  <w:szCs w:val="28"/>
                  <w:lang w:eastAsia="ru-RU"/>
                </w:rPr>
                <w:delText xml:space="preserve">получения дополнительной </w:delText>
              </w:r>
              <w:r w:rsidR="00503B46" w:rsidRPr="00CE198A" w:rsidDel="00117745">
                <w:rPr>
                  <w:sz w:val="28"/>
                  <w:szCs w:val="28"/>
                  <w:lang w:eastAsia="ru-RU"/>
                </w:rPr>
                <w:delText xml:space="preserve">неформализованной </w:delText>
              </w:r>
              <w:r w:rsidR="001E4931" w:rsidRPr="00CE198A" w:rsidDel="00117745">
                <w:rPr>
                  <w:sz w:val="28"/>
                  <w:szCs w:val="28"/>
                  <w:lang w:eastAsia="ru-RU"/>
                </w:rPr>
                <w:delText>информации при планировании маршрута</w:delText>
              </w:r>
            </w:del>
          </w:p>
        </w:tc>
        <w:tc>
          <w:tcPr>
            <w:tcW w:w="3348" w:type="dxa"/>
            <w:hideMark/>
          </w:tcPr>
          <w:p w14:paraId="0EF41CC9" w14:textId="7BA36639" w:rsidR="00693A44" w:rsidRPr="00CE198A" w:rsidDel="00117745" w:rsidRDefault="002F28B2" w:rsidP="002F28B2">
            <w:pPr>
              <w:pStyle w:val="SCf3"/>
              <w:rPr>
                <w:del w:id="1807" w:author="Constantine Smirnov" w:date="2023-06-07T02:58:00Z"/>
                <w:sz w:val="28"/>
                <w:szCs w:val="28"/>
                <w:lang w:eastAsia="ru-RU"/>
              </w:rPr>
            </w:pPr>
            <w:del w:id="1808" w:author="Constantine Smirnov" w:date="2023-06-07T02:58:00Z">
              <w:r w:rsidRPr="00CE198A" w:rsidDel="00117745">
                <w:rPr>
                  <w:sz w:val="28"/>
                  <w:szCs w:val="28"/>
                  <w:lang w:eastAsia="ru-RU"/>
                </w:rPr>
                <w:delText xml:space="preserve">Отображение </w:delText>
              </w:r>
              <w:r w:rsidR="00693A44" w:rsidRPr="00CE198A" w:rsidDel="00117745">
                <w:rPr>
                  <w:sz w:val="28"/>
                  <w:szCs w:val="28"/>
                  <w:lang w:eastAsia="ru-RU"/>
                </w:rPr>
                <w:delText xml:space="preserve">местоположения других </w:delText>
              </w:r>
              <w:r w:rsidR="00055645" w:rsidRPr="00CE198A" w:rsidDel="00117745">
                <w:rPr>
                  <w:sz w:val="28"/>
                  <w:szCs w:val="28"/>
                  <w:lang w:eastAsia="ru-RU"/>
                </w:rPr>
                <w:delText>Пользовател</w:delText>
              </w:r>
              <w:r w:rsidR="00693A44" w:rsidRPr="00CE198A" w:rsidDel="00117745">
                <w:rPr>
                  <w:sz w:val="28"/>
                  <w:szCs w:val="28"/>
                  <w:lang w:eastAsia="ru-RU"/>
                </w:rPr>
                <w:delText>ей</w:delText>
              </w:r>
              <w:r w:rsidRPr="00CE198A" w:rsidDel="00117745">
                <w:rPr>
                  <w:sz w:val="28"/>
                  <w:szCs w:val="28"/>
                  <w:lang w:eastAsia="ru-RU"/>
                </w:rPr>
                <w:delText xml:space="preserve"> на карте</w:delText>
              </w:r>
            </w:del>
          </w:p>
        </w:tc>
      </w:tr>
      <w:tr w:rsidR="00693A44" w:rsidRPr="00CE198A" w:rsidDel="00117745" w14:paraId="1EDAB178" w14:textId="38EC708B" w:rsidTr="00994A20">
        <w:trPr>
          <w:trHeight w:val="780"/>
          <w:del w:id="1809" w:author="Constantine Smirnov" w:date="2023-06-07T02:58:00Z"/>
        </w:trPr>
        <w:tc>
          <w:tcPr>
            <w:tcW w:w="559" w:type="dxa"/>
          </w:tcPr>
          <w:p w14:paraId="300A95FB" w14:textId="742653AB" w:rsidR="00693A44" w:rsidRPr="00CE198A" w:rsidDel="00117745" w:rsidRDefault="00693A44" w:rsidP="00535580">
            <w:pPr>
              <w:pStyle w:val="SC"/>
              <w:rPr>
                <w:del w:id="1810" w:author="Constantine Smirnov" w:date="2023-06-07T02:58:00Z"/>
                <w:sz w:val="28"/>
                <w:szCs w:val="28"/>
                <w:lang w:eastAsia="ru-RU"/>
              </w:rPr>
            </w:pPr>
          </w:p>
        </w:tc>
        <w:tc>
          <w:tcPr>
            <w:tcW w:w="2687" w:type="dxa"/>
            <w:hideMark/>
          </w:tcPr>
          <w:p w14:paraId="21289148" w14:textId="7012A2E5" w:rsidR="00693A44" w:rsidRPr="00CE198A" w:rsidDel="00117745" w:rsidRDefault="00693A44" w:rsidP="002F1ADA">
            <w:pPr>
              <w:pStyle w:val="SC7"/>
              <w:rPr>
                <w:del w:id="1811" w:author="Constantine Smirnov" w:date="2023-06-07T02:58:00Z"/>
                <w:sz w:val="28"/>
                <w:szCs w:val="28"/>
                <w:lang w:eastAsia="ru-RU"/>
              </w:rPr>
            </w:pPr>
            <w:del w:id="1812" w:author="Constantine Smirnov" w:date="2023-06-07T02:58:00Z">
              <w:r w:rsidRPr="00CE198A" w:rsidDel="00117745">
                <w:rPr>
                  <w:sz w:val="28"/>
                  <w:szCs w:val="28"/>
                  <w:lang w:eastAsia="ru-RU"/>
                </w:rPr>
                <w:delText xml:space="preserve">Общение </w:delText>
              </w:r>
              <w:r w:rsidR="00055645" w:rsidRPr="00CE198A" w:rsidDel="00117745">
                <w:rPr>
                  <w:sz w:val="28"/>
                  <w:szCs w:val="28"/>
                  <w:lang w:eastAsia="ru-RU"/>
                </w:rPr>
                <w:delText>Пользовател</w:delText>
              </w:r>
              <w:r w:rsidRPr="00CE198A" w:rsidDel="00117745">
                <w:rPr>
                  <w:sz w:val="28"/>
                  <w:szCs w:val="28"/>
                  <w:lang w:eastAsia="ru-RU"/>
                </w:rPr>
                <w:delText>ей между собой</w:delText>
              </w:r>
            </w:del>
          </w:p>
        </w:tc>
        <w:tc>
          <w:tcPr>
            <w:tcW w:w="2976" w:type="dxa"/>
            <w:hideMark/>
          </w:tcPr>
          <w:p w14:paraId="2C5A3B7E" w14:textId="7F715450" w:rsidR="00693A44" w:rsidRPr="00CE198A" w:rsidDel="00117745" w:rsidRDefault="00CF7179" w:rsidP="002F1ADA">
            <w:pPr>
              <w:pStyle w:val="SC7"/>
              <w:rPr>
                <w:del w:id="1813" w:author="Constantine Smirnov" w:date="2023-06-07T02:58:00Z"/>
                <w:sz w:val="28"/>
                <w:szCs w:val="28"/>
                <w:lang w:eastAsia="ru-RU"/>
              </w:rPr>
            </w:pPr>
            <w:del w:id="1814" w:author="Constantine Smirnov" w:date="2023-06-07T02:58:00Z">
              <w:r w:rsidRPr="00CE198A" w:rsidDel="00117745">
                <w:rPr>
                  <w:sz w:val="28"/>
                  <w:szCs w:val="28"/>
                  <w:lang w:eastAsia="ru-RU"/>
                </w:rPr>
                <w:delText>О</w:delText>
              </w:r>
              <w:r w:rsidR="00693A44" w:rsidRPr="00CE198A" w:rsidDel="00117745">
                <w:rPr>
                  <w:sz w:val="28"/>
                  <w:szCs w:val="28"/>
                  <w:lang w:eastAsia="ru-RU"/>
                </w:rPr>
                <w:delText xml:space="preserve">бщение </w:delText>
              </w:r>
              <w:r w:rsidRPr="00CE198A" w:rsidDel="00117745">
                <w:rPr>
                  <w:sz w:val="28"/>
                  <w:szCs w:val="28"/>
                  <w:lang w:eastAsia="ru-RU"/>
                </w:rPr>
                <w:delText>между Пользователями</w:delText>
              </w:r>
              <w:r w:rsidR="00693A44" w:rsidRPr="00CE198A" w:rsidDel="00117745">
                <w:rPr>
                  <w:sz w:val="28"/>
                  <w:szCs w:val="28"/>
                  <w:lang w:eastAsia="ru-RU"/>
                </w:rPr>
                <w:delText xml:space="preserve"> </w:delText>
              </w:r>
              <w:r w:rsidR="00503B46" w:rsidRPr="00CE198A" w:rsidDel="00117745">
                <w:rPr>
                  <w:sz w:val="28"/>
                  <w:szCs w:val="28"/>
                  <w:lang w:eastAsia="ru-RU"/>
                </w:rPr>
                <w:delText>с целью получения дополнительной неформализованной информации при планировании маршрута</w:delText>
              </w:r>
            </w:del>
          </w:p>
        </w:tc>
        <w:tc>
          <w:tcPr>
            <w:tcW w:w="3348" w:type="dxa"/>
            <w:hideMark/>
          </w:tcPr>
          <w:p w14:paraId="1CA91D6D" w14:textId="3B33450A" w:rsidR="00693A44" w:rsidRPr="00CE198A" w:rsidDel="00117745" w:rsidRDefault="002F28B2" w:rsidP="002F28B2">
            <w:pPr>
              <w:pStyle w:val="SCf3"/>
              <w:rPr>
                <w:del w:id="1815" w:author="Constantine Smirnov" w:date="2023-06-07T02:58:00Z"/>
                <w:sz w:val="28"/>
                <w:szCs w:val="28"/>
                <w:lang w:eastAsia="ru-RU"/>
              </w:rPr>
            </w:pPr>
            <w:del w:id="1816" w:author="Constantine Smirnov" w:date="2023-06-07T02:58:00Z">
              <w:r w:rsidRPr="00CE198A" w:rsidDel="00117745">
                <w:rPr>
                  <w:sz w:val="28"/>
                  <w:szCs w:val="28"/>
                  <w:lang w:eastAsia="ru-RU"/>
                </w:rPr>
                <w:delText xml:space="preserve">Обмен </w:delText>
              </w:r>
              <w:r w:rsidR="00693A44" w:rsidRPr="00CE198A" w:rsidDel="00117745">
                <w:rPr>
                  <w:sz w:val="28"/>
                  <w:szCs w:val="28"/>
                  <w:lang w:eastAsia="ru-RU"/>
                </w:rPr>
                <w:delText xml:space="preserve">сообщениями между </w:delText>
              </w:r>
              <w:r w:rsidR="00055645" w:rsidRPr="00CE198A" w:rsidDel="00117745">
                <w:rPr>
                  <w:sz w:val="28"/>
                  <w:szCs w:val="28"/>
                  <w:lang w:eastAsia="ru-RU"/>
                </w:rPr>
                <w:delText>Пользовател</w:delText>
              </w:r>
              <w:r w:rsidR="00693A44" w:rsidRPr="00CE198A" w:rsidDel="00117745">
                <w:rPr>
                  <w:sz w:val="28"/>
                  <w:szCs w:val="28"/>
                  <w:lang w:eastAsia="ru-RU"/>
                </w:rPr>
                <w:delText>ями</w:delText>
              </w:r>
            </w:del>
          </w:p>
        </w:tc>
      </w:tr>
    </w:tbl>
    <w:p w14:paraId="64ACE028" w14:textId="5431EC56" w:rsidR="00495971" w:rsidRPr="00CE198A" w:rsidRDefault="00495971" w:rsidP="005E580A">
      <w:pPr>
        <w:rPr>
          <w:sz w:val="28"/>
          <w:szCs w:val="28"/>
        </w:rPr>
      </w:pPr>
      <w:bookmarkStart w:id="1817" w:name="_Toc468725315"/>
      <w:bookmarkStart w:id="1818" w:name="_Toc468725325"/>
      <w:bookmarkStart w:id="1819" w:name="_Toc468725332"/>
      <w:bookmarkStart w:id="1820" w:name="_Toc468725338"/>
      <w:bookmarkStart w:id="1821" w:name="_Toc468725344"/>
      <w:bookmarkEnd w:id="1817"/>
      <w:bookmarkEnd w:id="1818"/>
      <w:bookmarkEnd w:id="1819"/>
      <w:bookmarkEnd w:id="1820"/>
      <w:bookmarkEnd w:id="1821"/>
      <w:r w:rsidRPr="00CE198A">
        <w:rPr>
          <w:sz w:val="28"/>
          <w:szCs w:val="28"/>
        </w:rPr>
        <w:t>Ц</w:t>
      </w:r>
      <w:r w:rsidR="005E580A" w:rsidRPr="00CE198A">
        <w:rPr>
          <w:sz w:val="28"/>
          <w:szCs w:val="28"/>
        </w:rPr>
        <w:t>елевая группа</w:t>
      </w:r>
      <w:del w:id="1822" w:author="Constantine Smirnov" w:date="2023-06-07T02:58:00Z">
        <w:r w:rsidR="005E580A" w:rsidRPr="00CE198A" w:rsidDel="0093227E">
          <w:rPr>
            <w:sz w:val="28"/>
            <w:szCs w:val="28"/>
          </w:rPr>
          <w:delText xml:space="preserve"> </w:delText>
        </w:r>
      </w:del>
      <w:ins w:id="1823" w:author="Constantine Smirnov" w:date="2023-06-07T02:58:00Z">
        <w:r w:rsidR="0093227E" w:rsidRPr="00CE198A">
          <w:rPr>
            <w:sz w:val="28"/>
            <w:szCs w:val="28"/>
            <w:lang w:val="en-US"/>
          </w:rPr>
          <w:t xml:space="preserve">: </w:t>
        </w:r>
      </w:ins>
      <w:del w:id="1824" w:author="Constantine Smirnov" w:date="2023-06-07T02:58:00Z">
        <w:r w:rsidR="006863E4" w:rsidRPr="00CE198A" w:rsidDel="0093227E">
          <w:rPr>
            <w:sz w:val="28"/>
            <w:szCs w:val="28"/>
          </w:rPr>
          <w:delText>—</w:delText>
        </w:r>
        <w:r w:rsidR="005E580A" w:rsidRPr="00CE198A" w:rsidDel="0093227E">
          <w:rPr>
            <w:sz w:val="28"/>
            <w:szCs w:val="28"/>
          </w:rPr>
          <w:delText xml:space="preserve"> </w:delText>
        </w:r>
        <w:r w:rsidR="00577839" w:rsidRPr="00CE198A" w:rsidDel="0093227E">
          <w:rPr>
            <w:sz w:val="28"/>
            <w:szCs w:val="28"/>
          </w:rPr>
          <w:delText>яхтсмены, арендаторы и шкиперы маломерных судов, туристы, прочие</w:delText>
        </w:r>
        <w:r w:rsidR="005E580A" w:rsidRPr="00CE198A" w:rsidDel="0093227E">
          <w:rPr>
            <w:sz w:val="28"/>
            <w:szCs w:val="28"/>
          </w:rPr>
          <w:delText xml:space="preserve"> </w:delText>
        </w:r>
        <w:r w:rsidR="00C10EB1" w:rsidRPr="00CE198A" w:rsidDel="0093227E">
          <w:rPr>
            <w:sz w:val="28"/>
            <w:szCs w:val="28"/>
          </w:rPr>
          <w:delText xml:space="preserve">лица, планирующие </w:delText>
        </w:r>
        <w:r w:rsidR="00B8019B" w:rsidRPr="00CE198A" w:rsidDel="0093227E">
          <w:rPr>
            <w:sz w:val="28"/>
            <w:szCs w:val="28"/>
          </w:rPr>
          <w:delText>путешествие или участие в регате</w:delText>
        </w:r>
      </w:del>
      <w:r w:rsidR="005E580A" w:rsidRPr="00CE198A">
        <w:rPr>
          <w:sz w:val="28"/>
          <w:szCs w:val="28"/>
        </w:rPr>
        <w:t>.</w:t>
      </w:r>
    </w:p>
    <w:p w14:paraId="2F7EA2AF" w14:textId="4EBBDE70" w:rsidR="00495971" w:rsidRPr="00CE198A" w:rsidDel="00E3246F" w:rsidRDefault="00495971" w:rsidP="005E580A">
      <w:pPr>
        <w:rPr>
          <w:del w:id="1825" w:author="Constantine Smirnov" w:date="2023-06-07T02:58:00Z"/>
          <w:sz w:val="28"/>
          <w:szCs w:val="28"/>
        </w:rPr>
      </w:pPr>
      <w:del w:id="1826" w:author="Constantine Smirnov" w:date="2023-06-07T02:58:00Z">
        <w:r w:rsidRPr="00CE198A" w:rsidDel="00E3246F">
          <w:rPr>
            <w:sz w:val="28"/>
            <w:szCs w:val="28"/>
          </w:rPr>
          <w:delText xml:space="preserve">Мобильные приложения должны распространяться через официальные магазины мобильных приложений производителей операционных систем </w:delText>
        </w:r>
        <w:r w:rsidRPr="00CE198A" w:rsidDel="00E3246F">
          <w:rPr>
            <w:sz w:val="28"/>
            <w:szCs w:val="28"/>
            <w:lang w:val="en-US"/>
          </w:rPr>
          <w:delText>Android</w:delText>
        </w:r>
        <w:r w:rsidRPr="00CE198A" w:rsidDel="00E3246F">
          <w:rPr>
            <w:sz w:val="28"/>
            <w:szCs w:val="28"/>
          </w:rPr>
          <w:delText xml:space="preserve"> и </w:delText>
        </w:r>
        <w:r w:rsidRPr="00CE198A" w:rsidDel="00E3246F">
          <w:rPr>
            <w:sz w:val="28"/>
            <w:szCs w:val="28"/>
            <w:lang w:val="en-US"/>
          </w:rPr>
          <w:delText>iOS</w:delText>
        </w:r>
        <w:r w:rsidRPr="00CE198A" w:rsidDel="00E3246F">
          <w:rPr>
            <w:sz w:val="28"/>
            <w:szCs w:val="28"/>
          </w:rPr>
          <w:delText>.</w:delText>
        </w:r>
      </w:del>
    </w:p>
    <w:p w14:paraId="1F03A4DA" w14:textId="70AA5B96" w:rsidR="00FD1ABB" w:rsidRPr="00CE198A" w:rsidRDefault="00FD1ABB" w:rsidP="005E580A">
      <w:pPr>
        <w:rPr>
          <w:sz w:val="28"/>
          <w:szCs w:val="28"/>
        </w:rPr>
      </w:pPr>
      <w:r w:rsidRPr="00CE198A">
        <w:rPr>
          <w:sz w:val="28"/>
          <w:szCs w:val="28"/>
        </w:rPr>
        <w:t>Требования к условиям эксплуатации определя</w:t>
      </w:r>
      <w:ins w:id="1827" w:author="Constantine Smirnov" w:date="2023-06-07T02:59:00Z">
        <w:r w:rsidR="008768AE" w:rsidRPr="00CE198A">
          <w:rPr>
            <w:sz w:val="28"/>
            <w:szCs w:val="28"/>
          </w:rPr>
          <w:t>е</w:t>
        </w:r>
      </w:ins>
      <w:del w:id="1828" w:author="Constantine Smirnov" w:date="2023-06-07T02:59:00Z">
        <w:r w:rsidRPr="00CE198A" w:rsidDel="008768AE">
          <w:rPr>
            <w:sz w:val="28"/>
            <w:szCs w:val="28"/>
          </w:rPr>
          <w:delText>ю</w:delText>
        </w:r>
      </w:del>
      <w:r w:rsidRPr="00CE198A">
        <w:rPr>
          <w:sz w:val="28"/>
          <w:szCs w:val="28"/>
        </w:rPr>
        <w:t xml:space="preserve">тся </w:t>
      </w:r>
      <w:ins w:id="1829" w:author="Constantine Smirnov" w:date="2023-06-07T02:58:00Z">
        <w:r w:rsidR="00E3246F" w:rsidRPr="00CE198A">
          <w:rPr>
            <w:sz w:val="28"/>
            <w:szCs w:val="28"/>
          </w:rPr>
          <w:t>заказчик</w:t>
        </w:r>
        <w:r w:rsidR="008768AE" w:rsidRPr="00CE198A">
          <w:rPr>
            <w:sz w:val="28"/>
            <w:szCs w:val="28"/>
          </w:rPr>
          <w:t>ом</w:t>
        </w:r>
      </w:ins>
      <w:del w:id="1830" w:author="Constantine Smirnov" w:date="2023-06-07T02:58:00Z">
        <w:r w:rsidRPr="00CE198A" w:rsidDel="00E3246F">
          <w:rPr>
            <w:sz w:val="28"/>
            <w:szCs w:val="28"/>
          </w:rPr>
          <w:delText>производителями Мобильных устройств, дополнительных требований не предъявляется</w:delText>
        </w:r>
      </w:del>
      <w:r w:rsidRPr="00CE198A">
        <w:rPr>
          <w:sz w:val="28"/>
          <w:szCs w:val="28"/>
        </w:rPr>
        <w:t>.</w:t>
      </w:r>
    </w:p>
    <w:p w14:paraId="26B7383C" w14:textId="7275DF2B" w:rsidR="00FD1ABB" w:rsidRPr="00CE198A" w:rsidRDefault="00FD1ABB" w:rsidP="005E580A">
      <w:pPr>
        <w:rPr>
          <w:sz w:val="28"/>
          <w:szCs w:val="28"/>
        </w:rPr>
      </w:pPr>
      <w:del w:id="1831" w:author="Constantine Smirnov" w:date="2023-06-07T02:59:00Z">
        <w:r w:rsidRPr="00CE198A" w:rsidDel="00FC32B0">
          <w:rPr>
            <w:sz w:val="28"/>
            <w:szCs w:val="28"/>
          </w:rPr>
          <w:delText>Требования к условиям окружающей среды определяются производителями Мобильных устройств, дополнительных требований не предъявляется.</w:delText>
        </w:r>
      </w:del>
    </w:p>
    <w:p w14:paraId="441A0CBF" w14:textId="26C66722" w:rsidR="00117FC5" w:rsidRPr="00CE198A" w:rsidRDefault="00117FC5" w:rsidP="00117FC5">
      <w:pPr>
        <w:pStyle w:val="2"/>
        <w:keepLines w:val="0"/>
        <w:ind w:left="576" w:hanging="576"/>
        <w:rPr>
          <w:rFonts w:ascii="Times New Roman" w:hAnsi="Times New Roman" w:cs="Times New Roman"/>
          <w:sz w:val="28"/>
          <w:szCs w:val="28"/>
        </w:rPr>
      </w:pPr>
      <w:bookmarkStart w:id="1832" w:name="_Toc477448459"/>
      <w:bookmarkStart w:id="1833" w:name="_Toc477536973"/>
      <w:bookmarkStart w:id="1834" w:name="_Toc468725353"/>
      <w:bookmarkStart w:id="1835" w:name="_Toc468725354"/>
      <w:bookmarkStart w:id="1836" w:name="_Toc444080558"/>
      <w:bookmarkStart w:id="1837" w:name="_Toc447141651"/>
      <w:bookmarkStart w:id="1838" w:name="_Toc479788734"/>
      <w:bookmarkStart w:id="1839" w:name="_Toc481488931"/>
      <w:bookmarkStart w:id="1840" w:name="_Toc481489567"/>
      <w:bookmarkEnd w:id="1832"/>
      <w:bookmarkEnd w:id="1833"/>
      <w:bookmarkEnd w:id="1834"/>
      <w:bookmarkEnd w:id="1835"/>
      <w:r w:rsidRPr="00CE198A">
        <w:rPr>
          <w:rFonts w:ascii="Times New Roman" w:hAnsi="Times New Roman" w:cs="Times New Roman"/>
          <w:sz w:val="28"/>
          <w:szCs w:val="28"/>
        </w:rPr>
        <w:t>Существующие проекты</w:t>
      </w:r>
      <w:bookmarkStart w:id="1841" w:name="_Toc468725351"/>
      <w:bookmarkEnd w:id="1836"/>
      <w:bookmarkEnd w:id="1837"/>
      <w:bookmarkEnd w:id="1838"/>
      <w:bookmarkEnd w:id="1839"/>
      <w:bookmarkEnd w:id="1840"/>
      <w:bookmarkEnd w:id="1841"/>
    </w:p>
    <w:p w14:paraId="1246A543" w14:textId="306FDEB6" w:rsidR="002E31A1" w:rsidRPr="00CE198A" w:rsidRDefault="00B850F9" w:rsidP="00015F4A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При разработке </w:t>
      </w:r>
      <w:del w:id="1842" w:author="Constantine Smirnov" w:date="2023-06-07T02:59:00Z">
        <w:r w:rsidR="008528BA" w:rsidRPr="00CE198A" w:rsidDel="00600987">
          <w:rPr>
            <w:sz w:val="28"/>
            <w:szCs w:val="28"/>
          </w:rPr>
          <w:delText xml:space="preserve">Мобильного </w:delText>
        </w:r>
      </w:del>
      <w:r w:rsidRPr="00CE198A">
        <w:rPr>
          <w:sz w:val="28"/>
          <w:szCs w:val="28"/>
        </w:rPr>
        <w:t xml:space="preserve">приложения необходимо учесть опыт эксплуатации следующих существующих </w:t>
      </w:r>
      <w:del w:id="1843" w:author="Constantine Smirnov" w:date="2023-06-07T02:59:00Z">
        <w:r w:rsidRPr="00CE198A" w:rsidDel="00600987">
          <w:rPr>
            <w:sz w:val="28"/>
            <w:szCs w:val="28"/>
          </w:rPr>
          <w:delText xml:space="preserve">мобильных </w:delText>
        </w:r>
      </w:del>
      <w:r w:rsidRPr="00CE198A">
        <w:rPr>
          <w:sz w:val="28"/>
          <w:szCs w:val="28"/>
        </w:rPr>
        <w:t xml:space="preserve">приложений </w:t>
      </w:r>
      <w:r w:rsidR="005B2854" w:rsidRPr="00CE198A">
        <w:rPr>
          <w:sz w:val="28"/>
          <w:szCs w:val="28"/>
        </w:rPr>
        <w:t>данной тематики</w:t>
      </w:r>
      <w:r w:rsidR="002E31A1" w:rsidRPr="00CE198A">
        <w:rPr>
          <w:sz w:val="28"/>
          <w:szCs w:val="28"/>
        </w:rPr>
        <w:t>.</w:t>
      </w:r>
      <w:r w:rsidR="0027693A" w:rsidRPr="00CE198A">
        <w:rPr>
          <w:sz w:val="28"/>
          <w:szCs w:val="28"/>
        </w:rPr>
        <w:t xml:space="preserve"> </w:t>
      </w:r>
      <w:r w:rsidR="006863E4" w:rsidRPr="00CE198A">
        <w:rPr>
          <w:sz w:val="28"/>
          <w:szCs w:val="28"/>
        </w:rPr>
        <w:t xml:space="preserve">Анализ конкурентов приведён в таблице </w:t>
      </w:r>
      <w:r w:rsidR="006863E4" w:rsidRPr="00CE198A">
        <w:rPr>
          <w:sz w:val="28"/>
          <w:szCs w:val="28"/>
        </w:rPr>
        <w:fldChar w:fldCharType="begin"/>
      </w:r>
      <w:r w:rsidR="006863E4" w:rsidRPr="00CE198A">
        <w:rPr>
          <w:sz w:val="28"/>
          <w:szCs w:val="28"/>
        </w:rPr>
        <w:instrText xml:space="preserve"> REF _Ref478669412 \h </w:instrText>
      </w:r>
      <w:r w:rsidR="006863E4" w:rsidRPr="00CE198A">
        <w:rPr>
          <w:sz w:val="28"/>
          <w:szCs w:val="28"/>
        </w:rPr>
      </w:r>
      <w:r w:rsidR="00CE198A" w:rsidRPr="00CE198A">
        <w:rPr>
          <w:sz w:val="28"/>
          <w:szCs w:val="28"/>
        </w:rPr>
        <w:instrText xml:space="preserve"> \* MERGEFORMAT </w:instrText>
      </w:r>
      <w:r w:rsidR="006863E4" w:rsidRPr="00CE198A">
        <w:rPr>
          <w:sz w:val="28"/>
          <w:szCs w:val="28"/>
        </w:rPr>
        <w:fldChar w:fldCharType="separate"/>
      </w:r>
      <w:r w:rsidR="00F07635" w:rsidRPr="00CE198A">
        <w:rPr>
          <w:noProof/>
          <w:sz w:val="28"/>
          <w:szCs w:val="28"/>
        </w:rPr>
        <w:t>4</w:t>
      </w:r>
      <w:r w:rsidR="006863E4" w:rsidRPr="00CE198A">
        <w:rPr>
          <w:sz w:val="28"/>
          <w:szCs w:val="28"/>
        </w:rPr>
        <w:fldChar w:fldCharType="end"/>
      </w:r>
      <w:r w:rsidR="006863E4" w:rsidRPr="00CE198A">
        <w:rPr>
          <w:sz w:val="28"/>
          <w:szCs w:val="28"/>
        </w:rPr>
        <w:t xml:space="preserve">. </w:t>
      </w:r>
    </w:p>
    <w:p w14:paraId="0AC17F9B" w14:textId="3D95BE19" w:rsidR="00015F4A" w:rsidRPr="00CE198A" w:rsidRDefault="00B24A81" w:rsidP="00015F4A">
      <w:pPr>
        <w:pStyle w:val="af"/>
        <w:rPr>
          <w:rFonts w:ascii="Times New Roman" w:hAnsi="Times New Roman" w:cs="Times New Roman"/>
          <w:sz w:val="28"/>
          <w:szCs w:val="28"/>
        </w:rPr>
      </w:pPr>
      <w:bookmarkStart w:id="1844" w:name="_Toc479788752"/>
      <w:bookmarkStart w:id="1845" w:name="_Toc481488949"/>
      <w:bookmarkStart w:id="1846" w:name="_Toc481489506"/>
      <w:r w:rsidRPr="00CE198A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begin"/>
      </w:r>
      <w:r w:rsidR="00000000" w:rsidRPr="00CE198A">
        <w:rPr>
          <w:rFonts w:ascii="Times New Roman" w:hAnsi="Times New Roman" w:cs="Times New Roman"/>
          <w:sz w:val="28"/>
          <w:szCs w:val="28"/>
        </w:rPr>
        <w:instrText xml:space="preserve"> SEQ Таблица \* ARABIC </w:instrTex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1847" w:name="_Ref478669412"/>
      <w:r w:rsidR="00015F4A" w:rsidRPr="00CE198A">
        <w:rPr>
          <w:rFonts w:ascii="Times New Roman" w:hAnsi="Times New Roman" w:cs="Times New Roman"/>
          <w:noProof/>
          <w:sz w:val="28"/>
          <w:szCs w:val="28"/>
        </w:rPr>
        <w:t>4</w:t>
      </w:r>
      <w:bookmarkEnd w:id="1847"/>
      <w:r w:rsidR="00000000" w:rsidRPr="00CE198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015F4A" w:rsidRPr="00CE198A">
        <w:rPr>
          <w:rFonts w:ascii="Times New Roman" w:hAnsi="Times New Roman" w:cs="Times New Roman"/>
          <w:noProof/>
          <w:sz w:val="28"/>
          <w:szCs w:val="28"/>
        </w:rPr>
        <w:br/>
      </w:r>
      <w:r w:rsidR="006863E4" w:rsidRPr="00CE198A">
        <w:rPr>
          <w:rFonts w:ascii="Times New Roman" w:hAnsi="Times New Roman" w:cs="Times New Roman"/>
          <w:sz w:val="28"/>
          <w:szCs w:val="28"/>
        </w:rPr>
        <w:t>А</w:t>
      </w:r>
      <w:r w:rsidR="00015F4A" w:rsidRPr="00CE198A">
        <w:rPr>
          <w:rFonts w:ascii="Times New Roman" w:hAnsi="Times New Roman" w:cs="Times New Roman"/>
          <w:sz w:val="28"/>
          <w:szCs w:val="28"/>
        </w:rPr>
        <w:t xml:space="preserve">нализ </w:t>
      </w:r>
      <w:r w:rsidR="006863E4" w:rsidRPr="00CE198A">
        <w:rPr>
          <w:rFonts w:ascii="Times New Roman" w:hAnsi="Times New Roman" w:cs="Times New Roman"/>
          <w:sz w:val="28"/>
          <w:szCs w:val="28"/>
        </w:rPr>
        <w:t>конкурентов</w:t>
      </w:r>
      <w:bookmarkEnd w:id="1844"/>
      <w:bookmarkEnd w:id="1845"/>
      <w:bookmarkEnd w:id="1846"/>
    </w:p>
    <w:tbl>
      <w:tblPr>
        <w:tblStyle w:val="SC9"/>
        <w:tblW w:w="5000" w:type="pct"/>
        <w:tblLayout w:type="fixed"/>
        <w:tblLook w:val="04A0" w:firstRow="1" w:lastRow="0" w:firstColumn="1" w:lastColumn="0" w:noHBand="0" w:noVBand="1"/>
      </w:tblPr>
      <w:tblGrid>
        <w:gridCol w:w="603"/>
        <w:gridCol w:w="1490"/>
        <w:gridCol w:w="2835"/>
        <w:gridCol w:w="13"/>
        <w:gridCol w:w="4629"/>
      </w:tblGrid>
      <w:tr w:rsidR="00B24A81" w:rsidRPr="00CE198A" w14:paraId="6DCACE96" w14:textId="77777777" w:rsidTr="00B04F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05"/>
          <w:tblHeader/>
        </w:trPr>
        <w:tc>
          <w:tcPr>
            <w:tcW w:w="603" w:type="dxa"/>
            <w:hideMark/>
          </w:tcPr>
          <w:p w14:paraId="3C492611" w14:textId="77777777" w:rsidR="00015F4A" w:rsidRPr="00CE198A" w:rsidRDefault="00015F4A" w:rsidP="00015F4A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№</w:t>
            </w:r>
          </w:p>
        </w:tc>
        <w:tc>
          <w:tcPr>
            <w:tcW w:w="1490" w:type="dxa"/>
            <w:hideMark/>
          </w:tcPr>
          <w:p w14:paraId="5D461BF6" w14:textId="34CE2DBB" w:rsidR="00015F4A" w:rsidRPr="00CE198A" w:rsidRDefault="00015F4A" w:rsidP="00015F4A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На</w:t>
            </w:r>
            <w:r w:rsidR="00B24A81" w:rsidRPr="00CE198A">
              <w:rPr>
                <w:rFonts w:ascii="Times New Roman" w:hAnsi="Times New Roman"/>
                <w:sz w:val="28"/>
                <w:szCs w:val="28"/>
              </w:rPr>
              <w:t>звание</w:t>
            </w:r>
            <w:del w:id="1848" w:author="Constantine Smirnov" w:date="2023-06-07T03:01:00Z">
              <w:r w:rsidRPr="00CE198A" w:rsidDel="00452681">
                <w:rPr>
                  <w:rFonts w:ascii="Times New Roman" w:hAnsi="Times New Roman"/>
                  <w:sz w:val="28"/>
                  <w:szCs w:val="28"/>
                </w:rPr>
                <w:delText xml:space="preserve"> мобильного</w:delText>
              </w:r>
            </w:del>
            <w:r w:rsidRPr="00CE198A">
              <w:rPr>
                <w:rFonts w:ascii="Times New Roman" w:hAnsi="Times New Roman"/>
                <w:sz w:val="28"/>
                <w:szCs w:val="28"/>
              </w:rPr>
              <w:t xml:space="preserve"> приложения</w:t>
            </w:r>
          </w:p>
        </w:tc>
        <w:tc>
          <w:tcPr>
            <w:tcW w:w="2848" w:type="dxa"/>
            <w:gridSpan w:val="2"/>
            <w:hideMark/>
          </w:tcPr>
          <w:p w14:paraId="65AB98A3" w14:textId="4F5D50F4" w:rsidR="00015F4A" w:rsidRPr="00CE198A" w:rsidRDefault="00015F4A" w:rsidP="00015F4A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Достоинства</w:t>
            </w:r>
          </w:p>
        </w:tc>
        <w:tc>
          <w:tcPr>
            <w:tcW w:w="4629" w:type="dxa"/>
            <w:hideMark/>
          </w:tcPr>
          <w:p w14:paraId="030B911E" w14:textId="6DCD4F81" w:rsidR="00015F4A" w:rsidRPr="00CE198A" w:rsidRDefault="00015F4A" w:rsidP="00015F4A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Недостатки</w:t>
            </w:r>
          </w:p>
        </w:tc>
      </w:tr>
      <w:tr w:rsidR="00015F4A" w:rsidRPr="00CE198A" w14:paraId="4FCD344A" w14:textId="77777777" w:rsidTr="00B04F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  <w:tblHeader/>
        </w:trPr>
        <w:tc>
          <w:tcPr>
            <w:tcW w:w="603" w:type="dxa"/>
            <w:hideMark/>
          </w:tcPr>
          <w:p w14:paraId="18645485" w14:textId="77777777" w:rsidR="00015F4A" w:rsidRPr="00CE198A" w:rsidRDefault="00015F4A" w:rsidP="00015F4A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490" w:type="dxa"/>
            <w:hideMark/>
          </w:tcPr>
          <w:p w14:paraId="5C0B3ED1" w14:textId="77777777" w:rsidR="00015F4A" w:rsidRPr="00CE198A" w:rsidRDefault="00015F4A" w:rsidP="00015F4A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848" w:type="dxa"/>
            <w:gridSpan w:val="2"/>
            <w:hideMark/>
          </w:tcPr>
          <w:p w14:paraId="3675C339" w14:textId="77777777" w:rsidR="00015F4A" w:rsidRPr="00CE198A" w:rsidRDefault="00015F4A" w:rsidP="00015F4A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4629" w:type="dxa"/>
            <w:hideMark/>
          </w:tcPr>
          <w:p w14:paraId="5ECF3FBE" w14:textId="77777777" w:rsidR="00015F4A" w:rsidRPr="00CE198A" w:rsidRDefault="00015F4A" w:rsidP="00015F4A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B36A11" w:rsidRPr="00CE198A" w14:paraId="475891D1" w14:textId="77777777" w:rsidTr="00B04F6A">
        <w:trPr>
          <w:trHeight w:val="391"/>
        </w:trPr>
        <w:tc>
          <w:tcPr>
            <w:tcW w:w="603" w:type="dxa"/>
          </w:tcPr>
          <w:p w14:paraId="193AD344" w14:textId="77777777" w:rsidR="00B36A11" w:rsidRPr="00CE198A" w:rsidRDefault="00B36A11" w:rsidP="008A3B5A">
            <w:pPr>
              <w:pStyle w:val="SC"/>
              <w:numPr>
                <w:ilvl w:val="0"/>
                <w:numId w:val="105"/>
              </w:numPr>
              <w:rPr>
                <w:sz w:val="28"/>
                <w:szCs w:val="28"/>
                <w:lang w:eastAsia="ru-RU"/>
              </w:rPr>
            </w:pPr>
          </w:p>
        </w:tc>
        <w:tc>
          <w:tcPr>
            <w:tcW w:w="1490" w:type="dxa"/>
          </w:tcPr>
          <w:p w14:paraId="00C78650" w14:textId="7FD07B6E" w:rsidR="00B36A11" w:rsidRPr="00CE198A" w:rsidRDefault="00B36A11" w:rsidP="00810A19">
            <w:pPr>
              <w:pStyle w:val="SC7"/>
              <w:rPr>
                <w:sz w:val="28"/>
                <w:szCs w:val="28"/>
                <w:lang w:val="en-US"/>
              </w:rPr>
            </w:pPr>
            <w:del w:id="1849" w:author="Constantine Smirnov" w:date="2023-06-07T03:01:00Z">
              <w:r w:rsidRPr="00CE198A" w:rsidDel="00452681">
                <w:rPr>
                  <w:sz w:val="28"/>
                  <w:szCs w:val="28"/>
                  <w:lang w:val="en-US"/>
                </w:rPr>
                <w:delText>WindGuru</w:delText>
              </w:r>
            </w:del>
          </w:p>
        </w:tc>
        <w:tc>
          <w:tcPr>
            <w:tcW w:w="2835" w:type="dxa"/>
          </w:tcPr>
          <w:p w14:paraId="1D10A718" w14:textId="3836174E" w:rsidR="00B36A11" w:rsidRPr="00CE198A" w:rsidDel="00452681" w:rsidRDefault="00B36A11" w:rsidP="00B36A11">
            <w:pPr>
              <w:pStyle w:val="SCf3"/>
              <w:rPr>
                <w:del w:id="1850" w:author="Constantine Smirnov" w:date="2023-06-07T03:01:00Z"/>
                <w:sz w:val="28"/>
                <w:szCs w:val="28"/>
                <w:lang w:eastAsia="ru-RU"/>
              </w:rPr>
            </w:pPr>
            <w:del w:id="1851" w:author="Constantine Smirnov" w:date="2023-06-07T03:01:00Z">
              <w:r w:rsidRPr="00CE198A" w:rsidDel="00452681">
                <w:rPr>
                  <w:sz w:val="28"/>
                  <w:szCs w:val="28"/>
                </w:rPr>
                <w:delText>Отображение прогноза погоды в табличном представлении;</w:delText>
              </w:r>
            </w:del>
          </w:p>
          <w:p w14:paraId="01785DCB" w14:textId="0764960A" w:rsidR="00B36A11" w:rsidRPr="00CE198A" w:rsidRDefault="00B36A11" w:rsidP="00B36A11">
            <w:pPr>
              <w:pStyle w:val="SCf3"/>
              <w:rPr>
                <w:sz w:val="28"/>
                <w:szCs w:val="28"/>
              </w:rPr>
            </w:pPr>
            <w:del w:id="1852" w:author="Constantine Smirnov" w:date="2023-06-07T03:01:00Z">
              <w:r w:rsidRPr="00CE198A" w:rsidDel="00452681">
                <w:rPr>
                  <w:sz w:val="28"/>
                  <w:szCs w:val="28"/>
                </w:rPr>
                <w:delText>Отображение метеограмм</w:delText>
              </w:r>
            </w:del>
          </w:p>
        </w:tc>
        <w:tc>
          <w:tcPr>
            <w:tcW w:w="4642" w:type="dxa"/>
            <w:gridSpan w:val="2"/>
          </w:tcPr>
          <w:p w14:paraId="1637F634" w14:textId="677E9B4C" w:rsidR="00B36A11" w:rsidRPr="00CE198A" w:rsidDel="00B04F6A" w:rsidRDefault="00B36A11" w:rsidP="00B36A11">
            <w:pPr>
              <w:pStyle w:val="SCf3"/>
              <w:rPr>
                <w:del w:id="1853" w:author="Constantine Smirnov" w:date="2023-06-07T03:01:00Z"/>
                <w:sz w:val="28"/>
                <w:szCs w:val="28"/>
                <w:lang w:eastAsia="ru-RU"/>
              </w:rPr>
            </w:pPr>
            <w:del w:id="1854" w:author="Constantine Smirnov" w:date="2023-06-07T03:01:00Z">
              <w:r w:rsidRPr="00CE198A" w:rsidDel="00B04F6A">
                <w:rPr>
                  <w:sz w:val="28"/>
                  <w:szCs w:val="28"/>
                </w:rPr>
                <w:delText>Интерфейс приложения неочевидный. Например, есть раздел для собственных точек, но непонятно, как добавлять в этот раздел;</w:delText>
              </w:r>
            </w:del>
          </w:p>
          <w:p w14:paraId="7BECE6A1" w14:textId="3A4F9504" w:rsidR="00B36A11" w:rsidRPr="00CE198A" w:rsidDel="00B04F6A" w:rsidRDefault="00B36A11" w:rsidP="00B36A11">
            <w:pPr>
              <w:pStyle w:val="SCf3"/>
              <w:rPr>
                <w:del w:id="1855" w:author="Constantine Smirnov" w:date="2023-06-07T03:01:00Z"/>
                <w:sz w:val="28"/>
                <w:szCs w:val="28"/>
                <w:lang w:eastAsia="ru-RU"/>
              </w:rPr>
            </w:pPr>
            <w:del w:id="1856" w:author="Constantine Smirnov" w:date="2023-06-07T03:01:00Z">
              <w:r w:rsidRPr="00CE198A" w:rsidDel="00B04F6A">
                <w:rPr>
                  <w:sz w:val="28"/>
                  <w:szCs w:val="28"/>
                  <w:lang w:eastAsia="ru-RU"/>
                </w:rPr>
                <w:delText>Нестабильная работа приложения. Например, есть функция определения местоположения Мобильного устройства, но она не работает;</w:delText>
              </w:r>
            </w:del>
          </w:p>
          <w:p w14:paraId="4A58A21A" w14:textId="20B26821" w:rsidR="00B36A11" w:rsidRPr="00CE198A" w:rsidDel="00B04F6A" w:rsidRDefault="00B36A11" w:rsidP="00B36A11">
            <w:pPr>
              <w:pStyle w:val="SCf3"/>
              <w:rPr>
                <w:del w:id="1857" w:author="Constantine Smirnov" w:date="2023-06-07T03:01:00Z"/>
                <w:sz w:val="28"/>
                <w:szCs w:val="28"/>
                <w:lang w:eastAsia="ru-RU"/>
              </w:rPr>
            </w:pPr>
            <w:del w:id="1858" w:author="Constantine Smirnov" w:date="2023-06-07T03:01:00Z">
              <w:r w:rsidRPr="00CE198A" w:rsidDel="00B04F6A">
                <w:rPr>
                  <w:sz w:val="28"/>
                  <w:szCs w:val="28"/>
                  <w:lang w:eastAsia="ru-RU"/>
                </w:rPr>
                <w:delText>Отсутствие возможности работы в офлайн режиме;</w:delText>
              </w:r>
            </w:del>
          </w:p>
          <w:p w14:paraId="01B2E71A" w14:textId="5E59B649" w:rsidR="00B36A11" w:rsidRPr="00CE198A" w:rsidRDefault="00B36A11" w:rsidP="00B36A11">
            <w:pPr>
              <w:pStyle w:val="SCf3"/>
              <w:rPr>
                <w:sz w:val="28"/>
                <w:szCs w:val="28"/>
              </w:rPr>
            </w:pPr>
            <w:del w:id="1859" w:author="Constantine Smirnov" w:date="2023-06-07T03:01:00Z">
              <w:r w:rsidRPr="00CE198A" w:rsidDel="00B04F6A">
                <w:rPr>
                  <w:sz w:val="28"/>
                  <w:szCs w:val="28"/>
                  <w:lang w:eastAsia="ru-RU"/>
                </w:rPr>
                <w:delText>Скудный функционал. По сути весь функционал заключается в просмотре прогноза в табличном представлении и в виде метеограммы для определённого списка точек.</w:delText>
              </w:r>
            </w:del>
          </w:p>
        </w:tc>
      </w:tr>
      <w:tr w:rsidR="00B24A81" w:rsidRPr="00CE198A" w:rsidDel="00600987" w14:paraId="67E7EC5A" w14:textId="0A56A974" w:rsidTr="00B04F6A">
        <w:trPr>
          <w:trHeight w:val="391"/>
          <w:del w:id="1860" w:author="Constantine Smirnov" w:date="2023-06-07T03:00:00Z"/>
        </w:trPr>
        <w:tc>
          <w:tcPr>
            <w:tcW w:w="603" w:type="dxa"/>
          </w:tcPr>
          <w:p w14:paraId="0E5BD3AD" w14:textId="556D7CDC" w:rsidR="00015F4A" w:rsidRPr="00CE198A" w:rsidDel="00600987" w:rsidRDefault="00015F4A" w:rsidP="00B9334C">
            <w:pPr>
              <w:pStyle w:val="SC"/>
              <w:rPr>
                <w:del w:id="1861" w:author="Constantine Smirnov" w:date="2023-06-07T03:00:00Z"/>
                <w:sz w:val="28"/>
                <w:szCs w:val="28"/>
                <w:lang w:eastAsia="ru-RU"/>
              </w:rPr>
            </w:pPr>
          </w:p>
        </w:tc>
        <w:tc>
          <w:tcPr>
            <w:tcW w:w="1490" w:type="dxa"/>
          </w:tcPr>
          <w:p w14:paraId="73D450B0" w14:textId="338B112F" w:rsidR="00015F4A" w:rsidRPr="00CE198A" w:rsidDel="00600987" w:rsidRDefault="00015F4A" w:rsidP="002F1ADA">
            <w:pPr>
              <w:pStyle w:val="SC7"/>
              <w:rPr>
                <w:del w:id="1862" w:author="Constantine Smirnov" w:date="2023-06-07T03:00:00Z"/>
                <w:sz w:val="28"/>
                <w:szCs w:val="28"/>
                <w:lang w:eastAsia="ru-RU"/>
              </w:rPr>
            </w:pPr>
            <w:del w:id="1863" w:author="Constantine Smirnov" w:date="2023-06-07T03:00:00Z">
              <w:r w:rsidRPr="00CE198A" w:rsidDel="00600987">
                <w:rPr>
                  <w:sz w:val="28"/>
                  <w:szCs w:val="28"/>
                  <w:lang w:val="en-US"/>
                </w:rPr>
                <w:delText>PocketGrib</w:delText>
              </w:r>
            </w:del>
          </w:p>
        </w:tc>
        <w:tc>
          <w:tcPr>
            <w:tcW w:w="2835" w:type="dxa"/>
          </w:tcPr>
          <w:p w14:paraId="61778453" w14:textId="1203EA98" w:rsidR="00015F4A" w:rsidRPr="00CE198A" w:rsidDel="00600987" w:rsidRDefault="00015F4A" w:rsidP="00015F4A">
            <w:pPr>
              <w:pStyle w:val="SCf3"/>
              <w:rPr>
                <w:del w:id="1864" w:author="Constantine Smirnov" w:date="2023-06-07T03:00:00Z"/>
                <w:sz w:val="28"/>
                <w:szCs w:val="28"/>
              </w:rPr>
            </w:pPr>
            <w:del w:id="1865" w:author="Constantine Smirnov" w:date="2023-06-07T03:00:00Z">
              <w:r w:rsidRPr="00CE198A" w:rsidDel="00600987">
                <w:rPr>
                  <w:sz w:val="28"/>
                  <w:szCs w:val="28"/>
                </w:rPr>
                <w:delText>Реализована работа в офлайн режиме;</w:delText>
              </w:r>
            </w:del>
          </w:p>
          <w:p w14:paraId="411C4795" w14:textId="591B546C" w:rsidR="00015F4A" w:rsidRPr="00CE198A" w:rsidDel="00600987" w:rsidRDefault="00015F4A" w:rsidP="00015F4A">
            <w:pPr>
              <w:pStyle w:val="SCf3"/>
              <w:rPr>
                <w:del w:id="1866" w:author="Constantine Smirnov" w:date="2023-06-07T03:00:00Z"/>
                <w:sz w:val="28"/>
                <w:szCs w:val="28"/>
              </w:rPr>
            </w:pPr>
            <w:del w:id="1867" w:author="Constantine Smirnov" w:date="2023-06-07T03:00:00Z">
              <w:r w:rsidRPr="00CE198A" w:rsidDel="00600987">
                <w:rPr>
                  <w:sz w:val="28"/>
                  <w:szCs w:val="28"/>
                </w:rPr>
                <w:delText>Присутствуют различные представления Метеоданных;</w:delText>
              </w:r>
            </w:del>
          </w:p>
          <w:p w14:paraId="33285CA9" w14:textId="15874B44" w:rsidR="00015F4A" w:rsidRPr="00CE198A" w:rsidDel="00600987" w:rsidRDefault="00015F4A" w:rsidP="00015F4A">
            <w:pPr>
              <w:pStyle w:val="SCf3"/>
              <w:rPr>
                <w:del w:id="1868" w:author="Constantine Smirnov" w:date="2023-06-07T03:00:00Z"/>
                <w:sz w:val="28"/>
                <w:szCs w:val="28"/>
                <w:lang w:eastAsia="ru-RU"/>
              </w:rPr>
            </w:pPr>
            <w:del w:id="1869" w:author="Constantine Smirnov" w:date="2023-06-07T03:00:00Z">
              <w:r w:rsidRPr="00CE198A" w:rsidDel="00600987">
                <w:rPr>
                  <w:sz w:val="28"/>
                  <w:szCs w:val="28"/>
                </w:rPr>
                <w:delText>Присутствует возможность просмотра метеопрогноза во времени</w:delText>
              </w:r>
            </w:del>
          </w:p>
        </w:tc>
        <w:tc>
          <w:tcPr>
            <w:tcW w:w="4642" w:type="dxa"/>
            <w:gridSpan w:val="2"/>
          </w:tcPr>
          <w:p w14:paraId="04C1BC0D" w14:textId="15A4BB18" w:rsidR="00015F4A" w:rsidRPr="00CE198A" w:rsidDel="00600987" w:rsidRDefault="00015F4A" w:rsidP="00015F4A">
            <w:pPr>
              <w:pStyle w:val="SCf3"/>
              <w:rPr>
                <w:del w:id="1870" w:author="Constantine Smirnov" w:date="2023-06-07T03:00:00Z"/>
                <w:sz w:val="28"/>
                <w:szCs w:val="28"/>
              </w:rPr>
            </w:pPr>
            <w:del w:id="1871" w:author="Constantine Smirnov" w:date="2023-06-07T03:00:00Z">
              <w:r w:rsidRPr="00CE198A" w:rsidDel="00600987">
                <w:rPr>
                  <w:sz w:val="28"/>
                  <w:szCs w:val="28"/>
                </w:rPr>
                <w:delText>Отсутствует возможность работы в онлайн режиме;</w:delText>
              </w:r>
            </w:del>
          </w:p>
          <w:p w14:paraId="17580250" w14:textId="68C0D482" w:rsidR="00015F4A" w:rsidRPr="00CE198A" w:rsidDel="00600987" w:rsidRDefault="00015F4A" w:rsidP="00015F4A">
            <w:pPr>
              <w:pStyle w:val="SCf3"/>
              <w:rPr>
                <w:del w:id="1872" w:author="Constantine Smirnov" w:date="2023-06-07T03:00:00Z"/>
                <w:sz w:val="28"/>
                <w:szCs w:val="28"/>
              </w:rPr>
            </w:pPr>
            <w:del w:id="1873" w:author="Constantine Smirnov" w:date="2023-06-07T03:00:00Z">
              <w:r w:rsidRPr="00CE198A" w:rsidDel="00600987">
                <w:rPr>
                  <w:sz w:val="28"/>
                  <w:szCs w:val="28"/>
                </w:rPr>
                <w:delText>Отсутствует возможность автоматического обновления загруженных фрагментов;</w:delText>
              </w:r>
            </w:del>
          </w:p>
          <w:p w14:paraId="265D6465" w14:textId="0ECEBF61" w:rsidR="00015F4A" w:rsidRPr="00CE198A" w:rsidDel="00600987" w:rsidRDefault="00015F4A" w:rsidP="00015F4A">
            <w:pPr>
              <w:pStyle w:val="SCf3"/>
              <w:rPr>
                <w:del w:id="1874" w:author="Constantine Smirnov" w:date="2023-06-07T03:00:00Z"/>
                <w:sz w:val="28"/>
                <w:szCs w:val="28"/>
              </w:rPr>
            </w:pPr>
            <w:del w:id="1875" w:author="Constantine Smirnov" w:date="2023-06-07T03:00:00Z">
              <w:r w:rsidRPr="00CE198A" w:rsidDel="00600987">
                <w:rPr>
                  <w:sz w:val="28"/>
                  <w:szCs w:val="28"/>
                </w:rPr>
                <w:delText>Плохо читаемый графический интерфейс: низкая контрастность, иконки нечёткие;</w:delText>
              </w:r>
            </w:del>
          </w:p>
          <w:p w14:paraId="67E14C68" w14:textId="44A4F1A2" w:rsidR="00015F4A" w:rsidRPr="00CE198A" w:rsidDel="00600987" w:rsidRDefault="00015F4A" w:rsidP="00015F4A">
            <w:pPr>
              <w:pStyle w:val="SCf3"/>
              <w:rPr>
                <w:del w:id="1876" w:author="Constantine Smirnov" w:date="2023-06-07T03:00:00Z"/>
                <w:sz w:val="28"/>
                <w:szCs w:val="28"/>
              </w:rPr>
            </w:pPr>
            <w:del w:id="1877" w:author="Constantine Smirnov" w:date="2023-06-07T03:00:00Z">
              <w:r w:rsidRPr="00CE198A" w:rsidDel="00600987">
                <w:rPr>
                  <w:sz w:val="28"/>
                  <w:szCs w:val="28"/>
                </w:rPr>
                <w:delText>Нет отображения других судов на карте;</w:delText>
              </w:r>
            </w:del>
          </w:p>
          <w:p w14:paraId="493D2A31" w14:textId="7561EA81" w:rsidR="00015F4A" w:rsidRPr="00CE198A" w:rsidDel="00600987" w:rsidRDefault="00015F4A" w:rsidP="00015F4A">
            <w:pPr>
              <w:pStyle w:val="SCf3"/>
              <w:rPr>
                <w:del w:id="1878" w:author="Constantine Smirnov" w:date="2023-06-07T03:00:00Z"/>
                <w:sz w:val="28"/>
                <w:szCs w:val="28"/>
              </w:rPr>
            </w:pPr>
            <w:del w:id="1879" w:author="Constantine Smirnov" w:date="2023-06-07T03:00:00Z">
              <w:r w:rsidRPr="00CE198A" w:rsidDel="00600987">
                <w:rPr>
                  <w:sz w:val="28"/>
                  <w:szCs w:val="28"/>
                </w:rPr>
                <w:delText>Нет отображения других пользователей на карте;</w:delText>
              </w:r>
            </w:del>
          </w:p>
          <w:p w14:paraId="4A886FAB" w14:textId="07874387" w:rsidR="00015F4A" w:rsidRPr="00CE198A" w:rsidDel="00600987" w:rsidRDefault="00015F4A" w:rsidP="00015F4A">
            <w:pPr>
              <w:pStyle w:val="SCf3"/>
              <w:rPr>
                <w:del w:id="1880" w:author="Constantine Smirnov" w:date="2023-06-07T03:00:00Z"/>
                <w:sz w:val="28"/>
                <w:szCs w:val="28"/>
              </w:rPr>
            </w:pPr>
            <w:del w:id="1881" w:author="Constantine Smirnov" w:date="2023-06-07T03:00:00Z">
              <w:r w:rsidRPr="00CE198A" w:rsidDel="00600987">
                <w:rPr>
                  <w:sz w:val="28"/>
                  <w:szCs w:val="28"/>
                </w:rPr>
                <w:delText>Отсутствует возможность предупредить других пользователей об опасности или, наоборот, рекомендовать безопасную или интересную точку на карте;</w:delText>
              </w:r>
            </w:del>
          </w:p>
          <w:p w14:paraId="2004817A" w14:textId="1A38A675" w:rsidR="00015F4A" w:rsidRPr="00CE198A" w:rsidDel="00600987" w:rsidRDefault="00015F4A" w:rsidP="00015F4A">
            <w:pPr>
              <w:pStyle w:val="SCf3"/>
              <w:rPr>
                <w:del w:id="1882" w:author="Constantine Smirnov" w:date="2023-06-07T03:00:00Z"/>
                <w:sz w:val="28"/>
                <w:szCs w:val="28"/>
                <w:lang w:eastAsia="ru-RU"/>
              </w:rPr>
            </w:pPr>
            <w:del w:id="1883" w:author="Constantine Smirnov" w:date="2023-06-07T03:00:00Z">
              <w:r w:rsidRPr="00CE198A" w:rsidDel="00600987">
                <w:rPr>
                  <w:sz w:val="28"/>
                  <w:szCs w:val="28"/>
                </w:rPr>
                <w:delText>Отсутствуют возможности коммуникации между пользователями</w:delText>
              </w:r>
            </w:del>
          </w:p>
        </w:tc>
      </w:tr>
      <w:tr w:rsidR="00015F4A" w:rsidRPr="00CE198A" w:rsidDel="00600987" w14:paraId="491FB072" w14:textId="4BE4968E" w:rsidTr="00B04F6A">
        <w:trPr>
          <w:trHeight w:val="391"/>
          <w:del w:id="1884" w:author="Constantine Smirnov" w:date="2023-06-07T03:00:00Z"/>
        </w:trPr>
        <w:tc>
          <w:tcPr>
            <w:tcW w:w="603" w:type="dxa"/>
          </w:tcPr>
          <w:p w14:paraId="47631A07" w14:textId="39AF7D8A" w:rsidR="00015F4A" w:rsidRPr="00CE198A" w:rsidDel="00600987" w:rsidRDefault="00015F4A" w:rsidP="004D5B06">
            <w:pPr>
              <w:pStyle w:val="SC"/>
              <w:rPr>
                <w:del w:id="1885" w:author="Constantine Smirnov" w:date="2023-06-07T03:00:00Z"/>
                <w:sz w:val="28"/>
                <w:szCs w:val="28"/>
                <w:lang w:eastAsia="ru-RU"/>
              </w:rPr>
            </w:pPr>
          </w:p>
        </w:tc>
        <w:tc>
          <w:tcPr>
            <w:tcW w:w="1490" w:type="dxa"/>
          </w:tcPr>
          <w:p w14:paraId="3FEA5682" w14:textId="0CBE9AAB" w:rsidR="00015F4A" w:rsidRPr="00CE198A" w:rsidDel="00600987" w:rsidRDefault="00015F4A" w:rsidP="002F1ADA">
            <w:pPr>
              <w:pStyle w:val="SC7"/>
              <w:rPr>
                <w:del w:id="1886" w:author="Constantine Smirnov" w:date="2023-06-07T03:00:00Z"/>
                <w:sz w:val="28"/>
                <w:szCs w:val="28"/>
                <w:lang w:val="en-US" w:eastAsia="ru-RU"/>
              </w:rPr>
            </w:pPr>
            <w:del w:id="1887" w:author="Constantine Smirnov" w:date="2023-06-07T03:00:00Z">
              <w:r w:rsidRPr="00CE198A" w:rsidDel="00600987">
                <w:rPr>
                  <w:sz w:val="28"/>
                  <w:szCs w:val="28"/>
                  <w:lang w:val="en-US"/>
                </w:rPr>
                <w:delText>Windy</w:delText>
              </w:r>
            </w:del>
          </w:p>
        </w:tc>
        <w:tc>
          <w:tcPr>
            <w:tcW w:w="2835" w:type="dxa"/>
          </w:tcPr>
          <w:p w14:paraId="5838098E" w14:textId="1FD4B2A2" w:rsidR="00015F4A" w:rsidRPr="00CE198A" w:rsidDel="00600987" w:rsidRDefault="00015F4A" w:rsidP="00B24A81">
            <w:pPr>
              <w:pStyle w:val="SCf3"/>
              <w:rPr>
                <w:del w:id="1888" w:author="Constantine Smirnov" w:date="2023-06-07T03:00:00Z"/>
                <w:sz w:val="28"/>
                <w:szCs w:val="28"/>
              </w:rPr>
            </w:pPr>
            <w:del w:id="1889" w:author="Constantine Smirnov" w:date="2023-06-07T03:00:00Z">
              <w:r w:rsidRPr="00CE198A" w:rsidDel="00600987">
                <w:rPr>
                  <w:sz w:val="28"/>
                  <w:szCs w:val="28"/>
                </w:rPr>
                <w:delText>Легко читаемое табличное представление Метеоданных с розой ветров;</w:delText>
              </w:r>
            </w:del>
          </w:p>
          <w:p w14:paraId="1C059C82" w14:textId="488F565E" w:rsidR="00015F4A" w:rsidRPr="00CE198A" w:rsidDel="00600987" w:rsidRDefault="00015F4A" w:rsidP="00B24A81">
            <w:pPr>
              <w:pStyle w:val="SCf3"/>
              <w:rPr>
                <w:del w:id="1890" w:author="Constantine Smirnov" w:date="2023-06-07T03:00:00Z"/>
                <w:sz w:val="28"/>
                <w:szCs w:val="28"/>
                <w:lang w:eastAsia="ru-RU"/>
              </w:rPr>
            </w:pPr>
            <w:del w:id="1891" w:author="Constantine Smirnov" w:date="2023-06-07T03:00:00Z">
              <w:r w:rsidRPr="00CE198A" w:rsidDel="00600987">
                <w:rPr>
                  <w:sz w:val="28"/>
                  <w:szCs w:val="28"/>
                </w:rPr>
                <w:delText>Возможность просмотра Метеоданных во времени</w:delText>
              </w:r>
            </w:del>
          </w:p>
        </w:tc>
        <w:tc>
          <w:tcPr>
            <w:tcW w:w="4642" w:type="dxa"/>
            <w:gridSpan w:val="2"/>
          </w:tcPr>
          <w:p w14:paraId="33FD1ECF" w14:textId="4FA31EE1" w:rsidR="00B24A81" w:rsidRPr="00CE198A" w:rsidDel="00600987" w:rsidRDefault="00B24A81" w:rsidP="00B24A81">
            <w:pPr>
              <w:pStyle w:val="SCf3"/>
              <w:rPr>
                <w:del w:id="1892" w:author="Constantine Smirnov" w:date="2023-06-07T03:00:00Z"/>
                <w:sz w:val="28"/>
                <w:szCs w:val="28"/>
              </w:rPr>
            </w:pPr>
            <w:del w:id="1893" w:author="Constantine Smirnov" w:date="2023-06-07T03:00:00Z">
              <w:r w:rsidRPr="00CE198A" w:rsidDel="00600987">
                <w:rPr>
                  <w:sz w:val="28"/>
                  <w:szCs w:val="28"/>
                </w:rPr>
                <w:delText>Неочевидны сценарии использования приложения;</w:delText>
              </w:r>
            </w:del>
          </w:p>
          <w:p w14:paraId="1093ABF1" w14:textId="3D7E1B66" w:rsidR="00B24A81" w:rsidRPr="00CE198A" w:rsidDel="00600987" w:rsidRDefault="00B24A81" w:rsidP="00B24A81">
            <w:pPr>
              <w:pStyle w:val="SCf3"/>
              <w:rPr>
                <w:del w:id="1894" w:author="Constantine Smirnov" w:date="2023-06-07T03:00:00Z"/>
                <w:sz w:val="28"/>
                <w:szCs w:val="28"/>
              </w:rPr>
            </w:pPr>
            <w:del w:id="1895" w:author="Constantine Smirnov" w:date="2023-06-07T03:00:00Z">
              <w:r w:rsidRPr="00CE198A" w:rsidDel="00600987">
                <w:rPr>
                  <w:sz w:val="28"/>
                  <w:szCs w:val="28"/>
                </w:rPr>
                <w:delText>Отсутствует в явном виде возможность использования в офлайн режиме;</w:delText>
              </w:r>
            </w:del>
          </w:p>
          <w:p w14:paraId="0C37EDA2" w14:textId="29966228" w:rsidR="00B24A81" w:rsidRPr="00CE198A" w:rsidDel="00600987" w:rsidRDefault="00B24A81" w:rsidP="00B24A81">
            <w:pPr>
              <w:pStyle w:val="SCf3"/>
              <w:rPr>
                <w:del w:id="1896" w:author="Constantine Smirnov" w:date="2023-06-07T03:00:00Z"/>
                <w:sz w:val="28"/>
                <w:szCs w:val="28"/>
              </w:rPr>
            </w:pPr>
            <w:del w:id="1897" w:author="Constantine Smirnov" w:date="2023-06-07T03:00:00Z">
              <w:r w:rsidRPr="00CE198A" w:rsidDel="00600987">
                <w:rPr>
                  <w:sz w:val="28"/>
                  <w:szCs w:val="28"/>
                </w:rPr>
                <w:delText>Нет отображения метеоусловий и прогноза на карте;</w:delText>
              </w:r>
            </w:del>
          </w:p>
          <w:p w14:paraId="58A4125A" w14:textId="06261292" w:rsidR="00B24A81" w:rsidRPr="00CE198A" w:rsidDel="00600987" w:rsidRDefault="00B24A81" w:rsidP="00B24A81">
            <w:pPr>
              <w:pStyle w:val="SCf3"/>
              <w:rPr>
                <w:del w:id="1898" w:author="Constantine Smirnov" w:date="2023-06-07T03:00:00Z"/>
                <w:sz w:val="28"/>
                <w:szCs w:val="28"/>
              </w:rPr>
            </w:pPr>
            <w:del w:id="1899" w:author="Constantine Smirnov" w:date="2023-06-07T03:00:00Z">
              <w:r w:rsidRPr="00CE198A" w:rsidDel="00600987">
                <w:rPr>
                  <w:sz w:val="28"/>
                  <w:szCs w:val="28"/>
                </w:rPr>
                <w:delText>Отсутствует возможность детального просмотра Метеоданных и прогноза в выбранной точке;</w:delText>
              </w:r>
            </w:del>
          </w:p>
          <w:p w14:paraId="2960F0DF" w14:textId="372A47FB" w:rsidR="00B24A81" w:rsidRPr="00CE198A" w:rsidDel="00600987" w:rsidRDefault="00B24A81" w:rsidP="00B24A81">
            <w:pPr>
              <w:pStyle w:val="SCf3"/>
              <w:rPr>
                <w:del w:id="1900" w:author="Constantine Smirnov" w:date="2023-06-07T03:00:00Z"/>
                <w:sz w:val="28"/>
                <w:szCs w:val="28"/>
              </w:rPr>
            </w:pPr>
            <w:del w:id="1901" w:author="Constantine Smirnov" w:date="2023-06-07T03:00:00Z">
              <w:r w:rsidRPr="00CE198A" w:rsidDel="00600987">
                <w:rPr>
                  <w:sz w:val="28"/>
                  <w:szCs w:val="28"/>
                </w:rPr>
                <w:delText>Нет отображения других судов на карте;</w:delText>
              </w:r>
            </w:del>
          </w:p>
          <w:p w14:paraId="07055D41" w14:textId="7AE023E2" w:rsidR="00B24A81" w:rsidRPr="00CE198A" w:rsidDel="00600987" w:rsidRDefault="00B24A81" w:rsidP="00B24A81">
            <w:pPr>
              <w:pStyle w:val="SCf3"/>
              <w:rPr>
                <w:del w:id="1902" w:author="Constantine Smirnov" w:date="2023-06-07T03:00:00Z"/>
                <w:sz w:val="28"/>
                <w:szCs w:val="28"/>
              </w:rPr>
            </w:pPr>
            <w:del w:id="1903" w:author="Constantine Smirnov" w:date="2023-06-07T03:00:00Z">
              <w:r w:rsidRPr="00CE198A" w:rsidDel="00600987">
                <w:rPr>
                  <w:sz w:val="28"/>
                  <w:szCs w:val="28"/>
                </w:rPr>
                <w:delText>Нет отображения других пользователей на карте;</w:delText>
              </w:r>
            </w:del>
          </w:p>
          <w:p w14:paraId="73D7299A" w14:textId="7D64CB6E" w:rsidR="00B24A81" w:rsidRPr="00CE198A" w:rsidDel="00600987" w:rsidRDefault="00B24A81" w:rsidP="00B24A81">
            <w:pPr>
              <w:pStyle w:val="SCf3"/>
              <w:rPr>
                <w:del w:id="1904" w:author="Constantine Smirnov" w:date="2023-06-07T03:00:00Z"/>
                <w:sz w:val="28"/>
                <w:szCs w:val="28"/>
              </w:rPr>
            </w:pPr>
            <w:del w:id="1905" w:author="Constantine Smirnov" w:date="2023-06-07T03:00:00Z">
              <w:r w:rsidRPr="00CE198A" w:rsidDel="00600987">
                <w:rPr>
                  <w:sz w:val="28"/>
                  <w:szCs w:val="28"/>
                </w:rPr>
                <w:delText>Отсутствует возможность предупредить других пользователей об опасности или, наоборот, рекомендовать безопасную или интересную точку на карте;</w:delText>
              </w:r>
            </w:del>
          </w:p>
          <w:p w14:paraId="1E51F48E" w14:textId="02492A33" w:rsidR="00015F4A" w:rsidRPr="00CE198A" w:rsidDel="00600987" w:rsidRDefault="00B24A81" w:rsidP="00B24A81">
            <w:pPr>
              <w:pStyle w:val="SCf3"/>
              <w:rPr>
                <w:del w:id="1906" w:author="Constantine Smirnov" w:date="2023-06-07T03:00:00Z"/>
                <w:sz w:val="28"/>
                <w:szCs w:val="28"/>
                <w:lang w:eastAsia="ru-RU"/>
              </w:rPr>
            </w:pPr>
            <w:del w:id="1907" w:author="Constantine Smirnov" w:date="2023-06-07T03:00:00Z">
              <w:r w:rsidRPr="00CE198A" w:rsidDel="00600987">
                <w:rPr>
                  <w:sz w:val="28"/>
                  <w:szCs w:val="28"/>
                </w:rPr>
                <w:delText>Отсутствуют возможности коммуникации между пользователями</w:delText>
              </w:r>
            </w:del>
          </w:p>
        </w:tc>
      </w:tr>
      <w:tr w:rsidR="00015F4A" w:rsidRPr="00CE198A" w:rsidDel="00600987" w14:paraId="123690A3" w14:textId="2F3796B3" w:rsidTr="00B04F6A">
        <w:trPr>
          <w:trHeight w:val="391"/>
          <w:del w:id="1908" w:author="Constantine Smirnov" w:date="2023-06-07T03:00:00Z"/>
        </w:trPr>
        <w:tc>
          <w:tcPr>
            <w:tcW w:w="603" w:type="dxa"/>
          </w:tcPr>
          <w:p w14:paraId="1494967F" w14:textId="1B70AFFD" w:rsidR="00015F4A" w:rsidRPr="00CE198A" w:rsidDel="00600987" w:rsidRDefault="00015F4A" w:rsidP="004D5B06">
            <w:pPr>
              <w:pStyle w:val="SC"/>
              <w:rPr>
                <w:del w:id="1909" w:author="Constantine Smirnov" w:date="2023-06-07T03:00:00Z"/>
                <w:sz w:val="28"/>
                <w:szCs w:val="28"/>
                <w:lang w:eastAsia="ru-RU"/>
              </w:rPr>
            </w:pPr>
          </w:p>
        </w:tc>
        <w:tc>
          <w:tcPr>
            <w:tcW w:w="1490" w:type="dxa"/>
          </w:tcPr>
          <w:p w14:paraId="235E4AD9" w14:textId="7616B9F9" w:rsidR="00015F4A" w:rsidRPr="00CE198A" w:rsidDel="00600987" w:rsidRDefault="00B36A11" w:rsidP="002F1ADA">
            <w:pPr>
              <w:pStyle w:val="SC7"/>
              <w:rPr>
                <w:del w:id="1910" w:author="Constantine Smirnov" w:date="2023-06-07T03:00:00Z"/>
                <w:sz w:val="28"/>
                <w:szCs w:val="28"/>
                <w:lang w:eastAsia="ru-RU"/>
              </w:rPr>
            </w:pPr>
            <w:del w:id="1911" w:author="Constantine Smirnov" w:date="2023-06-07T03:00:00Z">
              <w:r w:rsidRPr="00CE198A" w:rsidDel="00600987">
                <w:rPr>
                  <w:sz w:val="28"/>
                  <w:szCs w:val="28"/>
                  <w:lang w:eastAsia="ru-RU"/>
                </w:rPr>
                <w:delText>iG</w:delText>
              </w:r>
              <w:r w:rsidRPr="00CE198A" w:rsidDel="00600987">
                <w:rPr>
                  <w:sz w:val="28"/>
                  <w:szCs w:val="28"/>
                  <w:lang w:val="en-US" w:eastAsia="ru-RU"/>
                </w:rPr>
                <w:delText>RIB</w:delText>
              </w:r>
            </w:del>
          </w:p>
        </w:tc>
        <w:tc>
          <w:tcPr>
            <w:tcW w:w="2835" w:type="dxa"/>
          </w:tcPr>
          <w:p w14:paraId="753F4801" w14:textId="5B9105D0" w:rsidR="00B24A81" w:rsidRPr="00CE198A" w:rsidDel="00600987" w:rsidRDefault="00B24A81" w:rsidP="00B24A81">
            <w:pPr>
              <w:pStyle w:val="SCf3"/>
              <w:rPr>
                <w:del w:id="1912" w:author="Constantine Smirnov" w:date="2023-06-07T03:00:00Z"/>
                <w:sz w:val="28"/>
                <w:szCs w:val="28"/>
              </w:rPr>
            </w:pPr>
            <w:del w:id="1913" w:author="Constantine Smirnov" w:date="2023-06-07T03:00:00Z">
              <w:r w:rsidRPr="00CE198A" w:rsidDel="00600987">
                <w:rPr>
                  <w:sz w:val="28"/>
                  <w:szCs w:val="28"/>
                </w:rPr>
                <w:delText>Реализована работа в офлайн режиме;</w:delText>
              </w:r>
            </w:del>
          </w:p>
          <w:p w14:paraId="17BA455A" w14:textId="3288A90D" w:rsidR="00B24A81" w:rsidRPr="00CE198A" w:rsidDel="00600987" w:rsidRDefault="00B24A81" w:rsidP="00B24A81">
            <w:pPr>
              <w:pStyle w:val="SCf3"/>
              <w:rPr>
                <w:del w:id="1914" w:author="Constantine Smirnov" w:date="2023-06-07T03:00:00Z"/>
                <w:sz w:val="28"/>
                <w:szCs w:val="28"/>
              </w:rPr>
            </w:pPr>
            <w:del w:id="1915" w:author="Constantine Smirnov" w:date="2023-06-07T03:00:00Z">
              <w:r w:rsidRPr="00CE198A" w:rsidDel="00600987">
                <w:rPr>
                  <w:sz w:val="28"/>
                  <w:szCs w:val="28"/>
                </w:rPr>
                <w:delText>Присутствует возможность просмотра метеопрогноза во времени;</w:delText>
              </w:r>
            </w:del>
          </w:p>
          <w:p w14:paraId="736A3B76" w14:textId="469AC400" w:rsidR="00015F4A" w:rsidRPr="00CE198A" w:rsidDel="00600987" w:rsidRDefault="00B24A81" w:rsidP="00B24A81">
            <w:pPr>
              <w:pStyle w:val="SCf3"/>
              <w:rPr>
                <w:del w:id="1916" w:author="Constantine Smirnov" w:date="2023-06-07T03:00:00Z"/>
                <w:sz w:val="28"/>
                <w:szCs w:val="28"/>
                <w:lang w:eastAsia="ru-RU"/>
              </w:rPr>
            </w:pPr>
            <w:del w:id="1917" w:author="Constantine Smirnov" w:date="2023-06-07T03:00:00Z">
              <w:r w:rsidRPr="00CE198A" w:rsidDel="00600987">
                <w:rPr>
                  <w:sz w:val="28"/>
                  <w:szCs w:val="28"/>
                </w:rPr>
                <w:delText>Метеоданные наглядно представлены на карте</w:delText>
              </w:r>
            </w:del>
          </w:p>
        </w:tc>
        <w:tc>
          <w:tcPr>
            <w:tcW w:w="4642" w:type="dxa"/>
            <w:gridSpan w:val="2"/>
          </w:tcPr>
          <w:p w14:paraId="11A27765" w14:textId="3838DC69" w:rsidR="00B24A81" w:rsidRPr="00CE198A" w:rsidDel="00600987" w:rsidRDefault="00B24A81" w:rsidP="00B24A81">
            <w:pPr>
              <w:pStyle w:val="SCf3"/>
              <w:rPr>
                <w:del w:id="1918" w:author="Constantine Smirnov" w:date="2023-06-07T03:00:00Z"/>
                <w:sz w:val="28"/>
                <w:szCs w:val="28"/>
              </w:rPr>
            </w:pPr>
            <w:del w:id="1919" w:author="Constantine Smirnov" w:date="2023-06-07T03:00:00Z">
              <w:r w:rsidRPr="00CE198A" w:rsidDel="00600987">
                <w:rPr>
                  <w:sz w:val="28"/>
                  <w:szCs w:val="28"/>
                </w:rPr>
                <w:delText>Нет отображения метеоусловий в иных представлениях (табличное, роза ветров);</w:delText>
              </w:r>
            </w:del>
          </w:p>
          <w:p w14:paraId="20CB1909" w14:textId="76EE64C4" w:rsidR="00B24A81" w:rsidRPr="00CE198A" w:rsidDel="00600987" w:rsidRDefault="00B24A81" w:rsidP="00B24A81">
            <w:pPr>
              <w:pStyle w:val="SCf3"/>
              <w:rPr>
                <w:del w:id="1920" w:author="Constantine Smirnov" w:date="2023-06-07T03:00:00Z"/>
                <w:sz w:val="28"/>
                <w:szCs w:val="28"/>
              </w:rPr>
            </w:pPr>
            <w:del w:id="1921" w:author="Constantine Smirnov" w:date="2023-06-07T03:00:00Z">
              <w:r w:rsidRPr="00CE198A" w:rsidDel="00600987">
                <w:rPr>
                  <w:sz w:val="28"/>
                  <w:szCs w:val="28"/>
                </w:rPr>
                <w:delText>Нет возможности работы в режиме онлайн;</w:delText>
              </w:r>
            </w:del>
          </w:p>
          <w:p w14:paraId="2A8C42B7" w14:textId="3F92FA6D" w:rsidR="00B24A81" w:rsidRPr="00CE198A" w:rsidDel="00600987" w:rsidRDefault="00B24A81" w:rsidP="00B24A81">
            <w:pPr>
              <w:pStyle w:val="SCf3"/>
              <w:rPr>
                <w:del w:id="1922" w:author="Constantine Smirnov" w:date="2023-06-07T03:00:00Z"/>
                <w:sz w:val="28"/>
                <w:szCs w:val="28"/>
              </w:rPr>
            </w:pPr>
            <w:del w:id="1923" w:author="Constantine Smirnov" w:date="2023-06-07T03:00:00Z">
              <w:r w:rsidRPr="00CE198A" w:rsidDel="00600987">
                <w:rPr>
                  <w:sz w:val="28"/>
                  <w:szCs w:val="28"/>
                </w:rPr>
                <w:delText>Нет отображения других судов на карте;</w:delText>
              </w:r>
            </w:del>
          </w:p>
          <w:p w14:paraId="61E83527" w14:textId="3CF793DE" w:rsidR="00B24A81" w:rsidRPr="00CE198A" w:rsidDel="00600987" w:rsidRDefault="00B24A81" w:rsidP="00B24A81">
            <w:pPr>
              <w:pStyle w:val="SCf3"/>
              <w:rPr>
                <w:del w:id="1924" w:author="Constantine Smirnov" w:date="2023-06-07T03:00:00Z"/>
                <w:sz w:val="28"/>
                <w:szCs w:val="28"/>
              </w:rPr>
            </w:pPr>
            <w:del w:id="1925" w:author="Constantine Smirnov" w:date="2023-06-07T03:00:00Z">
              <w:r w:rsidRPr="00CE198A" w:rsidDel="00600987">
                <w:rPr>
                  <w:sz w:val="28"/>
                  <w:szCs w:val="28"/>
                </w:rPr>
                <w:delText>Нет отображения других пользователей на карте;</w:delText>
              </w:r>
            </w:del>
          </w:p>
          <w:p w14:paraId="244C0EBC" w14:textId="10DE421A" w:rsidR="00B24A81" w:rsidRPr="00CE198A" w:rsidDel="00600987" w:rsidRDefault="00B24A81" w:rsidP="00B24A81">
            <w:pPr>
              <w:pStyle w:val="SCf3"/>
              <w:rPr>
                <w:del w:id="1926" w:author="Constantine Smirnov" w:date="2023-06-07T03:00:00Z"/>
                <w:sz w:val="28"/>
                <w:szCs w:val="28"/>
              </w:rPr>
            </w:pPr>
            <w:del w:id="1927" w:author="Constantine Smirnov" w:date="2023-06-07T03:00:00Z">
              <w:r w:rsidRPr="00CE198A" w:rsidDel="00600987">
                <w:rPr>
                  <w:sz w:val="28"/>
                  <w:szCs w:val="28"/>
                </w:rPr>
                <w:delText>Отсутствует возможность предупредить других пользователей об опасности или, наоборот, рекомендовать безопасную или интересную точку на карте;</w:delText>
              </w:r>
            </w:del>
          </w:p>
          <w:p w14:paraId="4D781125" w14:textId="7C85AC80" w:rsidR="00015F4A" w:rsidRPr="00CE198A" w:rsidDel="00600987" w:rsidRDefault="00B24A81" w:rsidP="00B24A81">
            <w:pPr>
              <w:pStyle w:val="SCf3"/>
              <w:rPr>
                <w:del w:id="1928" w:author="Constantine Smirnov" w:date="2023-06-07T03:00:00Z"/>
                <w:sz w:val="28"/>
                <w:szCs w:val="28"/>
                <w:lang w:eastAsia="ru-RU"/>
              </w:rPr>
            </w:pPr>
            <w:del w:id="1929" w:author="Constantine Smirnov" w:date="2023-06-07T03:00:00Z">
              <w:r w:rsidRPr="00CE198A" w:rsidDel="00600987">
                <w:rPr>
                  <w:sz w:val="28"/>
                  <w:szCs w:val="28"/>
                </w:rPr>
                <w:delText>Отсутствуют возможности коммуникации между пользователями</w:delText>
              </w:r>
            </w:del>
          </w:p>
        </w:tc>
      </w:tr>
    </w:tbl>
    <w:p w14:paraId="1BCFC84E" w14:textId="77777777" w:rsidR="006863E4" w:rsidRPr="00CE198A" w:rsidRDefault="006863E4" w:rsidP="006863E4">
      <w:pPr>
        <w:rPr>
          <w:sz w:val="28"/>
          <w:szCs w:val="28"/>
        </w:rPr>
        <w:sectPr w:rsidR="006863E4" w:rsidRPr="00CE198A" w:rsidSect="005B43EC">
          <w:headerReference w:type="default" r:id="rId24"/>
          <w:footerReference w:type="default" r:id="rId25"/>
          <w:footnotePr>
            <w:numRestart w:val="eachPage"/>
          </w:footnotePr>
          <w:pgSz w:w="11906" w:h="16838" w:code="9"/>
          <w:pgMar w:top="1134" w:right="851" w:bottom="1701" w:left="1701" w:header="714" w:footer="703" w:gutter="0"/>
          <w:cols w:space="708"/>
          <w:docGrid w:linePitch="360"/>
        </w:sectPr>
      </w:pPr>
    </w:p>
    <w:p w14:paraId="548F6552" w14:textId="05C26498" w:rsidR="006863E4" w:rsidRPr="00CE198A" w:rsidRDefault="006863E4" w:rsidP="006863E4">
      <w:pPr>
        <w:pStyle w:val="af"/>
        <w:rPr>
          <w:rFonts w:ascii="Times New Roman" w:hAnsi="Times New Roman" w:cs="Times New Roman"/>
          <w:sz w:val="28"/>
          <w:szCs w:val="28"/>
        </w:rPr>
      </w:pPr>
      <w:bookmarkStart w:id="1933" w:name="_Toc479788753"/>
      <w:bookmarkStart w:id="1934" w:name="_Toc481488950"/>
      <w:bookmarkStart w:id="1935" w:name="_Toc481489507"/>
      <w:r w:rsidRPr="00CE198A"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begin"/>
      </w:r>
      <w:r w:rsidR="00000000" w:rsidRPr="00CE198A">
        <w:rPr>
          <w:rFonts w:ascii="Times New Roman" w:hAnsi="Times New Roman" w:cs="Times New Roman"/>
          <w:sz w:val="28"/>
          <w:szCs w:val="28"/>
        </w:rPr>
        <w:instrText xml:space="preserve"> SEQ Таблица \* ARABIC </w:instrTex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separate"/>
      </w:r>
      <w:r w:rsidR="00F07635" w:rsidRPr="00CE198A">
        <w:rPr>
          <w:rFonts w:ascii="Times New Roman" w:hAnsi="Times New Roman" w:cs="Times New Roman"/>
          <w:noProof/>
          <w:sz w:val="28"/>
          <w:szCs w:val="28"/>
        </w:rPr>
        <w:t>5</w:t>
      </w:r>
      <w:r w:rsidR="00000000" w:rsidRPr="00CE198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CE198A">
        <w:rPr>
          <w:rFonts w:ascii="Times New Roman" w:hAnsi="Times New Roman" w:cs="Times New Roman"/>
          <w:noProof/>
          <w:sz w:val="28"/>
          <w:szCs w:val="28"/>
        </w:rPr>
        <w:br/>
      </w:r>
      <w:r w:rsidRPr="00CE198A">
        <w:rPr>
          <w:rFonts w:ascii="Times New Roman" w:hAnsi="Times New Roman" w:cs="Times New Roman"/>
          <w:sz w:val="28"/>
          <w:szCs w:val="28"/>
        </w:rPr>
        <w:t>Сравнительный анализ Подсистемы и конкурентов</w:t>
      </w:r>
      <w:bookmarkEnd w:id="1933"/>
      <w:bookmarkEnd w:id="1934"/>
      <w:bookmarkEnd w:id="1935"/>
    </w:p>
    <w:tbl>
      <w:tblPr>
        <w:tblStyle w:val="SC9"/>
        <w:tblW w:w="5000" w:type="pct"/>
        <w:tblLayout w:type="fixed"/>
        <w:tblLook w:val="04A0" w:firstRow="1" w:lastRow="0" w:firstColumn="1" w:lastColumn="0" w:noHBand="0" w:noVBand="1"/>
      </w:tblPr>
      <w:tblGrid>
        <w:gridCol w:w="578"/>
        <w:gridCol w:w="2967"/>
        <w:gridCol w:w="3934"/>
        <w:gridCol w:w="1468"/>
        <w:gridCol w:w="1318"/>
        <w:gridCol w:w="1318"/>
        <w:gridCol w:w="1318"/>
        <w:gridCol w:w="1318"/>
      </w:tblGrid>
      <w:tr w:rsidR="006863E4" w:rsidRPr="00CE198A" w14:paraId="4C9AC68E" w14:textId="4D594CB5" w:rsidTr="006863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78" w:type="dxa"/>
            <w:hideMark/>
          </w:tcPr>
          <w:p w14:paraId="1C2EE869" w14:textId="77777777" w:rsidR="006863E4" w:rsidRPr="00CE198A" w:rsidRDefault="006863E4" w:rsidP="006863E4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№</w:t>
            </w:r>
          </w:p>
        </w:tc>
        <w:tc>
          <w:tcPr>
            <w:tcW w:w="2967" w:type="dxa"/>
          </w:tcPr>
          <w:p w14:paraId="4E96D404" w14:textId="0A4E3D91" w:rsidR="006863E4" w:rsidRPr="00CE198A" w:rsidRDefault="006863E4" w:rsidP="006863E4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 xml:space="preserve">Модуль </w:t>
            </w:r>
          </w:p>
        </w:tc>
        <w:tc>
          <w:tcPr>
            <w:tcW w:w="3934" w:type="dxa"/>
          </w:tcPr>
          <w:p w14:paraId="0B508F6C" w14:textId="7992F775" w:rsidR="006863E4" w:rsidRPr="00CE198A" w:rsidRDefault="006863E4" w:rsidP="006863E4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Функция</w:t>
            </w:r>
          </w:p>
        </w:tc>
        <w:tc>
          <w:tcPr>
            <w:tcW w:w="1468" w:type="dxa"/>
          </w:tcPr>
          <w:p w14:paraId="2C9AE047" w14:textId="60AB3564" w:rsidR="006863E4" w:rsidRPr="00CE198A" w:rsidRDefault="006863E4" w:rsidP="006863E4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Подсистема</w:t>
            </w:r>
          </w:p>
        </w:tc>
        <w:tc>
          <w:tcPr>
            <w:tcW w:w="1318" w:type="dxa"/>
          </w:tcPr>
          <w:p w14:paraId="36A00365" w14:textId="7A47D25D" w:rsidR="006863E4" w:rsidRPr="00CE198A" w:rsidRDefault="00600987" w:rsidP="006863E4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ins w:id="1936" w:author="Constantine Smirnov" w:date="2023-06-07T03:00:00Z">
              <w:r w:rsidRPr="00CE198A">
                <w:rPr>
                  <w:rFonts w:ascii="Times New Roman" w:hAnsi="Times New Roman"/>
                  <w:sz w:val="28"/>
                  <w:szCs w:val="28"/>
                </w:rPr>
                <w:t>значени1</w:t>
              </w:r>
            </w:ins>
            <w:del w:id="1937" w:author="Constantine Smirnov" w:date="2023-06-07T03:00:00Z">
              <w:r w:rsidR="006863E4" w:rsidRPr="00CE198A" w:rsidDel="00600987">
                <w:rPr>
                  <w:rFonts w:ascii="Times New Roman" w:hAnsi="Times New Roman"/>
                  <w:sz w:val="28"/>
                  <w:szCs w:val="28"/>
                  <w:lang w:val="en-US"/>
                </w:rPr>
                <w:delText>WindGuru</w:delText>
              </w:r>
            </w:del>
          </w:p>
        </w:tc>
        <w:tc>
          <w:tcPr>
            <w:tcW w:w="1318" w:type="dxa"/>
          </w:tcPr>
          <w:p w14:paraId="55064F72" w14:textId="65FAD1D5" w:rsidR="006863E4" w:rsidRPr="00CE198A" w:rsidRDefault="00600987" w:rsidP="006863E4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ins w:id="1938" w:author="Constantine Smirnov" w:date="2023-06-07T03:00:00Z">
              <w:r w:rsidRPr="00CE198A">
                <w:rPr>
                  <w:rFonts w:ascii="Times New Roman" w:hAnsi="Times New Roman"/>
                  <w:sz w:val="28"/>
                  <w:szCs w:val="28"/>
                </w:rPr>
                <w:t>Значение 2</w:t>
              </w:r>
            </w:ins>
            <w:del w:id="1939" w:author="Constantine Smirnov" w:date="2023-06-07T03:00:00Z">
              <w:r w:rsidR="006863E4" w:rsidRPr="00CE198A" w:rsidDel="00600987">
                <w:rPr>
                  <w:rFonts w:ascii="Times New Roman" w:hAnsi="Times New Roman"/>
                  <w:sz w:val="28"/>
                  <w:szCs w:val="28"/>
                  <w:lang w:val="en-US"/>
                </w:rPr>
                <w:delText>PocketGrib</w:delText>
              </w:r>
            </w:del>
          </w:p>
        </w:tc>
        <w:tc>
          <w:tcPr>
            <w:tcW w:w="1318" w:type="dxa"/>
          </w:tcPr>
          <w:p w14:paraId="001FFDCD" w14:textId="0FB963B1" w:rsidR="006863E4" w:rsidRPr="00CE198A" w:rsidRDefault="00600987" w:rsidP="006863E4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ins w:id="1940" w:author="Constantine Smirnov" w:date="2023-06-07T03:00:00Z">
              <w:r w:rsidRPr="00CE198A">
                <w:rPr>
                  <w:rFonts w:ascii="Times New Roman" w:hAnsi="Times New Roman"/>
                  <w:sz w:val="28"/>
                  <w:szCs w:val="28"/>
                </w:rPr>
                <w:t>Значение 3</w:t>
              </w:r>
            </w:ins>
            <w:del w:id="1941" w:author="Constantine Smirnov" w:date="2023-06-07T03:00:00Z">
              <w:r w:rsidR="006863E4" w:rsidRPr="00CE198A" w:rsidDel="00600987">
                <w:rPr>
                  <w:rFonts w:ascii="Times New Roman" w:hAnsi="Times New Roman"/>
                  <w:sz w:val="28"/>
                  <w:szCs w:val="28"/>
                  <w:lang w:val="en-US"/>
                </w:rPr>
                <w:delText>Windy</w:delText>
              </w:r>
            </w:del>
          </w:p>
        </w:tc>
        <w:tc>
          <w:tcPr>
            <w:tcW w:w="1318" w:type="dxa"/>
          </w:tcPr>
          <w:p w14:paraId="75E08BC6" w14:textId="16D40DC1" w:rsidR="006863E4" w:rsidRPr="00CE198A" w:rsidRDefault="00600987" w:rsidP="006863E4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ins w:id="1942" w:author="Constantine Smirnov" w:date="2023-06-07T03:00:00Z">
              <w:r w:rsidRPr="00CE198A">
                <w:rPr>
                  <w:rFonts w:ascii="Times New Roman" w:hAnsi="Times New Roman"/>
                  <w:sz w:val="28"/>
                  <w:szCs w:val="28"/>
                  <w:lang w:eastAsia="ru-RU"/>
                </w:rPr>
                <w:t>Значение 4</w:t>
              </w:r>
            </w:ins>
            <w:del w:id="1943" w:author="Constantine Smirnov" w:date="2023-06-07T03:00:00Z">
              <w:r w:rsidR="006863E4" w:rsidRPr="00CE198A" w:rsidDel="00600987">
                <w:rPr>
                  <w:rFonts w:ascii="Times New Roman" w:hAnsi="Times New Roman"/>
                  <w:sz w:val="28"/>
                  <w:szCs w:val="28"/>
                  <w:lang w:eastAsia="ru-RU"/>
                </w:rPr>
                <w:delText>iGrib</w:delText>
              </w:r>
            </w:del>
          </w:p>
        </w:tc>
      </w:tr>
      <w:tr w:rsidR="006863E4" w:rsidRPr="00CE198A" w14:paraId="2E919CCD" w14:textId="425F2AD5" w:rsidTr="006863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78" w:type="dxa"/>
            <w:hideMark/>
          </w:tcPr>
          <w:p w14:paraId="68C0095B" w14:textId="77777777" w:rsidR="006863E4" w:rsidRPr="00CE198A" w:rsidRDefault="006863E4" w:rsidP="006863E4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967" w:type="dxa"/>
            <w:hideMark/>
          </w:tcPr>
          <w:p w14:paraId="2A33C4BF" w14:textId="77777777" w:rsidR="006863E4" w:rsidRPr="00CE198A" w:rsidRDefault="006863E4" w:rsidP="006863E4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934" w:type="dxa"/>
            <w:hideMark/>
          </w:tcPr>
          <w:p w14:paraId="1F0FA151" w14:textId="77777777" w:rsidR="006863E4" w:rsidRPr="00CE198A" w:rsidRDefault="006863E4" w:rsidP="006863E4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468" w:type="dxa"/>
            <w:hideMark/>
          </w:tcPr>
          <w:p w14:paraId="35AC504E" w14:textId="77777777" w:rsidR="006863E4" w:rsidRPr="00CE198A" w:rsidRDefault="006863E4" w:rsidP="006863E4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318" w:type="dxa"/>
          </w:tcPr>
          <w:p w14:paraId="5F5930E5" w14:textId="117A7C9F" w:rsidR="006863E4" w:rsidRPr="00CE198A" w:rsidRDefault="006863E4" w:rsidP="006863E4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1318" w:type="dxa"/>
          </w:tcPr>
          <w:p w14:paraId="43DC7095" w14:textId="7BD3AFC4" w:rsidR="006863E4" w:rsidRPr="00CE198A" w:rsidRDefault="006863E4" w:rsidP="006863E4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1318" w:type="dxa"/>
          </w:tcPr>
          <w:p w14:paraId="6452B060" w14:textId="58691D70" w:rsidR="006863E4" w:rsidRPr="00CE198A" w:rsidRDefault="006863E4" w:rsidP="006863E4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1318" w:type="dxa"/>
          </w:tcPr>
          <w:p w14:paraId="57FB099D" w14:textId="6E5EBC5E" w:rsidR="006863E4" w:rsidRPr="00CE198A" w:rsidRDefault="006863E4" w:rsidP="006863E4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6863E4" w:rsidRPr="00CE198A" w14:paraId="04F1E265" w14:textId="54ACBCE0" w:rsidTr="006863E4">
        <w:trPr>
          <w:trHeight w:val="391"/>
        </w:trPr>
        <w:tc>
          <w:tcPr>
            <w:tcW w:w="578" w:type="dxa"/>
            <w:vMerge w:val="restart"/>
          </w:tcPr>
          <w:p w14:paraId="23391D7F" w14:textId="1A334531" w:rsidR="006863E4" w:rsidRPr="00CE198A" w:rsidRDefault="006863E4" w:rsidP="008A3B5A">
            <w:pPr>
              <w:pStyle w:val="SC"/>
              <w:numPr>
                <w:ilvl w:val="0"/>
                <w:numId w:val="105"/>
              </w:numPr>
              <w:rPr>
                <w:sz w:val="28"/>
                <w:szCs w:val="28"/>
                <w:lang w:eastAsia="ru-RU"/>
              </w:rPr>
            </w:pPr>
          </w:p>
        </w:tc>
        <w:tc>
          <w:tcPr>
            <w:tcW w:w="2967" w:type="dxa"/>
            <w:vMerge w:val="restart"/>
          </w:tcPr>
          <w:p w14:paraId="612D4D61" w14:textId="64D763B2" w:rsidR="006863E4" w:rsidRPr="00CE198A" w:rsidRDefault="006863E4" w:rsidP="00810A19">
            <w:pPr>
              <w:pStyle w:val="SC7"/>
              <w:rPr>
                <w:b/>
                <w:sz w:val="28"/>
                <w:szCs w:val="28"/>
              </w:rPr>
            </w:pPr>
            <w:del w:id="1944" w:author="Constantine Smirnov" w:date="2023-06-07T03:03:00Z">
              <w:r w:rsidRPr="00CE198A" w:rsidDel="00652CD9">
                <w:rPr>
                  <w:sz w:val="28"/>
                  <w:szCs w:val="28"/>
                </w:rPr>
                <w:delText>Карта</w:delText>
              </w:r>
            </w:del>
          </w:p>
        </w:tc>
        <w:tc>
          <w:tcPr>
            <w:tcW w:w="3934" w:type="dxa"/>
          </w:tcPr>
          <w:p w14:paraId="21FE5D94" w14:textId="0E9EF01F" w:rsidR="006863E4" w:rsidRPr="00CE198A" w:rsidRDefault="006863E4" w:rsidP="00810A19">
            <w:pPr>
              <w:pStyle w:val="SC7"/>
              <w:rPr>
                <w:b/>
                <w:bCs/>
                <w:sz w:val="28"/>
                <w:szCs w:val="28"/>
              </w:rPr>
            </w:pPr>
            <w:del w:id="1945" w:author="Constantine Smirnov" w:date="2023-06-07T03:03:00Z">
              <w:r w:rsidRPr="00CE198A" w:rsidDel="00652CD9">
                <w:rPr>
                  <w:sz w:val="28"/>
                  <w:szCs w:val="28"/>
                </w:rPr>
                <w:delText>Просмотр интересующего фрагмента карты с изменением масштаба</w:delText>
              </w:r>
            </w:del>
          </w:p>
        </w:tc>
        <w:tc>
          <w:tcPr>
            <w:tcW w:w="1468" w:type="dxa"/>
          </w:tcPr>
          <w:p w14:paraId="3658BA5A" w14:textId="347C5319" w:rsidR="006863E4" w:rsidRPr="00CE198A" w:rsidRDefault="006863E4" w:rsidP="00810A19">
            <w:pPr>
              <w:pStyle w:val="SCf4"/>
              <w:rPr>
                <w:sz w:val="28"/>
                <w:szCs w:val="28"/>
                <w:lang w:val="en-US"/>
              </w:rPr>
            </w:pPr>
            <w:r w:rsidRPr="00CE198A">
              <w:rPr>
                <w:sz w:val="28"/>
                <w:szCs w:val="28"/>
                <w:lang w:eastAsia="ru-RU"/>
              </w:rPr>
              <w:t>Да</w:t>
            </w:r>
            <w:ins w:id="1946" w:author="Constantine Smirnov" w:date="2023-06-07T03:02:00Z">
              <w:r w:rsidR="00BC4A05" w:rsidRPr="00CE198A">
                <w:rPr>
                  <w:sz w:val="28"/>
                  <w:szCs w:val="28"/>
                  <w:lang w:val="en-US" w:eastAsia="ru-RU"/>
                </w:rPr>
                <w:t>/</w:t>
              </w:r>
              <w:r w:rsidR="00BC4A05" w:rsidRPr="00CE198A">
                <w:rPr>
                  <w:sz w:val="28"/>
                  <w:szCs w:val="28"/>
                </w:rPr>
                <w:t xml:space="preserve"> Нет</w:t>
              </w:r>
            </w:ins>
          </w:p>
        </w:tc>
        <w:tc>
          <w:tcPr>
            <w:tcW w:w="1318" w:type="dxa"/>
          </w:tcPr>
          <w:p w14:paraId="031D1BA8" w14:textId="0FE4D09B" w:rsidR="006863E4" w:rsidRPr="00CE198A" w:rsidRDefault="00BC4A05" w:rsidP="00810A19">
            <w:pPr>
              <w:pStyle w:val="SCf4"/>
              <w:rPr>
                <w:sz w:val="28"/>
                <w:szCs w:val="28"/>
              </w:rPr>
            </w:pPr>
            <w:ins w:id="1947" w:author="Constantine Smirnov" w:date="2023-06-07T03:02:00Z">
              <w:r w:rsidRPr="00CE198A">
                <w:rPr>
                  <w:sz w:val="28"/>
                  <w:szCs w:val="28"/>
                  <w:lang w:eastAsia="ru-RU"/>
                </w:rPr>
                <w:t>Да</w:t>
              </w:r>
              <w:r w:rsidRPr="00CE198A">
                <w:rPr>
                  <w:sz w:val="28"/>
                  <w:szCs w:val="28"/>
                  <w:lang w:val="en-US" w:eastAsia="ru-RU"/>
                </w:rPr>
                <w:t>/</w:t>
              </w:r>
              <w:r w:rsidRPr="00CE198A">
                <w:rPr>
                  <w:sz w:val="28"/>
                  <w:szCs w:val="28"/>
                </w:rPr>
                <w:t xml:space="preserve"> Нет</w:t>
              </w:r>
            </w:ins>
            <w:del w:id="1948" w:author="Constantine Smirnov" w:date="2023-06-07T03:02:00Z">
              <w:r w:rsidR="006863E4" w:rsidRPr="00CE198A" w:rsidDel="00BC4A05">
                <w:rPr>
                  <w:sz w:val="28"/>
                  <w:szCs w:val="28"/>
                </w:rPr>
                <w:delText>Нет</w:delText>
              </w:r>
            </w:del>
          </w:p>
        </w:tc>
        <w:tc>
          <w:tcPr>
            <w:tcW w:w="1318" w:type="dxa"/>
          </w:tcPr>
          <w:p w14:paraId="4922E578" w14:textId="4CAC691E" w:rsidR="006863E4" w:rsidRPr="00CE198A" w:rsidRDefault="00BC4A05" w:rsidP="00810A19">
            <w:pPr>
              <w:pStyle w:val="SCf4"/>
              <w:rPr>
                <w:sz w:val="28"/>
                <w:szCs w:val="28"/>
              </w:rPr>
            </w:pPr>
            <w:ins w:id="1949" w:author="Constantine Smirnov" w:date="2023-06-07T03:02:00Z">
              <w:r w:rsidRPr="00CE198A">
                <w:rPr>
                  <w:sz w:val="28"/>
                  <w:szCs w:val="28"/>
                  <w:lang w:eastAsia="ru-RU"/>
                </w:rPr>
                <w:t>Да</w:t>
              </w:r>
              <w:r w:rsidRPr="00CE198A">
                <w:rPr>
                  <w:sz w:val="28"/>
                  <w:szCs w:val="28"/>
                  <w:lang w:val="en-US" w:eastAsia="ru-RU"/>
                </w:rPr>
                <w:t>/</w:t>
              </w:r>
              <w:r w:rsidRPr="00CE198A">
                <w:rPr>
                  <w:sz w:val="28"/>
                  <w:szCs w:val="28"/>
                </w:rPr>
                <w:t xml:space="preserve"> Нет</w:t>
              </w:r>
            </w:ins>
            <w:del w:id="1950" w:author="Constantine Smirnov" w:date="2023-06-07T03:02:00Z">
              <w:r w:rsidR="006863E4" w:rsidRPr="00CE198A" w:rsidDel="00BC4A05">
                <w:rPr>
                  <w:sz w:val="28"/>
                  <w:szCs w:val="28"/>
                </w:rPr>
                <w:delText>Да</w:delText>
              </w:r>
            </w:del>
          </w:p>
        </w:tc>
        <w:tc>
          <w:tcPr>
            <w:tcW w:w="1318" w:type="dxa"/>
          </w:tcPr>
          <w:p w14:paraId="1FD9D9C4" w14:textId="7304D1CE" w:rsidR="006863E4" w:rsidRPr="00CE198A" w:rsidRDefault="00BC4A05" w:rsidP="00810A19">
            <w:pPr>
              <w:pStyle w:val="SCf4"/>
              <w:rPr>
                <w:sz w:val="28"/>
                <w:szCs w:val="28"/>
              </w:rPr>
            </w:pPr>
            <w:ins w:id="1951" w:author="Constantine Smirnov" w:date="2023-06-07T03:03:00Z">
              <w:r w:rsidRPr="00CE198A">
                <w:rPr>
                  <w:sz w:val="28"/>
                  <w:szCs w:val="28"/>
                  <w:lang w:eastAsia="ru-RU"/>
                </w:rPr>
                <w:t>Да</w:t>
              </w:r>
              <w:r w:rsidRPr="00CE198A">
                <w:rPr>
                  <w:sz w:val="28"/>
                  <w:szCs w:val="28"/>
                  <w:lang w:val="en-US" w:eastAsia="ru-RU"/>
                </w:rPr>
                <w:t>/</w:t>
              </w:r>
              <w:r w:rsidRPr="00CE198A">
                <w:rPr>
                  <w:sz w:val="28"/>
                  <w:szCs w:val="28"/>
                </w:rPr>
                <w:t xml:space="preserve"> Нет</w:t>
              </w:r>
            </w:ins>
            <w:del w:id="1952" w:author="Constantine Smirnov" w:date="2023-06-07T03:03:00Z">
              <w:r w:rsidR="006863E4" w:rsidRPr="00CE198A" w:rsidDel="00BC4A05">
                <w:rPr>
                  <w:sz w:val="28"/>
                  <w:szCs w:val="28"/>
                </w:rPr>
                <w:delText>Да</w:delText>
              </w:r>
            </w:del>
          </w:p>
        </w:tc>
        <w:tc>
          <w:tcPr>
            <w:tcW w:w="1318" w:type="dxa"/>
          </w:tcPr>
          <w:p w14:paraId="01D6CC59" w14:textId="19D054DB" w:rsidR="006863E4" w:rsidRPr="00CE198A" w:rsidRDefault="00BC4A05" w:rsidP="00810A19">
            <w:pPr>
              <w:pStyle w:val="SCf4"/>
              <w:rPr>
                <w:sz w:val="28"/>
                <w:szCs w:val="28"/>
              </w:rPr>
            </w:pPr>
            <w:ins w:id="1953" w:author="Constantine Smirnov" w:date="2023-06-07T03:03:00Z">
              <w:r w:rsidRPr="00CE198A">
                <w:rPr>
                  <w:sz w:val="28"/>
                  <w:szCs w:val="28"/>
                  <w:lang w:eastAsia="ru-RU"/>
                </w:rPr>
                <w:t>Да</w:t>
              </w:r>
              <w:r w:rsidRPr="00CE198A">
                <w:rPr>
                  <w:sz w:val="28"/>
                  <w:szCs w:val="28"/>
                  <w:lang w:val="en-US" w:eastAsia="ru-RU"/>
                </w:rPr>
                <w:t>/</w:t>
              </w:r>
              <w:r w:rsidRPr="00CE198A">
                <w:rPr>
                  <w:sz w:val="28"/>
                  <w:szCs w:val="28"/>
                </w:rPr>
                <w:t xml:space="preserve"> Нет</w:t>
              </w:r>
            </w:ins>
            <w:del w:id="1954" w:author="Constantine Smirnov" w:date="2023-06-07T03:03:00Z">
              <w:r w:rsidR="006863E4" w:rsidRPr="00CE198A" w:rsidDel="00BC4A05">
                <w:rPr>
                  <w:sz w:val="28"/>
                  <w:szCs w:val="28"/>
                </w:rPr>
                <w:delText>Да</w:delText>
              </w:r>
            </w:del>
          </w:p>
        </w:tc>
      </w:tr>
      <w:tr w:rsidR="006863E4" w:rsidRPr="00CE198A" w14:paraId="114ED266" w14:textId="77777777" w:rsidTr="006863E4">
        <w:trPr>
          <w:trHeight w:val="391"/>
        </w:trPr>
        <w:tc>
          <w:tcPr>
            <w:tcW w:w="578" w:type="dxa"/>
            <w:vMerge/>
          </w:tcPr>
          <w:p w14:paraId="21C8E382" w14:textId="4CBE01D8" w:rsidR="006863E4" w:rsidRPr="00CE198A" w:rsidRDefault="006863E4" w:rsidP="00435BC5">
            <w:pPr>
              <w:pStyle w:val="SC"/>
              <w:rPr>
                <w:sz w:val="28"/>
                <w:szCs w:val="28"/>
                <w:lang w:eastAsia="ru-RU"/>
              </w:rPr>
            </w:pPr>
          </w:p>
        </w:tc>
        <w:tc>
          <w:tcPr>
            <w:tcW w:w="2967" w:type="dxa"/>
            <w:vMerge/>
          </w:tcPr>
          <w:p w14:paraId="32CCBF2E" w14:textId="77777777" w:rsidR="006863E4" w:rsidRPr="00CE198A" w:rsidRDefault="006863E4" w:rsidP="00810A19">
            <w:pPr>
              <w:pStyle w:val="SC7"/>
              <w:rPr>
                <w:sz w:val="28"/>
                <w:szCs w:val="28"/>
              </w:rPr>
            </w:pPr>
          </w:p>
        </w:tc>
        <w:tc>
          <w:tcPr>
            <w:tcW w:w="3934" w:type="dxa"/>
          </w:tcPr>
          <w:p w14:paraId="73CF1017" w14:textId="3BD52DE1" w:rsidR="006863E4" w:rsidRPr="00CE198A" w:rsidRDefault="006863E4" w:rsidP="00810A19">
            <w:pPr>
              <w:pStyle w:val="SC7"/>
              <w:rPr>
                <w:b/>
                <w:bCs/>
                <w:sz w:val="28"/>
                <w:szCs w:val="28"/>
              </w:rPr>
            </w:pPr>
            <w:del w:id="1955" w:author="Constantine Smirnov" w:date="2023-06-07T03:03:00Z">
              <w:r w:rsidRPr="00CE198A" w:rsidDel="00652CD9">
                <w:rPr>
                  <w:sz w:val="28"/>
                  <w:szCs w:val="28"/>
                </w:rPr>
                <w:delText>Переключение между дневным и ночным режимами просмотра</w:delText>
              </w:r>
            </w:del>
          </w:p>
        </w:tc>
        <w:tc>
          <w:tcPr>
            <w:tcW w:w="1468" w:type="dxa"/>
          </w:tcPr>
          <w:p w14:paraId="69A92E06" w14:textId="14F18D2A" w:rsidR="006863E4" w:rsidRPr="00CE198A" w:rsidRDefault="00BC4A05" w:rsidP="00810A19">
            <w:pPr>
              <w:pStyle w:val="SCf4"/>
              <w:rPr>
                <w:sz w:val="28"/>
                <w:szCs w:val="28"/>
              </w:rPr>
            </w:pPr>
            <w:ins w:id="1956" w:author="Constantine Smirnov" w:date="2023-06-07T03:02:00Z">
              <w:r w:rsidRPr="00CE198A">
                <w:rPr>
                  <w:sz w:val="28"/>
                  <w:szCs w:val="28"/>
                  <w:lang w:eastAsia="ru-RU"/>
                </w:rPr>
                <w:t>Да</w:t>
              </w:r>
              <w:r w:rsidRPr="00CE198A">
                <w:rPr>
                  <w:sz w:val="28"/>
                  <w:szCs w:val="28"/>
                  <w:lang w:val="en-US" w:eastAsia="ru-RU"/>
                </w:rPr>
                <w:t>/</w:t>
              </w:r>
              <w:r w:rsidRPr="00CE198A">
                <w:rPr>
                  <w:sz w:val="28"/>
                  <w:szCs w:val="28"/>
                </w:rPr>
                <w:t xml:space="preserve"> Нет</w:t>
              </w:r>
            </w:ins>
            <w:del w:id="1957" w:author="Constantine Smirnov" w:date="2023-06-07T03:02:00Z">
              <w:r w:rsidR="006863E4" w:rsidRPr="00CE198A" w:rsidDel="00BC4A05">
                <w:rPr>
                  <w:sz w:val="28"/>
                  <w:szCs w:val="28"/>
                  <w:lang w:eastAsia="ru-RU"/>
                </w:rPr>
                <w:delText>Да</w:delText>
              </w:r>
            </w:del>
          </w:p>
        </w:tc>
        <w:tc>
          <w:tcPr>
            <w:tcW w:w="1318" w:type="dxa"/>
          </w:tcPr>
          <w:p w14:paraId="1A579D22" w14:textId="616C470D" w:rsidR="006863E4" w:rsidRPr="00CE198A" w:rsidRDefault="00BC4A05" w:rsidP="00810A19">
            <w:pPr>
              <w:pStyle w:val="SCf4"/>
              <w:rPr>
                <w:sz w:val="28"/>
                <w:szCs w:val="28"/>
              </w:rPr>
            </w:pPr>
            <w:ins w:id="1958" w:author="Constantine Smirnov" w:date="2023-06-07T03:02:00Z">
              <w:r w:rsidRPr="00CE198A">
                <w:rPr>
                  <w:sz w:val="28"/>
                  <w:szCs w:val="28"/>
                  <w:lang w:eastAsia="ru-RU"/>
                </w:rPr>
                <w:t>Да</w:t>
              </w:r>
              <w:r w:rsidRPr="00CE198A">
                <w:rPr>
                  <w:sz w:val="28"/>
                  <w:szCs w:val="28"/>
                  <w:lang w:val="en-US" w:eastAsia="ru-RU"/>
                </w:rPr>
                <w:t>/</w:t>
              </w:r>
              <w:r w:rsidRPr="00CE198A">
                <w:rPr>
                  <w:sz w:val="28"/>
                  <w:szCs w:val="28"/>
                </w:rPr>
                <w:t xml:space="preserve"> Нет</w:t>
              </w:r>
            </w:ins>
            <w:del w:id="1959" w:author="Constantine Smirnov" w:date="2023-06-07T03:02:00Z">
              <w:r w:rsidR="006863E4" w:rsidRPr="00CE198A" w:rsidDel="00BC4A05">
                <w:rPr>
                  <w:sz w:val="28"/>
                  <w:szCs w:val="28"/>
                </w:rPr>
                <w:delText>Нет</w:delText>
              </w:r>
            </w:del>
          </w:p>
        </w:tc>
        <w:tc>
          <w:tcPr>
            <w:tcW w:w="1318" w:type="dxa"/>
          </w:tcPr>
          <w:p w14:paraId="2E33EBFB" w14:textId="00BD462B" w:rsidR="006863E4" w:rsidRPr="00CE198A" w:rsidRDefault="00BC4A05" w:rsidP="00810A19">
            <w:pPr>
              <w:pStyle w:val="SCf4"/>
              <w:rPr>
                <w:sz w:val="28"/>
                <w:szCs w:val="28"/>
              </w:rPr>
            </w:pPr>
            <w:ins w:id="1960" w:author="Constantine Smirnov" w:date="2023-06-07T03:02:00Z">
              <w:r w:rsidRPr="00CE198A">
                <w:rPr>
                  <w:sz w:val="28"/>
                  <w:szCs w:val="28"/>
                  <w:lang w:eastAsia="ru-RU"/>
                </w:rPr>
                <w:t>Да</w:t>
              </w:r>
              <w:r w:rsidRPr="00CE198A">
                <w:rPr>
                  <w:sz w:val="28"/>
                  <w:szCs w:val="28"/>
                  <w:lang w:val="en-US" w:eastAsia="ru-RU"/>
                </w:rPr>
                <w:t>/</w:t>
              </w:r>
              <w:r w:rsidRPr="00CE198A">
                <w:rPr>
                  <w:sz w:val="28"/>
                  <w:szCs w:val="28"/>
                </w:rPr>
                <w:t xml:space="preserve"> Нет</w:t>
              </w:r>
            </w:ins>
            <w:del w:id="1961" w:author="Constantine Smirnov" w:date="2023-06-07T03:02:00Z">
              <w:r w:rsidR="006863E4" w:rsidRPr="00CE198A" w:rsidDel="00BC4A05">
                <w:rPr>
                  <w:sz w:val="28"/>
                  <w:szCs w:val="28"/>
                </w:rPr>
                <w:delText>Нет</w:delText>
              </w:r>
            </w:del>
          </w:p>
        </w:tc>
        <w:tc>
          <w:tcPr>
            <w:tcW w:w="1318" w:type="dxa"/>
          </w:tcPr>
          <w:p w14:paraId="18F0D2BA" w14:textId="231394B4" w:rsidR="006863E4" w:rsidRPr="00CE198A" w:rsidRDefault="00BC4A05" w:rsidP="00810A19">
            <w:pPr>
              <w:pStyle w:val="SCf4"/>
              <w:rPr>
                <w:sz w:val="28"/>
                <w:szCs w:val="28"/>
              </w:rPr>
            </w:pPr>
            <w:ins w:id="1962" w:author="Constantine Smirnov" w:date="2023-06-07T03:03:00Z">
              <w:r w:rsidRPr="00CE198A">
                <w:rPr>
                  <w:sz w:val="28"/>
                  <w:szCs w:val="28"/>
                  <w:lang w:eastAsia="ru-RU"/>
                </w:rPr>
                <w:t>Да</w:t>
              </w:r>
              <w:r w:rsidRPr="00CE198A">
                <w:rPr>
                  <w:sz w:val="28"/>
                  <w:szCs w:val="28"/>
                  <w:lang w:val="en-US" w:eastAsia="ru-RU"/>
                </w:rPr>
                <w:t>/</w:t>
              </w:r>
              <w:r w:rsidRPr="00CE198A">
                <w:rPr>
                  <w:sz w:val="28"/>
                  <w:szCs w:val="28"/>
                </w:rPr>
                <w:t xml:space="preserve"> Нет</w:t>
              </w:r>
            </w:ins>
            <w:del w:id="1963" w:author="Constantine Smirnov" w:date="2023-06-07T03:03:00Z">
              <w:r w:rsidR="006863E4" w:rsidRPr="00CE198A" w:rsidDel="00BC4A05">
                <w:rPr>
                  <w:sz w:val="28"/>
                  <w:szCs w:val="28"/>
                </w:rPr>
                <w:delText>Да</w:delText>
              </w:r>
            </w:del>
          </w:p>
        </w:tc>
        <w:tc>
          <w:tcPr>
            <w:tcW w:w="1318" w:type="dxa"/>
          </w:tcPr>
          <w:p w14:paraId="69D0FB8A" w14:textId="791A2EB9" w:rsidR="006863E4" w:rsidRPr="00CE198A" w:rsidRDefault="00BC4A05" w:rsidP="00810A19">
            <w:pPr>
              <w:pStyle w:val="SCf4"/>
              <w:rPr>
                <w:sz w:val="28"/>
                <w:szCs w:val="28"/>
              </w:rPr>
            </w:pPr>
            <w:ins w:id="1964" w:author="Constantine Smirnov" w:date="2023-06-07T03:03:00Z">
              <w:r w:rsidRPr="00CE198A">
                <w:rPr>
                  <w:sz w:val="28"/>
                  <w:szCs w:val="28"/>
                  <w:lang w:eastAsia="ru-RU"/>
                </w:rPr>
                <w:t>Да</w:t>
              </w:r>
              <w:r w:rsidRPr="00CE198A">
                <w:rPr>
                  <w:sz w:val="28"/>
                  <w:szCs w:val="28"/>
                  <w:lang w:val="en-US" w:eastAsia="ru-RU"/>
                </w:rPr>
                <w:t>/</w:t>
              </w:r>
              <w:r w:rsidRPr="00CE198A">
                <w:rPr>
                  <w:sz w:val="28"/>
                  <w:szCs w:val="28"/>
                </w:rPr>
                <w:t xml:space="preserve"> Нет</w:t>
              </w:r>
            </w:ins>
            <w:del w:id="1965" w:author="Constantine Smirnov" w:date="2023-06-07T03:03:00Z">
              <w:r w:rsidR="006863E4" w:rsidRPr="00CE198A" w:rsidDel="00BC4A05">
                <w:rPr>
                  <w:sz w:val="28"/>
                  <w:szCs w:val="28"/>
                </w:rPr>
                <w:delText>Нет</w:delText>
              </w:r>
            </w:del>
          </w:p>
        </w:tc>
      </w:tr>
      <w:tr w:rsidR="006863E4" w:rsidRPr="00CE198A" w14:paraId="28B54F26" w14:textId="77777777" w:rsidTr="006863E4">
        <w:trPr>
          <w:trHeight w:val="391"/>
        </w:trPr>
        <w:tc>
          <w:tcPr>
            <w:tcW w:w="578" w:type="dxa"/>
            <w:vMerge/>
          </w:tcPr>
          <w:p w14:paraId="675C4B70" w14:textId="5D344256" w:rsidR="006863E4" w:rsidRPr="00CE198A" w:rsidRDefault="006863E4" w:rsidP="00435BC5">
            <w:pPr>
              <w:pStyle w:val="SC"/>
              <w:rPr>
                <w:sz w:val="28"/>
                <w:szCs w:val="28"/>
                <w:lang w:eastAsia="ru-RU"/>
              </w:rPr>
            </w:pPr>
          </w:p>
        </w:tc>
        <w:tc>
          <w:tcPr>
            <w:tcW w:w="2967" w:type="dxa"/>
            <w:vMerge/>
          </w:tcPr>
          <w:p w14:paraId="5AC6FA1A" w14:textId="77777777" w:rsidR="006863E4" w:rsidRPr="00CE198A" w:rsidRDefault="006863E4" w:rsidP="00810A19">
            <w:pPr>
              <w:pStyle w:val="SC7"/>
              <w:rPr>
                <w:sz w:val="28"/>
                <w:szCs w:val="28"/>
              </w:rPr>
            </w:pPr>
          </w:p>
        </w:tc>
        <w:tc>
          <w:tcPr>
            <w:tcW w:w="3934" w:type="dxa"/>
          </w:tcPr>
          <w:p w14:paraId="1E759F4C" w14:textId="0E11083D" w:rsidR="006863E4" w:rsidRPr="00CE198A" w:rsidRDefault="006863E4" w:rsidP="00810A19">
            <w:pPr>
              <w:pStyle w:val="SC7"/>
              <w:rPr>
                <w:b/>
                <w:bCs/>
                <w:sz w:val="28"/>
                <w:szCs w:val="28"/>
              </w:rPr>
            </w:pPr>
            <w:del w:id="1966" w:author="Constantine Smirnov" w:date="2023-06-07T03:03:00Z">
              <w:r w:rsidRPr="00CE198A" w:rsidDel="00652CD9">
                <w:rPr>
                  <w:sz w:val="28"/>
                  <w:szCs w:val="28"/>
                </w:rPr>
                <w:delText>Отображение местоположения мобильного устройства на карте</w:delText>
              </w:r>
            </w:del>
          </w:p>
        </w:tc>
        <w:tc>
          <w:tcPr>
            <w:tcW w:w="1468" w:type="dxa"/>
          </w:tcPr>
          <w:p w14:paraId="216CF702" w14:textId="0658CAD7" w:rsidR="006863E4" w:rsidRPr="00CE198A" w:rsidRDefault="00BC4A05" w:rsidP="00810A19">
            <w:pPr>
              <w:pStyle w:val="SCf4"/>
              <w:rPr>
                <w:sz w:val="28"/>
                <w:szCs w:val="28"/>
              </w:rPr>
            </w:pPr>
            <w:ins w:id="1967" w:author="Constantine Smirnov" w:date="2023-06-07T03:02:00Z">
              <w:r w:rsidRPr="00CE198A">
                <w:rPr>
                  <w:sz w:val="28"/>
                  <w:szCs w:val="28"/>
                  <w:lang w:eastAsia="ru-RU"/>
                </w:rPr>
                <w:t>Да</w:t>
              </w:r>
              <w:r w:rsidRPr="00CE198A">
                <w:rPr>
                  <w:sz w:val="28"/>
                  <w:szCs w:val="28"/>
                  <w:lang w:val="en-US" w:eastAsia="ru-RU"/>
                </w:rPr>
                <w:t>/</w:t>
              </w:r>
              <w:r w:rsidRPr="00CE198A">
                <w:rPr>
                  <w:sz w:val="28"/>
                  <w:szCs w:val="28"/>
                </w:rPr>
                <w:t xml:space="preserve"> Нет</w:t>
              </w:r>
            </w:ins>
            <w:del w:id="1968" w:author="Constantine Smirnov" w:date="2023-06-07T03:02:00Z">
              <w:r w:rsidR="006863E4" w:rsidRPr="00CE198A" w:rsidDel="00BC4A05">
                <w:rPr>
                  <w:sz w:val="28"/>
                  <w:szCs w:val="28"/>
                  <w:lang w:eastAsia="ru-RU"/>
                </w:rPr>
                <w:delText>Да</w:delText>
              </w:r>
            </w:del>
          </w:p>
        </w:tc>
        <w:tc>
          <w:tcPr>
            <w:tcW w:w="1318" w:type="dxa"/>
          </w:tcPr>
          <w:p w14:paraId="6C4CDDBE" w14:textId="5F152050" w:rsidR="006863E4" w:rsidRPr="00CE198A" w:rsidRDefault="00BC4A05" w:rsidP="00810A19">
            <w:pPr>
              <w:pStyle w:val="SCf4"/>
              <w:rPr>
                <w:sz w:val="28"/>
                <w:szCs w:val="28"/>
              </w:rPr>
            </w:pPr>
            <w:ins w:id="1969" w:author="Constantine Smirnov" w:date="2023-06-07T03:02:00Z">
              <w:r w:rsidRPr="00CE198A">
                <w:rPr>
                  <w:sz w:val="28"/>
                  <w:szCs w:val="28"/>
                  <w:lang w:eastAsia="ru-RU"/>
                </w:rPr>
                <w:t>Да</w:t>
              </w:r>
              <w:r w:rsidRPr="00CE198A">
                <w:rPr>
                  <w:sz w:val="28"/>
                  <w:szCs w:val="28"/>
                  <w:lang w:val="en-US" w:eastAsia="ru-RU"/>
                </w:rPr>
                <w:t>/</w:t>
              </w:r>
              <w:r w:rsidRPr="00CE198A">
                <w:rPr>
                  <w:sz w:val="28"/>
                  <w:szCs w:val="28"/>
                </w:rPr>
                <w:t xml:space="preserve"> Нет</w:t>
              </w:r>
            </w:ins>
            <w:del w:id="1970" w:author="Constantine Smirnov" w:date="2023-06-07T03:02:00Z">
              <w:r w:rsidR="006863E4" w:rsidRPr="00CE198A" w:rsidDel="00BC4A05">
                <w:rPr>
                  <w:sz w:val="28"/>
                  <w:szCs w:val="28"/>
                </w:rPr>
                <w:delText>Нет</w:delText>
              </w:r>
            </w:del>
          </w:p>
        </w:tc>
        <w:tc>
          <w:tcPr>
            <w:tcW w:w="1318" w:type="dxa"/>
          </w:tcPr>
          <w:p w14:paraId="5BE3AFF1" w14:textId="040DD527" w:rsidR="006863E4" w:rsidRPr="00CE198A" w:rsidRDefault="00BC4A05" w:rsidP="00810A19">
            <w:pPr>
              <w:pStyle w:val="SCf4"/>
              <w:rPr>
                <w:sz w:val="28"/>
                <w:szCs w:val="28"/>
              </w:rPr>
            </w:pPr>
            <w:ins w:id="1971" w:author="Constantine Smirnov" w:date="2023-06-07T03:02:00Z">
              <w:r w:rsidRPr="00CE198A">
                <w:rPr>
                  <w:sz w:val="28"/>
                  <w:szCs w:val="28"/>
                  <w:lang w:eastAsia="ru-RU"/>
                </w:rPr>
                <w:t>Да</w:t>
              </w:r>
              <w:r w:rsidRPr="00CE198A">
                <w:rPr>
                  <w:sz w:val="28"/>
                  <w:szCs w:val="28"/>
                  <w:lang w:val="en-US" w:eastAsia="ru-RU"/>
                </w:rPr>
                <w:t>/</w:t>
              </w:r>
              <w:r w:rsidRPr="00CE198A">
                <w:rPr>
                  <w:sz w:val="28"/>
                  <w:szCs w:val="28"/>
                </w:rPr>
                <w:t xml:space="preserve"> Нет</w:t>
              </w:r>
            </w:ins>
            <w:del w:id="1972" w:author="Constantine Smirnov" w:date="2023-06-07T03:02:00Z">
              <w:r w:rsidR="006863E4" w:rsidRPr="00CE198A" w:rsidDel="00BC4A05">
                <w:rPr>
                  <w:sz w:val="28"/>
                  <w:szCs w:val="28"/>
                </w:rPr>
                <w:delText>Нет</w:delText>
              </w:r>
            </w:del>
          </w:p>
        </w:tc>
        <w:tc>
          <w:tcPr>
            <w:tcW w:w="1318" w:type="dxa"/>
          </w:tcPr>
          <w:p w14:paraId="48E19C5F" w14:textId="3FBEA1D0" w:rsidR="006863E4" w:rsidRPr="00CE198A" w:rsidRDefault="00BC4A05" w:rsidP="00810A19">
            <w:pPr>
              <w:pStyle w:val="SCf4"/>
              <w:rPr>
                <w:sz w:val="28"/>
                <w:szCs w:val="28"/>
              </w:rPr>
            </w:pPr>
            <w:ins w:id="1973" w:author="Constantine Smirnov" w:date="2023-06-07T03:02:00Z">
              <w:r w:rsidRPr="00CE198A">
                <w:rPr>
                  <w:sz w:val="28"/>
                  <w:szCs w:val="28"/>
                  <w:lang w:eastAsia="ru-RU"/>
                </w:rPr>
                <w:t>Да</w:t>
              </w:r>
              <w:r w:rsidRPr="00CE198A">
                <w:rPr>
                  <w:sz w:val="28"/>
                  <w:szCs w:val="28"/>
                  <w:lang w:val="en-US" w:eastAsia="ru-RU"/>
                </w:rPr>
                <w:t>/</w:t>
              </w:r>
              <w:r w:rsidRPr="00CE198A">
                <w:rPr>
                  <w:sz w:val="28"/>
                  <w:szCs w:val="28"/>
                </w:rPr>
                <w:t xml:space="preserve"> Нет</w:t>
              </w:r>
            </w:ins>
            <w:del w:id="1974" w:author="Constantine Smirnov" w:date="2023-06-07T03:02:00Z">
              <w:r w:rsidR="006863E4" w:rsidRPr="00CE198A" w:rsidDel="00BC4A05">
                <w:rPr>
                  <w:sz w:val="28"/>
                  <w:szCs w:val="28"/>
                </w:rPr>
                <w:delText>Да</w:delText>
              </w:r>
            </w:del>
          </w:p>
        </w:tc>
        <w:tc>
          <w:tcPr>
            <w:tcW w:w="1318" w:type="dxa"/>
          </w:tcPr>
          <w:p w14:paraId="1238D0F7" w14:textId="3A79A857" w:rsidR="006863E4" w:rsidRPr="00CE198A" w:rsidRDefault="00BC4A05" w:rsidP="00810A19">
            <w:pPr>
              <w:pStyle w:val="SCf4"/>
              <w:rPr>
                <w:sz w:val="28"/>
                <w:szCs w:val="28"/>
              </w:rPr>
            </w:pPr>
            <w:ins w:id="1975" w:author="Constantine Smirnov" w:date="2023-06-07T03:03:00Z">
              <w:r w:rsidRPr="00CE198A">
                <w:rPr>
                  <w:sz w:val="28"/>
                  <w:szCs w:val="28"/>
                  <w:lang w:eastAsia="ru-RU"/>
                </w:rPr>
                <w:t>Да</w:t>
              </w:r>
              <w:r w:rsidRPr="00CE198A">
                <w:rPr>
                  <w:sz w:val="28"/>
                  <w:szCs w:val="28"/>
                  <w:lang w:val="en-US" w:eastAsia="ru-RU"/>
                </w:rPr>
                <w:t>/</w:t>
              </w:r>
              <w:r w:rsidRPr="00CE198A">
                <w:rPr>
                  <w:sz w:val="28"/>
                  <w:szCs w:val="28"/>
                </w:rPr>
                <w:t xml:space="preserve"> Нет</w:t>
              </w:r>
            </w:ins>
            <w:del w:id="1976" w:author="Constantine Smirnov" w:date="2023-06-07T03:03:00Z">
              <w:r w:rsidR="006863E4" w:rsidRPr="00CE198A" w:rsidDel="00BC4A05">
                <w:rPr>
                  <w:sz w:val="28"/>
                  <w:szCs w:val="28"/>
                </w:rPr>
                <w:delText>Определяет, но не отображает</w:delText>
              </w:r>
            </w:del>
          </w:p>
        </w:tc>
      </w:tr>
    </w:tbl>
    <w:p w14:paraId="7369D15D" w14:textId="77777777" w:rsidR="006863E4" w:rsidRPr="00CE198A" w:rsidRDefault="006863E4" w:rsidP="004000A7">
      <w:pPr>
        <w:pStyle w:val="a"/>
        <w:numPr>
          <w:ilvl w:val="0"/>
          <w:numId w:val="0"/>
        </w:numPr>
        <w:rPr>
          <w:sz w:val="28"/>
          <w:szCs w:val="28"/>
        </w:rPr>
        <w:sectPr w:rsidR="006863E4" w:rsidRPr="00CE198A" w:rsidSect="006863E4">
          <w:headerReference w:type="default" r:id="rId26"/>
          <w:footerReference w:type="default" r:id="rId27"/>
          <w:footnotePr>
            <w:numRestart w:val="eachPage"/>
          </w:footnotePr>
          <w:pgSz w:w="16838" w:h="11906" w:orient="landscape" w:code="9"/>
          <w:pgMar w:top="993" w:right="1134" w:bottom="851" w:left="1701" w:header="714" w:footer="703" w:gutter="0"/>
          <w:cols w:space="708"/>
          <w:docGrid w:linePitch="360"/>
        </w:sectPr>
      </w:pPr>
    </w:p>
    <w:p w14:paraId="566B7356" w14:textId="6F8C6AFB" w:rsidR="00E76981" w:rsidRPr="00CE198A" w:rsidRDefault="003575B8" w:rsidP="00144AE9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980" w:name="_Toc481489568"/>
      <w:bookmarkStart w:id="1981" w:name="_Toc447141652"/>
      <w:bookmarkStart w:id="1982" w:name="_Toc479788735"/>
      <w:bookmarkStart w:id="1983" w:name="_Toc481488932"/>
      <w:bookmarkStart w:id="1984" w:name="_Toc481489569"/>
      <w:bookmarkEnd w:id="1980"/>
      <w:r w:rsidRPr="00CE198A">
        <w:rPr>
          <w:rFonts w:ascii="Times New Roman" w:hAnsi="Times New Roman" w:cs="Times New Roman"/>
          <w:sz w:val="28"/>
          <w:szCs w:val="28"/>
        </w:rPr>
        <w:lastRenderedPageBreak/>
        <w:t xml:space="preserve">Требования к </w:t>
      </w:r>
      <w:r w:rsidR="00B76144" w:rsidRPr="00CE198A">
        <w:rPr>
          <w:rFonts w:ascii="Times New Roman" w:hAnsi="Times New Roman" w:cs="Times New Roman"/>
          <w:sz w:val="28"/>
          <w:szCs w:val="28"/>
        </w:rPr>
        <w:t>Подс</w:t>
      </w:r>
      <w:r w:rsidRPr="00CE198A">
        <w:rPr>
          <w:rFonts w:ascii="Times New Roman" w:hAnsi="Times New Roman" w:cs="Times New Roman"/>
          <w:sz w:val="28"/>
          <w:szCs w:val="28"/>
        </w:rPr>
        <w:t>истеме</w:t>
      </w:r>
      <w:bookmarkEnd w:id="1762"/>
      <w:bookmarkEnd w:id="1981"/>
      <w:bookmarkEnd w:id="1982"/>
      <w:bookmarkEnd w:id="1983"/>
      <w:bookmarkEnd w:id="1984"/>
    </w:p>
    <w:p w14:paraId="73348581" w14:textId="78F11C03" w:rsidR="003C0CF6" w:rsidRPr="00CE198A" w:rsidRDefault="003C0CF6" w:rsidP="003C0CF6">
      <w:pPr>
        <w:pStyle w:val="2"/>
        <w:keepLines w:val="0"/>
        <w:ind w:left="576" w:hanging="576"/>
        <w:rPr>
          <w:rFonts w:ascii="Times New Roman" w:hAnsi="Times New Roman" w:cs="Times New Roman"/>
          <w:sz w:val="28"/>
          <w:szCs w:val="28"/>
        </w:rPr>
      </w:pPr>
      <w:bookmarkStart w:id="1985" w:name="_Toc444080560"/>
      <w:bookmarkStart w:id="1986" w:name="_Toc447141653"/>
      <w:bookmarkStart w:id="1987" w:name="_Toc479788736"/>
      <w:bookmarkStart w:id="1988" w:name="_Toc481488933"/>
      <w:bookmarkStart w:id="1989" w:name="_Toc481489570"/>
      <w:bookmarkStart w:id="1990" w:name="_Toc445321098"/>
      <w:r w:rsidRPr="00CE198A">
        <w:rPr>
          <w:rFonts w:ascii="Times New Roman" w:hAnsi="Times New Roman" w:cs="Times New Roman"/>
          <w:sz w:val="28"/>
          <w:szCs w:val="28"/>
        </w:rPr>
        <w:t xml:space="preserve">Требования к </w:t>
      </w:r>
      <w:r w:rsidR="00B76144" w:rsidRPr="00CE198A">
        <w:rPr>
          <w:rFonts w:ascii="Times New Roman" w:hAnsi="Times New Roman" w:cs="Times New Roman"/>
          <w:sz w:val="28"/>
          <w:szCs w:val="28"/>
        </w:rPr>
        <w:t xml:space="preserve">Подсистеме </w:t>
      </w:r>
      <w:r w:rsidRPr="00CE198A">
        <w:rPr>
          <w:rFonts w:ascii="Times New Roman" w:hAnsi="Times New Roman" w:cs="Times New Roman"/>
          <w:sz w:val="28"/>
          <w:szCs w:val="28"/>
        </w:rPr>
        <w:t>в целом</w:t>
      </w:r>
      <w:bookmarkEnd w:id="1985"/>
      <w:bookmarkEnd w:id="1986"/>
      <w:bookmarkEnd w:id="1987"/>
      <w:bookmarkEnd w:id="1988"/>
      <w:bookmarkEnd w:id="1989"/>
    </w:p>
    <w:p w14:paraId="40F288D8" w14:textId="46CEAB99" w:rsidR="003C0CF6" w:rsidRPr="00CE198A" w:rsidRDefault="003C0CF6" w:rsidP="00753452">
      <w:pPr>
        <w:pStyle w:val="SC3"/>
        <w:rPr>
          <w:sz w:val="28"/>
          <w:szCs w:val="28"/>
        </w:rPr>
      </w:pPr>
      <w:r w:rsidRPr="00CE198A">
        <w:rPr>
          <w:sz w:val="28"/>
          <w:szCs w:val="28"/>
        </w:rPr>
        <w:t xml:space="preserve">К </w:t>
      </w:r>
      <w:r w:rsidR="00B76144" w:rsidRPr="00CE198A">
        <w:rPr>
          <w:sz w:val="28"/>
          <w:szCs w:val="28"/>
        </w:rPr>
        <w:t xml:space="preserve">Подсистеме </w:t>
      </w:r>
      <w:r w:rsidRPr="00CE198A">
        <w:rPr>
          <w:sz w:val="28"/>
          <w:szCs w:val="28"/>
        </w:rPr>
        <w:t>предъявляются следующие общие требования:</w:t>
      </w:r>
    </w:p>
    <w:p w14:paraId="71CA5BF1" w14:textId="3CE1359D" w:rsidR="00932D15" w:rsidRPr="00CE198A" w:rsidRDefault="006863E4" w:rsidP="00B76144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Подсистем</w:t>
      </w:r>
      <w:r w:rsidR="00423E43" w:rsidRPr="00CE198A">
        <w:rPr>
          <w:sz w:val="28"/>
          <w:szCs w:val="28"/>
        </w:rPr>
        <w:t xml:space="preserve">а должна предоставлять </w:t>
      </w:r>
      <w:r w:rsidR="00C157D9" w:rsidRPr="00CE198A">
        <w:rPr>
          <w:sz w:val="28"/>
          <w:szCs w:val="28"/>
        </w:rPr>
        <w:t>П</w:t>
      </w:r>
      <w:r w:rsidR="00423E43" w:rsidRPr="00CE198A">
        <w:rPr>
          <w:sz w:val="28"/>
          <w:szCs w:val="28"/>
        </w:rPr>
        <w:t>ользователям программные средства для обращения за информационными услугами</w:t>
      </w:r>
      <w:r w:rsidR="00C157D9" w:rsidRPr="00CE198A">
        <w:rPr>
          <w:sz w:val="28"/>
          <w:szCs w:val="28"/>
        </w:rPr>
        <w:t xml:space="preserve"> (сервисами)</w:t>
      </w:r>
      <w:r w:rsidR="00423E43" w:rsidRPr="00CE198A">
        <w:rPr>
          <w:sz w:val="28"/>
          <w:szCs w:val="28"/>
        </w:rPr>
        <w:t xml:space="preserve"> </w:t>
      </w:r>
      <w:r w:rsidR="00C157D9" w:rsidRPr="00CE198A">
        <w:rPr>
          <w:sz w:val="28"/>
          <w:szCs w:val="28"/>
        </w:rPr>
        <w:t xml:space="preserve">обеспечения </w:t>
      </w:r>
      <w:del w:id="1991" w:author="Constantine Smirnov" w:date="2023-06-07T03:03:00Z">
        <w:r w:rsidR="00C157D9" w:rsidRPr="00CE198A" w:rsidDel="003C48F0">
          <w:rPr>
            <w:sz w:val="28"/>
            <w:szCs w:val="28"/>
          </w:rPr>
          <w:delText xml:space="preserve">судоходной </w:delText>
        </w:r>
      </w:del>
      <w:r w:rsidR="00C157D9" w:rsidRPr="00CE198A">
        <w:rPr>
          <w:sz w:val="28"/>
          <w:szCs w:val="28"/>
        </w:rPr>
        <w:t>деятельности</w:t>
      </w:r>
      <w:r w:rsidR="00423E43" w:rsidRPr="00CE198A">
        <w:rPr>
          <w:sz w:val="28"/>
          <w:szCs w:val="28"/>
        </w:rPr>
        <w:t>;</w:t>
      </w:r>
    </w:p>
    <w:p w14:paraId="6731E783" w14:textId="192DB026" w:rsidR="00423E43" w:rsidRPr="00CE198A" w:rsidDel="00B701BC" w:rsidRDefault="006863E4" w:rsidP="006D424B">
      <w:pPr>
        <w:pStyle w:val="a"/>
        <w:rPr>
          <w:del w:id="1992" w:author="Constantine Smirnov" w:date="2023-06-07T03:04:00Z"/>
          <w:sz w:val="28"/>
          <w:szCs w:val="28"/>
        </w:rPr>
      </w:pPr>
      <w:r w:rsidRPr="00CE198A">
        <w:rPr>
          <w:sz w:val="28"/>
          <w:szCs w:val="28"/>
        </w:rPr>
        <w:t>Подсистем</w:t>
      </w:r>
      <w:r w:rsidR="00423E43" w:rsidRPr="00CE198A">
        <w:rPr>
          <w:sz w:val="28"/>
          <w:szCs w:val="28"/>
        </w:rPr>
        <w:t xml:space="preserve">а должна разрабатываться с использованием </w:t>
      </w:r>
      <w:r w:rsidR="00037A6C" w:rsidRPr="00CE198A">
        <w:rPr>
          <w:sz w:val="28"/>
          <w:szCs w:val="28"/>
        </w:rPr>
        <w:t xml:space="preserve">программного обеспечения </w:t>
      </w:r>
      <w:r w:rsidR="00423E43" w:rsidRPr="00CE198A">
        <w:rPr>
          <w:sz w:val="28"/>
          <w:szCs w:val="28"/>
        </w:rPr>
        <w:t>с открытым исходным кодом.</w:t>
      </w:r>
      <w:r w:rsidR="00A255E3" w:rsidRPr="00CE198A">
        <w:rPr>
          <w:sz w:val="28"/>
          <w:szCs w:val="28"/>
        </w:rPr>
        <w:t xml:space="preserve"> </w:t>
      </w:r>
      <w:del w:id="1993" w:author="Constantine Smirnov" w:date="2023-06-07T03:04:00Z">
        <w:r w:rsidR="00037A6C" w:rsidRPr="00CE198A" w:rsidDel="00B701BC">
          <w:rPr>
            <w:sz w:val="28"/>
            <w:szCs w:val="28"/>
          </w:rPr>
          <w:delText xml:space="preserve">Ввиду отсутствия альтернативного инструмента разработки мобильных приложений под ОС </w:delText>
        </w:r>
        <w:r w:rsidR="00037A6C" w:rsidRPr="00CE198A" w:rsidDel="00B701BC">
          <w:rPr>
            <w:sz w:val="28"/>
            <w:szCs w:val="28"/>
            <w:lang w:val="en-US"/>
          </w:rPr>
          <w:delText>iOS</w:delText>
        </w:r>
        <w:r w:rsidR="00037A6C" w:rsidRPr="00CE198A" w:rsidDel="00B701BC">
          <w:rPr>
            <w:sz w:val="28"/>
            <w:szCs w:val="28"/>
          </w:rPr>
          <w:delText xml:space="preserve">, в рамках проекта допускается использование приложения </w:delText>
        </w:r>
        <w:r w:rsidR="008542C0" w:rsidRPr="00CE198A" w:rsidDel="00B701BC">
          <w:rPr>
            <w:sz w:val="28"/>
            <w:szCs w:val="28"/>
            <w:lang w:val="en-US"/>
          </w:rPr>
          <w:delText>xCode</w:delText>
        </w:r>
        <w:r w:rsidR="00B76144" w:rsidRPr="00CE198A" w:rsidDel="00B701BC">
          <w:rPr>
            <w:sz w:val="28"/>
            <w:szCs w:val="28"/>
          </w:rPr>
          <w:delText xml:space="preserve"> — </w:delText>
        </w:r>
        <w:r w:rsidR="00037A6C" w:rsidRPr="00CE198A" w:rsidDel="00B701BC">
          <w:rPr>
            <w:sz w:val="28"/>
            <w:szCs w:val="28"/>
          </w:rPr>
          <w:delText xml:space="preserve">коммерческого </w:delText>
        </w:r>
        <w:r w:rsidR="0095026C" w:rsidRPr="00CE198A" w:rsidDel="00B701BC">
          <w:rPr>
            <w:sz w:val="28"/>
            <w:szCs w:val="28"/>
          </w:rPr>
          <w:delText xml:space="preserve">ПО </w:delText>
        </w:r>
        <w:r w:rsidR="008542C0" w:rsidRPr="00CE198A" w:rsidDel="00B701BC">
          <w:rPr>
            <w:sz w:val="28"/>
            <w:szCs w:val="28"/>
          </w:rPr>
          <w:delText xml:space="preserve">компании </w:delText>
        </w:r>
        <w:r w:rsidR="008542C0" w:rsidRPr="00CE198A" w:rsidDel="00B701BC">
          <w:rPr>
            <w:sz w:val="28"/>
            <w:szCs w:val="28"/>
            <w:lang w:val="en-US"/>
          </w:rPr>
          <w:delText>Apple</w:delText>
        </w:r>
        <w:r w:rsidR="008542C0" w:rsidRPr="00CE198A" w:rsidDel="00B701BC">
          <w:rPr>
            <w:sz w:val="28"/>
            <w:szCs w:val="28"/>
          </w:rPr>
          <w:delText xml:space="preserve"> </w:delText>
        </w:r>
        <w:r w:rsidR="0095026C" w:rsidRPr="00CE198A" w:rsidDel="00B701BC">
          <w:rPr>
            <w:sz w:val="28"/>
            <w:szCs w:val="28"/>
          </w:rPr>
          <w:delText>для разработки мобильных приложений</w:delText>
        </w:r>
        <w:r w:rsidR="008542C0" w:rsidRPr="00CE198A" w:rsidDel="00B701BC">
          <w:rPr>
            <w:sz w:val="28"/>
            <w:szCs w:val="28"/>
          </w:rPr>
          <w:delText>.</w:delText>
        </w:r>
      </w:del>
    </w:p>
    <w:p w14:paraId="4CAAC3B3" w14:textId="77777777" w:rsidR="00B701BC" w:rsidRPr="00CE198A" w:rsidRDefault="00B701BC" w:rsidP="006D424B">
      <w:pPr>
        <w:pStyle w:val="a"/>
        <w:rPr>
          <w:ins w:id="1994" w:author="Constantine Smirnov" w:date="2023-06-07T03:04:00Z"/>
          <w:sz w:val="28"/>
          <w:szCs w:val="28"/>
        </w:rPr>
      </w:pPr>
    </w:p>
    <w:p w14:paraId="511733D1" w14:textId="04A90525" w:rsidR="00054A5C" w:rsidRPr="00CE198A" w:rsidRDefault="00054A5C" w:rsidP="00E63C99">
      <w:pPr>
        <w:pStyle w:val="a"/>
        <w:numPr>
          <w:ilvl w:val="0"/>
          <w:numId w:val="0"/>
        </w:numPr>
        <w:ind w:left="284"/>
        <w:rPr>
          <w:sz w:val="28"/>
          <w:szCs w:val="28"/>
        </w:rPr>
      </w:pPr>
      <w:r w:rsidRPr="00CE198A">
        <w:rPr>
          <w:sz w:val="28"/>
          <w:szCs w:val="28"/>
        </w:rPr>
        <w:t xml:space="preserve">Взаимодействие Пользователя и </w:t>
      </w:r>
      <w:r w:rsidR="006863E4" w:rsidRPr="00CE198A">
        <w:rPr>
          <w:sz w:val="28"/>
          <w:szCs w:val="28"/>
        </w:rPr>
        <w:t>Подсистем</w:t>
      </w:r>
      <w:r w:rsidRPr="00CE198A">
        <w:rPr>
          <w:sz w:val="28"/>
          <w:szCs w:val="28"/>
        </w:rPr>
        <w:t>ы должн</w:t>
      </w:r>
      <w:r w:rsidR="009F7318" w:rsidRPr="00CE198A">
        <w:rPr>
          <w:sz w:val="28"/>
          <w:szCs w:val="28"/>
        </w:rPr>
        <w:t>о</w:t>
      </w:r>
      <w:r w:rsidRPr="00CE198A">
        <w:rPr>
          <w:sz w:val="28"/>
          <w:szCs w:val="28"/>
        </w:rPr>
        <w:t xml:space="preserve"> осуществляться </w:t>
      </w:r>
      <w:r w:rsidR="00C157D9" w:rsidRPr="00CE198A">
        <w:rPr>
          <w:sz w:val="28"/>
          <w:szCs w:val="28"/>
        </w:rPr>
        <w:t>ч</w:t>
      </w:r>
      <w:r w:rsidRPr="00CE198A">
        <w:rPr>
          <w:sz w:val="28"/>
          <w:szCs w:val="28"/>
        </w:rPr>
        <w:t xml:space="preserve">ерез </w:t>
      </w:r>
      <w:r w:rsidR="00C157D9" w:rsidRPr="00CE198A">
        <w:rPr>
          <w:sz w:val="28"/>
          <w:szCs w:val="28"/>
        </w:rPr>
        <w:t xml:space="preserve">графический </w:t>
      </w:r>
      <w:r w:rsidRPr="00CE198A">
        <w:rPr>
          <w:sz w:val="28"/>
          <w:szCs w:val="28"/>
        </w:rPr>
        <w:t>интерфейс</w:t>
      </w:r>
      <w:ins w:id="1995" w:author="Constantine Smirnov" w:date="2023-06-07T03:04:00Z">
        <w:r w:rsidR="00886A08" w:rsidRPr="00CE198A">
          <w:rPr>
            <w:sz w:val="28"/>
            <w:szCs w:val="28"/>
          </w:rPr>
          <w:t xml:space="preserve"> </w:t>
        </w:r>
      </w:ins>
      <w:del w:id="1996" w:author="Constantine Smirnov" w:date="2023-06-07T03:04:00Z">
        <w:r w:rsidRPr="00CE198A" w:rsidDel="00886A08">
          <w:rPr>
            <w:sz w:val="28"/>
            <w:szCs w:val="28"/>
          </w:rPr>
          <w:delText xml:space="preserve"> </w:delText>
        </w:r>
        <w:r w:rsidR="00C157D9" w:rsidRPr="00CE198A" w:rsidDel="00886A08">
          <w:rPr>
            <w:sz w:val="28"/>
            <w:szCs w:val="28"/>
          </w:rPr>
          <w:delText xml:space="preserve">Мобильного </w:delText>
        </w:r>
      </w:del>
      <w:r w:rsidRPr="00CE198A">
        <w:rPr>
          <w:sz w:val="28"/>
          <w:szCs w:val="28"/>
        </w:rPr>
        <w:t>приложения</w:t>
      </w:r>
      <w:r w:rsidR="00037A6C" w:rsidRPr="00CE198A">
        <w:rPr>
          <w:sz w:val="28"/>
          <w:szCs w:val="28"/>
        </w:rPr>
        <w:t>.</w:t>
      </w:r>
    </w:p>
    <w:p w14:paraId="6262E93D" w14:textId="407DA5C8" w:rsidR="003C0CF6" w:rsidRPr="00CE198A" w:rsidRDefault="003C0CF6" w:rsidP="003C0CF6">
      <w:pPr>
        <w:pStyle w:val="3"/>
        <w:keepLines w:val="0"/>
        <w:rPr>
          <w:rFonts w:ascii="Times New Roman" w:hAnsi="Times New Roman" w:cs="Times New Roman"/>
          <w:sz w:val="28"/>
          <w:szCs w:val="28"/>
        </w:rPr>
      </w:pPr>
      <w:r w:rsidRPr="00CE198A">
        <w:rPr>
          <w:rFonts w:ascii="Times New Roman" w:hAnsi="Times New Roman" w:cs="Times New Roman"/>
          <w:sz w:val="28"/>
          <w:szCs w:val="28"/>
        </w:rPr>
        <w:t xml:space="preserve">Требования к структуре и функционированию </w:t>
      </w:r>
      <w:r w:rsidR="006863E4" w:rsidRPr="00CE198A">
        <w:rPr>
          <w:rFonts w:ascii="Times New Roman" w:hAnsi="Times New Roman" w:cs="Times New Roman"/>
          <w:sz w:val="28"/>
          <w:szCs w:val="28"/>
        </w:rPr>
        <w:t>Подсистем</w:t>
      </w:r>
      <w:r w:rsidRPr="00CE198A">
        <w:rPr>
          <w:rFonts w:ascii="Times New Roman" w:hAnsi="Times New Roman" w:cs="Times New Roman"/>
          <w:sz w:val="28"/>
          <w:szCs w:val="28"/>
        </w:rPr>
        <w:t>ы</w:t>
      </w:r>
    </w:p>
    <w:p w14:paraId="079AB463" w14:textId="77777777" w:rsidR="003C0CF6" w:rsidRPr="00CE198A" w:rsidRDefault="003C0CF6" w:rsidP="003C0CF6">
      <w:pPr>
        <w:pStyle w:val="4"/>
        <w:keepLines w:val="0"/>
        <w:tabs>
          <w:tab w:val="clear" w:pos="862"/>
          <w:tab w:val="left" w:pos="851"/>
        </w:tabs>
        <w:ind w:left="864" w:hanging="864"/>
        <w:rPr>
          <w:rFonts w:ascii="Times New Roman" w:hAnsi="Times New Roman" w:cs="Times New Roman"/>
          <w:sz w:val="28"/>
          <w:szCs w:val="28"/>
        </w:rPr>
      </w:pPr>
      <w:r w:rsidRPr="00CE198A">
        <w:rPr>
          <w:rFonts w:ascii="Times New Roman" w:hAnsi="Times New Roman" w:cs="Times New Roman"/>
          <w:sz w:val="28"/>
          <w:szCs w:val="28"/>
        </w:rPr>
        <w:t>Перечень подсистем, их назначение и основные характеристики</w:t>
      </w:r>
    </w:p>
    <w:p w14:paraId="550701AC" w14:textId="2BF7F240" w:rsidR="003C0CF6" w:rsidRPr="00CE198A" w:rsidRDefault="003C0CF6" w:rsidP="002B1D9A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В состав </w:t>
      </w:r>
      <w:r w:rsidR="006863E4" w:rsidRPr="00CE198A">
        <w:rPr>
          <w:sz w:val="28"/>
          <w:szCs w:val="28"/>
        </w:rPr>
        <w:t>Решения</w:t>
      </w:r>
      <w:r w:rsidRPr="00CE198A">
        <w:rPr>
          <w:sz w:val="28"/>
          <w:szCs w:val="28"/>
        </w:rPr>
        <w:t xml:space="preserve"> должны входить </w:t>
      </w:r>
      <w:r w:rsidR="00F5286A" w:rsidRPr="00CE198A">
        <w:rPr>
          <w:sz w:val="28"/>
          <w:szCs w:val="28"/>
        </w:rPr>
        <w:t>структурные</w:t>
      </w:r>
      <w:r w:rsidR="00F230BC" w:rsidRPr="00CE198A">
        <w:rPr>
          <w:sz w:val="28"/>
          <w:szCs w:val="28"/>
        </w:rPr>
        <w:t xml:space="preserve"> (обеспечивающие)</w:t>
      </w:r>
      <w:r w:rsidR="00F5286A" w:rsidRPr="00CE198A">
        <w:rPr>
          <w:sz w:val="28"/>
          <w:szCs w:val="28"/>
        </w:rPr>
        <w:t xml:space="preserve"> </w:t>
      </w:r>
      <w:r w:rsidRPr="00CE198A">
        <w:rPr>
          <w:sz w:val="28"/>
          <w:szCs w:val="28"/>
        </w:rPr>
        <w:t>подсистемы</w:t>
      </w:r>
      <w:r w:rsidR="00F5286A" w:rsidRPr="00CE198A">
        <w:rPr>
          <w:sz w:val="28"/>
          <w:szCs w:val="28"/>
        </w:rPr>
        <w:t xml:space="preserve">, </w:t>
      </w:r>
      <w:r w:rsidR="00A87FCA" w:rsidRPr="00CE198A">
        <w:rPr>
          <w:sz w:val="28"/>
          <w:szCs w:val="28"/>
        </w:rPr>
        <w:t>указанные в </w:t>
      </w:r>
      <w:r w:rsidR="00F5286A" w:rsidRPr="00CE198A">
        <w:rPr>
          <w:sz w:val="28"/>
          <w:szCs w:val="28"/>
        </w:rPr>
        <w:t>таблице </w:t>
      </w:r>
      <w:r w:rsidR="00F5286A" w:rsidRPr="00CE198A">
        <w:rPr>
          <w:sz w:val="28"/>
          <w:szCs w:val="28"/>
        </w:rPr>
        <w:fldChar w:fldCharType="begin"/>
      </w:r>
      <w:r w:rsidR="00F5286A" w:rsidRPr="00CE198A">
        <w:rPr>
          <w:sz w:val="28"/>
          <w:szCs w:val="28"/>
        </w:rPr>
        <w:instrText xml:space="preserve"> REF _Ref445934683 \h </w:instrText>
      </w:r>
      <w:r w:rsidR="00F5286A" w:rsidRPr="00CE198A">
        <w:rPr>
          <w:sz w:val="28"/>
          <w:szCs w:val="28"/>
        </w:rPr>
      </w:r>
      <w:r w:rsidR="00CE198A" w:rsidRPr="00CE198A">
        <w:rPr>
          <w:sz w:val="28"/>
          <w:szCs w:val="28"/>
        </w:rPr>
        <w:instrText xml:space="preserve"> \* MERGEFORMAT </w:instrText>
      </w:r>
      <w:r w:rsidR="00F5286A" w:rsidRPr="00CE198A">
        <w:rPr>
          <w:sz w:val="28"/>
          <w:szCs w:val="28"/>
        </w:rPr>
        <w:fldChar w:fldCharType="separate"/>
      </w:r>
      <w:r w:rsidR="00000331" w:rsidRPr="00CE198A">
        <w:rPr>
          <w:noProof/>
          <w:sz w:val="28"/>
          <w:szCs w:val="28"/>
        </w:rPr>
        <w:t>6</w:t>
      </w:r>
      <w:r w:rsidR="00F5286A" w:rsidRPr="00CE198A">
        <w:rPr>
          <w:sz w:val="28"/>
          <w:szCs w:val="28"/>
        </w:rPr>
        <w:fldChar w:fldCharType="end"/>
      </w:r>
      <w:r w:rsidR="00A87FCA" w:rsidRPr="00CE198A">
        <w:rPr>
          <w:sz w:val="28"/>
          <w:szCs w:val="28"/>
        </w:rPr>
        <w:t xml:space="preserve"> и функциональные</w:t>
      </w:r>
      <w:r w:rsidR="00F230BC" w:rsidRPr="00CE198A">
        <w:rPr>
          <w:sz w:val="28"/>
          <w:szCs w:val="28"/>
        </w:rPr>
        <w:t xml:space="preserve"> (прикладные)</w:t>
      </w:r>
      <w:r w:rsidR="00A87FCA" w:rsidRPr="00CE198A">
        <w:rPr>
          <w:sz w:val="28"/>
          <w:szCs w:val="28"/>
        </w:rPr>
        <w:t xml:space="preserve"> подсистемы, указанные в таблице </w:t>
      </w:r>
      <w:r w:rsidR="00A87FCA" w:rsidRPr="00CE198A">
        <w:rPr>
          <w:sz w:val="28"/>
          <w:szCs w:val="28"/>
        </w:rPr>
        <w:fldChar w:fldCharType="begin"/>
      </w:r>
      <w:r w:rsidR="00A87FCA" w:rsidRPr="00CE198A">
        <w:rPr>
          <w:sz w:val="28"/>
          <w:szCs w:val="28"/>
        </w:rPr>
        <w:instrText xml:space="preserve"> REF _Ref445934742 \h </w:instrText>
      </w:r>
      <w:r w:rsidR="00A87FCA" w:rsidRPr="00CE198A">
        <w:rPr>
          <w:sz w:val="28"/>
          <w:szCs w:val="28"/>
        </w:rPr>
      </w:r>
      <w:r w:rsidR="00CE198A" w:rsidRPr="00CE198A">
        <w:rPr>
          <w:sz w:val="28"/>
          <w:szCs w:val="28"/>
        </w:rPr>
        <w:instrText xml:space="preserve"> \* MERGEFORMAT </w:instrText>
      </w:r>
      <w:r w:rsidR="00A87FCA" w:rsidRPr="00CE198A">
        <w:rPr>
          <w:sz w:val="28"/>
          <w:szCs w:val="28"/>
        </w:rPr>
        <w:fldChar w:fldCharType="separate"/>
      </w:r>
      <w:r w:rsidR="00000331" w:rsidRPr="00CE198A">
        <w:rPr>
          <w:noProof/>
          <w:sz w:val="28"/>
          <w:szCs w:val="28"/>
        </w:rPr>
        <w:t>7</w:t>
      </w:r>
      <w:r w:rsidR="00A87FCA" w:rsidRPr="00CE198A">
        <w:rPr>
          <w:sz w:val="28"/>
          <w:szCs w:val="28"/>
        </w:rPr>
        <w:fldChar w:fldCharType="end"/>
      </w:r>
      <w:r w:rsidR="00A87FCA" w:rsidRPr="00CE198A">
        <w:rPr>
          <w:sz w:val="28"/>
          <w:szCs w:val="28"/>
        </w:rPr>
        <w:t>.</w:t>
      </w:r>
    </w:p>
    <w:p w14:paraId="08D7F6CF" w14:textId="543DBD39" w:rsidR="00753452" w:rsidRPr="00CE198A" w:rsidRDefault="00A87FCA" w:rsidP="00A3472B">
      <w:pPr>
        <w:pStyle w:val="af"/>
        <w:rPr>
          <w:rFonts w:ascii="Times New Roman" w:hAnsi="Times New Roman" w:cs="Times New Roman"/>
          <w:sz w:val="28"/>
          <w:szCs w:val="28"/>
        </w:rPr>
      </w:pPr>
      <w:bookmarkStart w:id="1997" w:name="_Toc479788754"/>
      <w:bookmarkStart w:id="1998" w:name="_Toc481488951"/>
      <w:bookmarkStart w:id="1999" w:name="_Ref445934680"/>
      <w:bookmarkStart w:id="2000" w:name="_Toc447141669"/>
      <w:bookmarkStart w:id="2001" w:name="_Toc481489508"/>
      <w:r w:rsidRPr="00CE198A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begin"/>
      </w:r>
      <w:r w:rsidR="00000000" w:rsidRPr="00CE198A">
        <w:rPr>
          <w:rFonts w:ascii="Times New Roman" w:hAnsi="Times New Roman" w:cs="Times New Roman"/>
          <w:sz w:val="28"/>
          <w:szCs w:val="28"/>
        </w:rPr>
        <w:instrText xml:space="preserve"> SEQ Таблица \* ARABIC </w:instrTex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2002" w:name="_Ref445934683"/>
      <w:r w:rsidR="00000331" w:rsidRPr="00CE198A">
        <w:rPr>
          <w:rFonts w:ascii="Times New Roman" w:hAnsi="Times New Roman" w:cs="Times New Roman"/>
          <w:noProof/>
          <w:sz w:val="28"/>
          <w:szCs w:val="28"/>
        </w:rPr>
        <w:t>6</w:t>
      </w:r>
      <w:bookmarkEnd w:id="2002"/>
      <w:r w:rsidR="00000000" w:rsidRPr="00CE198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753452" w:rsidRPr="00CE198A">
        <w:rPr>
          <w:rFonts w:ascii="Times New Roman" w:hAnsi="Times New Roman" w:cs="Times New Roman"/>
          <w:noProof/>
          <w:sz w:val="28"/>
          <w:szCs w:val="28"/>
        </w:rPr>
        <w:br/>
      </w:r>
      <w:r w:rsidR="00753452" w:rsidRPr="00CE198A">
        <w:rPr>
          <w:rFonts w:ascii="Times New Roman" w:hAnsi="Times New Roman" w:cs="Times New Roman"/>
          <w:sz w:val="28"/>
          <w:szCs w:val="28"/>
        </w:rPr>
        <w:t xml:space="preserve">Перечень структурных подсистем </w:t>
      </w:r>
      <w:r w:rsidR="006863E4" w:rsidRPr="00CE198A">
        <w:rPr>
          <w:rFonts w:ascii="Times New Roman" w:hAnsi="Times New Roman" w:cs="Times New Roman"/>
          <w:sz w:val="28"/>
          <w:szCs w:val="28"/>
        </w:rPr>
        <w:t>Решения</w:t>
      </w:r>
      <w:bookmarkEnd w:id="1997"/>
      <w:bookmarkEnd w:id="1998"/>
      <w:bookmarkEnd w:id="1999"/>
      <w:bookmarkEnd w:id="2000"/>
      <w:bookmarkEnd w:id="2001"/>
    </w:p>
    <w:tbl>
      <w:tblPr>
        <w:tblStyle w:val="SC9"/>
        <w:tblW w:w="9570" w:type="dxa"/>
        <w:tblLook w:val="04A0" w:firstRow="1" w:lastRow="0" w:firstColumn="1" w:lastColumn="0" w:noHBand="0" w:noVBand="1"/>
      </w:tblPr>
      <w:tblGrid>
        <w:gridCol w:w="602"/>
        <w:gridCol w:w="2371"/>
        <w:gridCol w:w="3016"/>
        <w:gridCol w:w="3581"/>
      </w:tblGrid>
      <w:tr w:rsidR="00E11145" w:rsidRPr="00CE198A" w14:paraId="5203B1FC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</w:trPr>
        <w:tc>
          <w:tcPr>
            <w:tcW w:w="633" w:type="dxa"/>
            <w:hideMark/>
          </w:tcPr>
          <w:p w14:paraId="60241613" w14:textId="77777777" w:rsidR="00E11145" w:rsidRPr="00CE198A" w:rsidRDefault="00E11145" w:rsidP="00C80393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№</w:t>
            </w:r>
          </w:p>
        </w:tc>
        <w:tc>
          <w:tcPr>
            <w:tcW w:w="1965" w:type="dxa"/>
            <w:hideMark/>
          </w:tcPr>
          <w:p w14:paraId="636FBD8D" w14:textId="77777777" w:rsidR="00E11145" w:rsidRPr="00CE198A" w:rsidRDefault="00E11145" w:rsidP="00C80393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структурная подсистема</w:t>
            </w:r>
          </w:p>
        </w:tc>
        <w:tc>
          <w:tcPr>
            <w:tcW w:w="3210" w:type="dxa"/>
            <w:hideMark/>
          </w:tcPr>
          <w:p w14:paraId="50C7C494" w14:textId="77777777" w:rsidR="00E11145" w:rsidRPr="00CE198A" w:rsidRDefault="00E11145" w:rsidP="00C80393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Описание подсистемы</w:t>
            </w:r>
          </w:p>
        </w:tc>
        <w:tc>
          <w:tcPr>
            <w:tcW w:w="3762" w:type="dxa"/>
            <w:hideMark/>
          </w:tcPr>
          <w:p w14:paraId="1ACD535C" w14:textId="77777777" w:rsidR="00E11145" w:rsidRPr="00CE198A" w:rsidRDefault="00E11145" w:rsidP="00C80393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Предназначение подсистемы</w:t>
            </w:r>
          </w:p>
        </w:tc>
      </w:tr>
      <w:tr w:rsidR="00E11145" w:rsidRPr="00CE198A" w14:paraId="5CCB253C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  <w:tblHeader/>
        </w:trPr>
        <w:tc>
          <w:tcPr>
            <w:tcW w:w="633" w:type="dxa"/>
            <w:hideMark/>
          </w:tcPr>
          <w:p w14:paraId="72CFE7E9" w14:textId="77777777" w:rsidR="00E11145" w:rsidRPr="00CE198A" w:rsidRDefault="00E11145" w:rsidP="00C80393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965" w:type="dxa"/>
            <w:hideMark/>
          </w:tcPr>
          <w:p w14:paraId="2D00CDE8" w14:textId="77777777" w:rsidR="00E11145" w:rsidRPr="00CE198A" w:rsidRDefault="00E11145" w:rsidP="00C80393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210" w:type="dxa"/>
            <w:hideMark/>
          </w:tcPr>
          <w:p w14:paraId="12E8054A" w14:textId="77777777" w:rsidR="00E11145" w:rsidRPr="00CE198A" w:rsidRDefault="00E11145" w:rsidP="00C80393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762" w:type="dxa"/>
            <w:hideMark/>
          </w:tcPr>
          <w:p w14:paraId="6A1FB0B6" w14:textId="77777777" w:rsidR="00E11145" w:rsidRPr="00CE198A" w:rsidRDefault="00E11145" w:rsidP="00C80393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E11145" w:rsidRPr="00CE198A" w14:paraId="32504A24" w14:textId="77777777" w:rsidTr="00B9334C">
        <w:trPr>
          <w:trHeight w:val="525"/>
        </w:trPr>
        <w:tc>
          <w:tcPr>
            <w:tcW w:w="633" w:type="dxa"/>
          </w:tcPr>
          <w:p w14:paraId="786056F2" w14:textId="77777777" w:rsidR="00E11145" w:rsidRPr="00CE198A" w:rsidRDefault="00E11145" w:rsidP="00B9334C">
            <w:pPr>
              <w:pStyle w:val="SC"/>
              <w:numPr>
                <w:ilvl w:val="0"/>
                <w:numId w:val="111"/>
              </w:numPr>
              <w:rPr>
                <w:sz w:val="28"/>
                <w:szCs w:val="28"/>
                <w:lang w:eastAsia="ru-RU"/>
              </w:rPr>
            </w:pPr>
          </w:p>
        </w:tc>
        <w:tc>
          <w:tcPr>
            <w:tcW w:w="1965" w:type="dxa"/>
            <w:hideMark/>
          </w:tcPr>
          <w:p w14:paraId="22F46E30" w14:textId="77777777" w:rsidR="00E11145" w:rsidRPr="00CE198A" w:rsidRDefault="00E11145" w:rsidP="00810A19">
            <w:pPr>
              <w:pStyle w:val="SC7"/>
              <w:rPr>
                <w:sz w:val="28"/>
                <w:szCs w:val="28"/>
                <w:lang w:eastAsia="ru-RU"/>
              </w:rPr>
            </w:pPr>
            <w:del w:id="2003" w:author="Constantine Smirnov" w:date="2023-06-07T03:05:00Z">
              <w:r w:rsidRPr="00CE198A" w:rsidDel="008E1FB5">
                <w:rPr>
                  <w:sz w:val="28"/>
                  <w:szCs w:val="28"/>
                  <w:lang w:eastAsia="ru-RU"/>
                </w:rPr>
                <w:delText>Веб сервер</w:delText>
              </w:r>
            </w:del>
          </w:p>
        </w:tc>
        <w:tc>
          <w:tcPr>
            <w:tcW w:w="3210" w:type="dxa"/>
            <w:hideMark/>
          </w:tcPr>
          <w:p w14:paraId="1633ED0C" w14:textId="75D49287" w:rsidR="00E11145" w:rsidRPr="00CE198A" w:rsidRDefault="00C25523" w:rsidP="00810A19">
            <w:pPr>
              <w:pStyle w:val="SC7"/>
              <w:rPr>
                <w:sz w:val="28"/>
                <w:szCs w:val="28"/>
                <w:lang w:eastAsia="ru-RU"/>
              </w:rPr>
            </w:pPr>
            <w:del w:id="2004" w:author="Constantine Smirnov" w:date="2023-06-07T03:05:00Z">
              <w:r w:rsidRPr="00CE198A" w:rsidDel="00ED5CC0">
                <w:rPr>
                  <w:sz w:val="28"/>
                  <w:szCs w:val="28"/>
                  <w:lang w:eastAsia="ru-RU"/>
                </w:rPr>
                <w:delText>Т</w:delText>
              </w:r>
              <w:r w:rsidR="00E11145" w:rsidRPr="00CE198A" w:rsidDel="00ED5CC0">
                <w:rPr>
                  <w:sz w:val="28"/>
                  <w:szCs w:val="28"/>
                  <w:lang w:eastAsia="ru-RU"/>
                </w:rPr>
                <w:delText>очка доступа к сервисам</w:delText>
              </w:r>
              <w:r w:rsidR="00575124" w:rsidRPr="00CE198A" w:rsidDel="00ED5CC0">
                <w:rPr>
                  <w:sz w:val="28"/>
                  <w:szCs w:val="28"/>
                  <w:lang w:eastAsia="ru-RU"/>
                </w:rPr>
                <w:delText xml:space="preserve"> Решения</w:delText>
              </w:r>
              <w:r w:rsidRPr="00CE198A" w:rsidDel="00ED5CC0">
                <w:rPr>
                  <w:sz w:val="28"/>
                  <w:szCs w:val="28"/>
                  <w:lang w:eastAsia="ru-RU"/>
                </w:rPr>
                <w:delText>, разрабатываемых в рамках данного ТЗ</w:delText>
              </w:r>
            </w:del>
          </w:p>
        </w:tc>
        <w:tc>
          <w:tcPr>
            <w:tcW w:w="3762" w:type="dxa"/>
            <w:hideMark/>
          </w:tcPr>
          <w:p w14:paraId="6119B562" w14:textId="1CEAEFAF" w:rsidR="00E11145" w:rsidRPr="00CE198A" w:rsidRDefault="00C25523" w:rsidP="00810A19">
            <w:pPr>
              <w:pStyle w:val="SC7"/>
              <w:rPr>
                <w:sz w:val="28"/>
                <w:szCs w:val="28"/>
                <w:lang w:eastAsia="ru-RU"/>
              </w:rPr>
            </w:pPr>
            <w:del w:id="2005" w:author="Constantine Smirnov" w:date="2023-06-07T03:05:00Z">
              <w:r w:rsidRPr="00CE198A" w:rsidDel="00187C1C">
                <w:rPr>
                  <w:sz w:val="28"/>
                  <w:szCs w:val="28"/>
                  <w:lang w:eastAsia="ru-RU"/>
                </w:rPr>
                <w:delText>Предоставлени</w:delText>
              </w:r>
            </w:del>
            <w:ins w:id="2006" w:author="Constantine Smirnov" w:date="2023-06-07T03:05:00Z">
              <w:r w:rsidR="00187C1C" w:rsidRPr="00CE198A" w:rsidDel="00187C1C">
                <w:rPr>
                  <w:sz w:val="28"/>
                  <w:szCs w:val="28"/>
                  <w:lang w:eastAsia="ru-RU"/>
                </w:rPr>
                <w:t xml:space="preserve"> </w:t>
              </w:r>
            </w:ins>
            <w:del w:id="2007" w:author="Constantine Smirnov" w:date="2023-06-07T03:05:00Z">
              <w:r w:rsidRPr="00CE198A" w:rsidDel="00187C1C">
                <w:rPr>
                  <w:sz w:val="28"/>
                  <w:szCs w:val="28"/>
                  <w:lang w:eastAsia="ru-RU"/>
                </w:rPr>
                <w:delText xml:space="preserve">е </w:delText>
              </w:r>
              <w:r w:rsidR="00575124" w:rsidRPr="00CE198A" w:rsidDel="00187C1C">
                <w:rPr>
                  <w:sz w:val="28"/>
                  <w:szCs w:val="28"/>
                  <w:lang w:eastAsia="ru-RU"/>
                </w:rPr>
                <w:delText>Мобильны</w:delText>
              </w:r>
              <w:r w:rsidRPr="00CE198A" w:rsidDel="00187C1C">
                <w:rPr>
                  <w:sz w:val="28"/>
                  <w:szCs w:val="28"/>
                  <w:lang w:eastAsia="ru-RU"/>
                </w:rPr>
                <w:delText>м</w:delText>
              </w:r>
              <w:r w:rsidR="00575124" w:rsidRPr="00CE198A" w:rsidDel="00187C1C">
                <w:rPr>
                  <w:sz w:val="28"/>
                  <w:szCs w:val="28"/>
                  <w:lang w:eastAsia="ru-RU"/>
                </w:rPr>
                <w:delText xml:space="preserve"> </w:delText>
              </w:r>
              <w:r w:rsidR="00E11145" w:rsidRPr="00CE198A" w:rsidDel="00187C1C">
                <w:rPr>
                  <w:sz w:val="28"/>
                  <w:szCs w:val="28"/>
                  <w:lang w:eastAsia="ru-RU"/>
                </w:rPr>
                <w:delText>приложени</w:delText>
              </w:r>
              <w:r w:rsidRPr="00CE198A" w:rsidDel="00187C1C">
                <w:rPr>
                  <w:sz w:val="28"/>
                  <w:szCs w:val="28"/>
                  <w:lang w:eastAsia="ru-RU"/>
                </w:rPr>
                <w:delText>ям</w:delText>
              </w:r>
              <w:r w:rsidR="00E11145" w:rsidRPr="00CE198A" w:rsidDel="00187C1C">
                <w:rPr>
                  <w:sz w:val="28"/>
                  <w:szCs w:val="28"/>
                  <w:lang w:eastAsia="ru-RU"/>
                </w:rPr>
                <w:delText xml:space="preserve"> </w:delText>
              </w:r>
              <w:r w:rsidRPr="00CE198A" w:rsidDel="00187C1C">
                <w:rPr>
                  <w:sz w:val="28"/>
                  <w:szCs w:val="28"/>
                  <w:lang w:eastAsia="ru-RU"/>
                </w:rPr>
                <w:delText xml:space="preserve">доступа </w:delText>
              </w:r>
              <w:r w:rsidR="00E11145" w:rsidRPr="00CE198A" w:rsidDel="00187C1C">
                <w:rPr>
                  <w:sz w:val="28"/>
                  <w:szCs w:val="28"/>
                  <w:lang w:eastAsia="ru-RU"/>
                </w:rPr>
                <w:delText xml:space="preserve">к сервисам </w:delText>
              </w:r>
              <w:r w:rsidR="00575124" w:rsidRPr="00CE198A" w:rsidDel="00187C1C">
                <w:rPr>
                  <w:sz w:val="28"/>
                  <w:szCs w:val="28"/>
                  <w:lang w:eastAsia="ru-RU"/>
                </w:rPr>
                <w:delText xml:space="preserve">Решения </w:delText>
              </w:r>
              <w:r w:rsidR="00E11145" w:rsidRPr="00CE198A" w:rsidDel="00187C1C">
                <w:rPr>
                  <w:sz w:val="28"/>
                  <w:szCs w:val="28"/>
                  <w:lang w:eastAsia="ru-RU"/>
                </w:rPr>
                <w:delText>через сеть интернет по протоколу HTTPS</w:delText>
              </w:r>
            </w:del>
          </w:p>
        </w:tc>
      </w:tr>
      <w:tr w:rsidR="00E11145" w:rsidRPr="00CE198A" w:rsidDel="00187C1C" w14:paraId="1090CFFF" w14:textId="7EB854CE" w:rsidTr="00B9334C">
        <w:trPr>
          <w:trHeight w:val="780"/>
          <w:del w:id="2008" w:author="Constantine Smirnov" w:date="2023-06-07T03:04:00Z"/>
        </w:trPr>
        <w:tc>
          <w:tcPr>
            <w:tcW w:w="633" w:type="dxa"/>
          </w:tcPr>
          <w:p w14:paraId="4D39233D" w14:textId="430173B1" w:rsidR="00E11145" w:rsidRPr="00CE198A" w:rsidDel="00187C1C" w:rsidRDefault="00E11145" w:rsidP="00535580">
            <w:pPr>
              <w:pStyle w:val="SC"/>
              <w:rPr>
                <w:del w:id="2009" w:author="Constantine Smirnov" w:date="2023-06-07T03:04:00Z"/>
                <w:sz w:val="28"/>
                <w:szCs w:val="28"/>
                <w:lang w:eastAsia="ru-RU"/>
              </w:rPr>
            </w:pPr>
          </w:p>
        </w:tc>
        <w:tc>
          <w:tcPr>
            <w:tcW w:w="1965" w:type="dxa"/>
            <w:hideMark/>
          </w:tcPr>
          <w:p w14:paraId="2409C509" w14:textId="1412108E" w:rsidR="00E11145" w:rsidRPr="00CE198A" w:rsidDel="00187C1C" w:rsidRDefault="00E11145" w:rsidP="00187C1C">
            <w:pPr>
              <w:pStyle w:val="SC7"/>
              <w:rPr>
                <w:del w:id="2010" w:author="Constantine Smirnov" w:date="2023-06-07T03:04:00Z"/>
                <w:sz w:val="28"/>
                <w:szCs w:val="28"/>
                <w:lang w:eastAsia="ru-RU"/>
              </w:rPr>
            </w:pPr>
            <w:del w:id="2011" w:author="Constantine Smirnov" w:date="2023-06-07T03:04:00Z">
              <w:r w:rsidRPr="00CE198A" w:rsidDel="00187C1C">
                <w:rPr>
                  <w:sz w:val="28"/>
                  <w:szCs w:val="28"/>
                  <w:lang w:eastAsia="ru-RU"/>
                </w:rPr>
                <w:delText>Сервер приложений</w:delText>
              </w:r>
            </w:del>
          </w:p>
        </w:tc>
        <w:tc>
          <w:tcPr>
            <w:tcW w:w="3210" w:type="dxa"/>
            <w:hideMark/>
          </w:tcPr>
          <w:p w14:paraId="25D8B6FF" w14:textId="0DA74873" w:rsidR="00E11145" w:rsidRPr="00CE198A" w:rsidDel="00187C1C" w:rsidRDefault="00E11145" w:rsidP="00187C1C">
            <w:pPr>
              <w:pStyle w:val="SC7"/>
              <w:rPr>
                <w:del w:id="2012" w:author="Constantine Smirnov" w:date="2023-06-07T03:04:00Z"/>
                <w:sz w:val="28"/>
                <w:szCs w:val="28"/>
                <w:lang w:eastAsia="ru-RU"/>
              </w:rPr>
            </w:pPr>
            <w:del w:id="2013" w:author="Constantine Smirnov" w:date="2023-06-07T03:04:00Z">
              <w:r w:rsidRPr="00CE198A" w:rsidDel="00187C1C">
                <w:rPr>
                  <w:sz w:val="28"/>
                  <w:szCs w:val="28"/>
                  <w:lang w:eastAsia="ru-RU"/>
                </w:rPr>
                <w:delText>Промежуточное звено между сервисами, базами данных, веб сервером, осуществляющее логические операции</w:delText>
              </w:r>
            </w:del>
          </w:p>
        </w:tc>
        <w:tc>
          <w:tcPr>
            <w:tcW w:w="3762" w:type="dxa"/>
            <w:hideMark/>
          </w:tcPr>
          <w:p w14:paraId="05F12E7B" w14:textId="7A508983" w:rsidR="00E11145" w:rsidRPr="00CE198A" w:rsidDel="00187C1C" w:rsidRDefault="00C25523" w:rsidP="00187C1C">
            <w:pPr>
              <w:pStyle w:val="SC7"/>
              <w:rPr>
                <w:del w:id="2014" w:author="Constantine Smirnov" w:date="2023-06-07T03:04:00Z"/>
                <w:sz w:val="28"/>
                <w:szCs w:val="28"/>
                <w:lang w:eastAsia="ru-RU"/>
              </w:rPr>
            </w:pPr>
            <w:del w:id="2015" w:author="Constantine Smirnov" w:date="2023-06-07T03:04:00Z">
              <w:r w:rsidRPr="00CE198A" w:rsidDel="00187C1C">
                <w:rPr>
                  <w:sz w:val="28"/>
                  <w:szCs w:val="28"/>
                  <w:lang w:eastAsia="ru-RU"/>
                </w:rPr>
                <w:delText>Осуществление логических операций</w:delText>
              </w:r>
              <w:r w:rsidR="00E11145" w:rsidRPr="00CE198A" w:rsidDel="00187C1C">
                <w:rPr>
                  <w:sz w:val="28"/>
                  <w:szCs w:val="28"/>
                  <w:lang w:eastAsia="ru-RU"/>
                </w:rPr>
                <w:delText xml:space="preserve"> для </w:delText>
              </w:r>
              <w:r w:rsidR="00535580" w:rsidRPr="00CE198A" w:rsidDel="00187C1C">
                <w:rPr>
                  <w:sz w:val="28"/>
                  <w:szCs w:val="28"/>
                  <w:lang w:eastAsia="ru-RU"/>
                </w:rPr>
                <w:delText>функционала</w:delText>
              </w:r>
              <w:r w:rsidR="00E11145" w:rsidRPr="00CE198A" w:rsidDel="00187C1C">
                <w:rPr>
                  <w:sz w:val="28"/>
                  <w:szCs w:val="28"/>
                  <w:lang w:eastAsia="ru-RU"/>
                </w:rPr>
                <w:delText xml:space="preserve"> POI и</w:delText>
              </w:r>
              <w:r w:rsidR="00B86AE3" w:rsidRPr="00CE198A" w:rsidDel="00187C1C">
                <w:rPr>
                  <w:sz w:val="28"/>
                  <w:szCs w:val="28"/>
                  <w:lang w:eastAsia="ru-RU"/>
                </w:rPr>
                <w:delText xml:space="preserve"> Чат</w:delText>
              </w:r>
              <w:r w:rsidR="00E11145" w:rsidRPr="00CE198A" w:rsidDel="00187C1C">
                <w:rPr>
                  <w:sz w:val="28"/>
                  <w:szCs w:val="28"/>
                  <w:lang w:eastAsia="ru-RU"/>
                </w:rPr>
                <w:delText>ов</w:delText>
              </w:r>
            </w:del>
          </w:p>
        </w:tc>
      </w:tr>
      <w:tr w:rsidR="00E11145" w:rsidRPr="00CE198A" w:rsidDel="00187C1C" w14:paraId="1385B22A" w14:textId="0F2F986E" w:rsidTr="00B9334C">
        <w:trPr>
          <w:trHeight w:val="525"/>
          <w:del w:id="2016" w:author="Constantine Smirnov" w:date="2023-06-07T03:04:00Z"/>
        </w:trPr>
        <w:tc>
          <w:tcPr>
            <w:tcW w:w="633" w:type="dxa"/>
          </w:tcPr>
          <w:p w14:paraId="1E881CAA" w14:textId="009A6A89" w:rsidR="00E11145" w:rsidRPr="00CE198A" w:rsidDel="00187C1C" w:rsidRDefault="00E11145" w:rsidP="00535580">
            <w:pPr>
              <w:pStyle w:val="SC"/>
              <w:rPr>
                <w:del w:id="2017" w:author="Constantine Smirnov" w:date="2023-06-07T03:04:00Z"/>
                <w:sz w:val="28"/>
                <w:szCs w:val="28"/>
                <w:lang w:eastAsia="ru-RU"/>
              </w:rPr>
            </w:pPr>
          </w:p>
        </w:tc>
        <w:tc>
          <w:tcPr>
            <w:tcW w:w="1965" w:type="dxa"/>
            <w:hideMark/>
          </w:tcPr>
          <w:p w14:paraId="66C073FB" w14:textId="7424EEA9" w:rsidR="00E11145" w:rsidRPr="00CE198A" w:rsidDel="00187C1C" w:rsidRDefault="00E11145" w:rsidP="00187C1C">
            <w:pPr>
              <w:pStyle w:val="SC7"/>
              <w:rPr>
                <w:del w:id="2018" w:author="Constantine Smirnov" w:date="2023-06-07T03:04:00Z"/>
                <w:sz w:val="28"/>
                <w:szCs w:val="28"/>
                <w:lang w:eastAsia="ru-RU"/>
              </w:rPr>
            </w:pPr>
            <w:del w:id="2019" w:author="Constantine Smirnov" w:date="2023-06-07T03:04:00Z">
              <w:r w:rsidRPr="00CE198A" w:rsidDel="00187C1C">
                <w:rPr>
                  <w:sz w:val="28"/>
                  <w:szCs w:val="28"/>
                  <w:lang w:eastAsia="ru-RU"/>
                </w:rPr>
                <w:delText>Сервер баз данных</w:delText>
              </w:r>
            </w:del>
          </w:p>
        </w:tc>
        <w:tc>
          <w:tcPr>
            <w:tcW w:w="3210" w:type="dxa"/>
            <w:hideMark/>
          </w:tcPr>
          <w:p w14:paraId="002E564E" w14:textId="493AE961" w:rsidR="00E11145" w:rsidRPr="00CE198A" w:rsidDel="00187C1C" w:rsidRDefault="00E11145" w:rsidP="00187C1C">
            <w:pPr>
              <w:pStyle w:val="SC7"/>
              <w:rPr>
                <w:del w:id="2020" w:author="Constantine Smirnov" w:date="2023-06-07T03:04:00Z"/>
                <w:sz w:val="28"/>
                <w:szCs w:val="28"/>
                <w:lang w:eastAsia="ru-RU"/>
              </w:rPr>
            </w:pPr>
            <w:del w:id="2021" w:author="Constantine Smirnov" w:date="2023-06-07T03:04:00Z">
              <w:r w:rsidRPr="00CE198A" w:rsidDel="00187C1C">
                <w:rPr>
                  <w:sz w:val="28"/>
                  <w:szCs w:val="28"/>
                  <w:lang w:eastAsia="ru-RU"/>
                </w:rPr>
                <w:delText xml:space="preserve">Хранилище данных и </w:delText>
              </w:r>
              <w:r w:rsidR="00535580" w:rsidRPr="00CE198A" w:rsidDel="00187C1C">
                <w:rPr>
                  <w:sz w:val="28"/>
                  <w:szCs w:val="28"/>
                  <w:lang w:eastAsia="ru-RU"/>
                </w:rPr>
                <w:delText>логических</w:delText>
              </w:r>
              <w:r w:rsidRPr="00CE198A" w:rsidDel="00187C1C">
                <w:rPr>
                  <w:sz w:val="28"/>
                  <w:szCs w:val="28"/>
                  <w:lang w:eastAsia="ru-RU"/>
                </w:rPr>
                <w:delText xml:space="preserve"> процедур над ними</w:delText>
              </w:r>
            </w:del>
          </w:p>
        </w:tc>
        <w:tc>
          <w:tcPr>
            <w:tcW w:w="3762" w:type="dxa"/>
            <w:hideMark/>
          </w:tcPr>
          <w:p w14:paraId="0CB193F4" w14:textId="3EC10D7F" w:rsidR="00E11145" w:rsidRPr="00CE198A" w:rsidDel="00187C1C" w:rsidRDefault="008272DA" w:rsidP="00187C1C">
            <w:pPr>
              <w:pStyle w:val="SC7"/>
              <w:rPr>
                <w:del w:id="2022" w:author="Constantine Smirnov" w:date="2023-06-07T03:04:00Z"/>
                <w:sz w:val="28"/>
                <w:szCs w:val="28"/>
                <w:lang w:eastAsia="ru-RU"/>
              </w:rPr>
            </w:pPr>
            <w:del w:id="2023" w:author="Constantine Smirnov" w:date="2023-06-07T03:04:00Z">
              <w:r w:rsidRPr="00CE198A" w:rsidDel="00187C1C">
                <w:rPr>
                  <w:sz w:val="28"/>
                  <w:szCs w:val="28"/>
                  <w:lang w:eastAsia="ru-RU"/>
                </w:rPr>
                <w:delText>Хранение данных</w:delText>
              </w:r>
              <w:r w:rsidR="00E11145" w:rsidRPr="00CE198A" w:rsidDel="00187C1C">
                <w:rPr>
                  <w:sz w:val="28"/>
                  <w:szCs w:val="28"/>
                  <w:lang w:eastAsia="ru-RU"/>
                </w:rPr>
                <w:delText xml:space="preserve"> </w:delText>
              </w:r>
              <w:r w:rsidRPr="00CE198A" w:rsidDel="00187C1C">
                <w:rPr>
                  <w:sz w:val="28"/>
                  <w:szCs w:val="28"/>
                  <w:lang w:eastAsia="ru-RU"/>
                </w:rPr>
                <w:delText>журнала событий</w:delText>
              </w:r>
              <w:r w:rsidR="00E11145" w:rsidRPr="00CE198A" w:rsidDel="00187C1C">
                <w:rPr>
                  <w:sz w:val="28"/>
                  <w:szCs w:val="28"/>
                  <w:lang w:eastAsia="ru-RU"/>
                </w:rPr>
                <w:delText xml:space="preserve">, </w:delText>
              </w:r>
              <w:r w:rsidR="00535580" w:rsidRPr="00CE198A" w:rsidDel="00187C1C">
                <w:rPr>
                  <w:sz w:val="28"/>
                  <w:szCs w:val="28"/>
                  <w:lang w:eastAsia="ru-RU"/>
                </w:rPr>
                <w:delText>авторотационных</w:delText>
              </w:r>
              <w:r w:rsidR="00E11145" w:rsidRPr="00CE198A" w:rsidDel="00187C1C">
                <w:rPr>
                  <w:sz w:val="28"/>
                  <w:szCs w:val="28"/>
                  <w:lang w:eastAsia="ru-RU"/>
                </w:rPr>
                <w:delText xml:space="preserve"> данных </w:delText>
              </w:r>
              <w:r w:rsidR="00055645" w:rsidRPr="00CE198A" w:rsidDel="00187C1C">
                <w:rPr>
                  <w:sz w:val="28"/>
                  <w:szCs w:val="28"/>
                  <w:lang w:eastAsia="ru-RU"/>
                </w:rPr>
                <w:delText>Пользовател</w:delText>
              </w:r>
              <w:r w:rsidR="00E11145" w:rsidRPr="00CE198A" w:rsidDel="00187C1C">
                <w:rPr>
                  <w:sz w:val="28"/>
                  <w:szCs w:val="28"/>
                  <w:lang w:eastAsia="ru-RU"/>
                </w:rPr>
                <w:delText>ей, данных для POI и</w:delText>
              </w:r>
              <w:r w:rsidR="00B86AE3" w:rsidRPr="00CE198A" w:rsidDel="00187C1C">
                <w:rPr>
                  <w:sz w:val="28"/>
                  <w:szCs w:val="28"/>
                  <w:lang w:eastAsia="ru-RU"/>
                </w:rPr>
                <w:delText xml:space="preserve"> Чат</w:delText>
              </w:r>
              <w:r w:rsidR="00E11145" w:rsidRPr="00CE198A" w:rsidDel="00187C1C">
                <w:rPr>
                  <w:sz w:val="28"/>
                  <w:szCs w:val="28"/>
                  <w:lang w:eastAsia="ru-RU"/>
                </w:rPr>
                <w:delText>ов</w:delText>
              </w:r>
              <w:r w:rsidRPr="00CE198A" w:rsidDel="00187C1C">
                <w:rPr>
                  <w:sz w:val="28"/>
                  <w:szCs w:val="28"/>
                  <w:lang w:eastAsia="ru-RU"/>
                </w:rPr>
                <w:delText>. Осуществление логических операций над хранимыми данными</w:delText>
              </w:r>
            </w:del>
          </w:p>
        </w:tc>
      </w:tr>
      <w:tr w:rsidR="00E11145" w:rsidRPr="00CE198A" w:rsidDel="00187C1C" w14:paraId="03ECEEFA" w14:textId="4291BC12" w:rsidTr="00B9334C">
        <w:trPr>
          <w:trHeight w:val="315"/>
          <w:del w:id="2024" w:author="Constantine Smirnov" w:date="2023-06-07T03:04:00Z"/>
        </w:trPr>
        <w:tc>
          <w:tcPr>
            <w:tcW w:w="633" w:type="dxa"/>
          </w:tcPr>
          <w:p w14:paraId="0B10B1CB" w14:textId="2FF77EE4" w:rsidR="00E11145" w:rsidRPr="00CE198A" w:rsidDel="00187C1C" w:rsidRDefault="00E11145" w:rsidP="00535580">
            <w:pPr>
              <w:pStyle w:val="SC"/>
              <w:rPr>
                <w:del w:id="2025" w:author="Constantine Smirnov" w:date="2023-06-07T03:04:00Z"/>
                <w:sz w:val="28"/>
                <w:szCs w:val="28"/>
                <w:lang w:eastAsia="ru-RU"/>
              </w:rPr>
            </w:pPr>
          </w:p>
        </w:tc>
        <w:tc>
          <w:tcPr>
            <w:tcW w:w="1965" w:type="dxa"/>
            <w:hideMark/>
          </w:tcPr>
          <w:p w14:paraId="1A817A59" w14:textId="5719EB96" w:rsidR="00E11145" w:rsidRPr="00CE198A" w:rsidDel="00187C1C" w:rsidRDefault="00E11145" w:rsidP="00187C1C">
            <w:pPr>
              <w:pStyle w:val="SC7"/>
              <w:rPr>
                <w:del w:id="2026" w:author="Constantine Smirnov" w:date="2023-06-07T03:04:00Z"/>
                <w:sz w:val="28"/>
                <w:szCs w:val="28"/>
                <w:lang w:eastAsia="ru-RU"/>
              </w:rPr>
            </w:pPr>
            <w:del w:id="2027" w:author="Constantine Smirnov" w:date="2023-06-07T03:04:00Z">
              <w:r w:rsidRPr="00CE198A" w:rsidDel="00187C1C">
                <w:rPr>
                  <w:sz w:val="28"/>
                  <w:szCs w:val="28"/>
                  <w:lang w:eastAsia="ru-RU"/>
                </w:rPr>
                <w:delText>Мобильные приложения</w:delText>
              </w:r>
            </w:del>
          </w:p>
        </w:tc>
        <w:tc>
          <w:tcPr>
            <w:tcW w:w="3210" w:type="dxa"/>
            <w:hideMark/>
          </w:tcPr>
          <w:p w14:paraId="743F7000" w14:textId="1051A687" w:rsidR="00E11145" w:rsidRPr="00CE198A" w:rsidDel="00187C1C" w:rsidRDefault="000E3237" w:rsidP="00187C1C">
            <w:pPr>
              <w:pStyle w:val="SC7"/>
              <w:rPr>
                <w:del w:id="2028" w:author="Constantine Smirnov" w:date="2023-06-07T03:04:00Z"/>
                <w:sz w:val="28"/>
                <w:szCs w:val="28"/>
                <w:lang w:eastAsia="ru-RU"/>
              </w:rPr>
            </w:pPr>
            <w:del w:id="2029" w:author="Constantine Smirnov" w:date="2023-06-07T03:04:00Z">
              <w:r w:rsidRPr="00CE198A" w:rsidDel="00187C1C">
                <w:rPr>
                  <w:sz w:val="28"/>
                  <w:szCs w:val="28"/>
                  <w:lang w:eastAsia="ru-RU"/>
                </w:rPr>
                <w:delText xml:space="preserve">Часть </w:delText>
              </w:r>
              <w:r w:rsidR="000F1FF2" w:rsidRPr="00CE198A" w:rsidDel="00187C1C">
                <w:rPr>
                  <w:sz w:val="28"/>
                  <w:szCs w:val="28"/>
                  <w:lang w:eastAsia="ru-RU"/>
                </w:rPr>
                <w:delText>Решения</w:delText>
              </w:r>
              <w:r w:rsidRPr="00CE198A" w:rsidDel="00187C1C">
                <w:rPr>
                  <w:sz w:val="28"/>
                  <w:szCs w:val="28"/>
                  <w:lang w:eastAsia="ru-RU"/>
                </w:rPr>
                <w:delText>, устанавл</w:delText>
              </w:r>
              <w:r w:rsidR="008272DA" w:rsidRPr="00CE198A" w:rsidDel="00187C1C">
                <w:rPr>
                  <w:sz w:val="28"/>
                  <w:szCs w:val="28"/>
                  <w:lang w:eastAsia="ru-RU"/>
                </w:rPr>
                <w:delText>иваемая на мобильное устройство</w:delText>
              </w:r>
            </w:del>
          </w:p>
        </w:tc>
        <w:tc>
          <w:tcPr>
            <w:tcW w:w="3762" w:type="dxa"/>
            <w:hideMark/>
          </w:tcPr>
          <w:p w14:paraId="40B89305" w14:textId="21F4ACB1" w:rsidR="00E11145" w:rsidRPr="00CE198A" w:rsidDel="00187C1C" w:rsidRDefault="008272DA" w:rsidP="00187C1C">
            <w:pPr>
              <w:pStyle w:val="SC7"/>
              <w:rPr>
                <w:del w:id="2030" w:author="Constantine Smirnov" w:date="2023-06-07T03:04:00Z"/>
                <w:sz w:val="28"/>
                <w:szCs w:val="28"/>
                <w:lang w:eastAsia="ru-RU"/>
              </w:rPr>
            </w:pPr>
            <w:del w:id="2031" w:author="Constantine Smirnov" w:date="2023-06-07T03:04:00Z">
              <w:r w:rsidRPr="00CE198A" w:rsidDel="00187C1C">
                <w:rPr>
                  <w:sz w:val="28"/>
                  <w:szCs w:val="28"/>
                  <w:lang w:eastAsia="ru-RU"/>
                </w:rPr>
                <w:delText xml:space="preserve">Пользовательский </w:delText>
              </w:r>
              <w:r w:rsidR="00E11145" w:rsidRPr="00CE198A" w:rsidDel="00187C1C">
                <w:rPr>
                  <w:sz w:val="28"/>
                  <w:szCs w:val="28"/>
                  <w:lang w:eastAsia="ru-RU"/>
                </w:rPr>
                <w:delText xml:space="preserve">интерфейс к сервисам </w:delText>
              </w:r>
              <w:r w:rsidR="000F1FF2" w:rsidRPr="00CE198A" w:rsidDel="00187C1C">
                <w:rPr>
                  <w:sz w:val="28"/>
                  <w:szCs w:val="28"/>
                  <w:lang w:eastAsia="ru-RU"/>
                </w:rPr>
                <w:delText>Решения</w:delText>
              </w:r>
            </w:del>
          </w:p>
        </w:tc>
      </w:tr>
    </w:tbl>
    <w:p w14:paraId="33989D3A" w14:textId="5F911915" w:rsidR="00484B3D" w:rsidRPr="00CE198A" w:rsidRDefault="00A87FCA" w:rsidP="00A3472B">
      <w:pPr>
        <w:pStyle w:val="af"/>
        <w:rPr>
          <w:rFonts w:ascii="Times New Roman" w:hAnsi="Times New Roman" w:cs="Times New Roman"/>
          <w:sz w:val="28"/>
          <w:szCs w:val="28"/>
        </w:rPr>
      </w:pPr>
      <w:bookmarkStart w:id="2032" w:name="_Toc479788755"/>
      <w:bookmarkStart w:id="2033" w:name="_Toc481488952"/>
      <w:bookmarkStart w:id="2034" w:name="_Toc447141670"/>
      <w:bookmarkStart w:id="2035" w:name="_Toc481489509"/>
      <w:r w:rsidRPr="00CE198A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begin"/>
      </w:r>
      <w:r w:rsidR="00000000" w:rsidRPr="00CE198A">
        <w:rPr>
          <w:rFonts w:ascii="Times New Roman" w:hAnsi="Times New Roman" w:cs="Times New Roman"/>
          <w:sz w:val="28"/>
          <w:szCs w:val="28"/>
        </w:rPr>
        <w:instrText xml:space="preserve"> SEQ Таблица \* ARABIC </w:instrTex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2036" w:name="_Ref445934742"/>
      <w:r w:rsidR="00000331" w:rsidRPr="00CE198A">
        <w:rPr>
          <w:rFonts w:ascii="Times New Roman" w:hAnsi="Times New Roman" w:cs="Times New Roman"/>
          <w:noProof/>
          <w:sz w:val="28"/>
          <w:szCs w:val="28"/>
        </w:rPr>
        <w:t>7</w:t>
      </w:r>
      <w:bookmarkEnd w:id="2036"/>
      <w:r w:rsidR="00000000" w:rsidRPr="00CE198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484B3D" w:rsidRPr="00CE198A">
        <w:rPr>
          <w:rFonts w:ascii="Times New Roman" w:hAnsi="Times New Roman" w:cs="Times New Roman"/>
          <w:noProof/>
          <w:sz w:val="28"/>
          <w:szCs w:val="28"/>
        </w:rPr>
        <w:br/>
      </w:r>
      <w:r w:rsidR="00484B3D" w:rsidRPr="00CE198A">
        <w:rPr>
          <w:rFonts w:ascii="Times New Roman" w:hAnsi="Times New Roman" w:cs="Times New Roman"/>
          <w:sz w:val="28"/>
          <w:szCs w:val="28"/>
        </w:rPr>
        <w:t xml:space="preserve">Перечень функциональных подсистем </w:t>
      </w:r>
      <w:r w:rsidR="006863E4" w:rsidRPr="00CE198A">
        <w:rPr>
          <w:rFonts w:ascii="Times New Roman" w:hAnsi="Times New Roman" w:cs="Times New Roman"/>
          <w:sz w:val="28"/>
          <w:szCs w:val="28"/>
        </w:rPr>
        <w:t>Решения</w:t>
      </w:r>
      <w:bookmarkEnd w:id="2032"/>
      <w:bookmarkEnd w:id="2033"/>
      <w:bookmarkEnd w:id="2034"/>
      <w:bookmarkEnd w:id="2035"/>
    </w:p>
    <w:tbl>
      <w:tblPr>
        <w:tblStyle w:val="SC9"/>
        <w:tblW w:w="9570" w:type="dxa"/>
        <w:tblLayout w:type="fixed"/>
        <w:tblLook w:val="04A0" w:firstRow="1" w:lastRow="0" w:firstColumn="1" w:lastColumn="0" w:noHBand="0" w:noVBand="1"/>
      </w:tblPr>
      <w:tblGrid>
        <w:gridCol w:w="633"/>
        <w:gridCol w:w="1967"/>
        <w:gridCol w:w="3210"/>
        <w:gridCol w:w="3760"/>
      </w:tblGrid>
      <w:tr w:rsidR="00E11145" w:rsidRPr="00CE198A" w14:paraId="60650027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0"/>
          <w:tblHeader/>
        </w:trPr>
        <w:tc>
          <w:tcPr>
            <w:tcW w:w="633" w:type="dxa"/>
            <w:hideMark/>
          </w:tcPr>
          <w:p w14:paraId="00D47A96" w14:textId="77777777" w:rsidR="00E11145" w:rsidRPr="00CE198A" w:rsidRDefault="00E11145" w:rsidP="00C80393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№</w:t>
            </w:r>
          </w:p>
        </w:tc>
        <w:tc>
          <w:tcPr>
            <w:tcW w:w="1967" w:type="dxa"/>
            <w:hideMark/>
          </w:tcPr>
          <w:p w14:paraId="726F8F07" w14:textId="77777777" w:rsidR="00E11145" w:rsidRPr="00CE198A" w:rsidRDefault="00E11145" w:rsidP="00C80393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Функциональная подсистема</w:t>
            </w:r>
          </w:p>
        </w:tc>
        <w:tc>
          <w:tcPr>
            <w:tcW w:w="3210" w:type="dxa"/>
            <w:hideMark/>
          </w:tcPr>
          <w:p w14:paraId="3CCEE4C6" w14:textId="77777777" w:rsidR="00E11145" w:rsidRPr="00CE198A" w:rsidRDefault="00E11145" w:rsidP="00C80393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Описание подсистемы</w:t>
            </w:r>
          </w:p>
        </w:tc>
        <w:tc>
          <w:tcPr>
            <w:tcW w:w="3760" w:type="dxa"/>
            <w:hideMark/>
          </w:tcPr>
          <w:p w14:paraId="682B4E3A" w14:textId="77777777" w:rsidR="00E11145" w:rsidRPr="00CE198A" w:rsidRDefault="00E11145" w:rsidP="00C80393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Предназначение подсистемы</w:t>
            </w:r>
          </w:p>
        </w:tc>
      </w:tr>
      <w:tr w:rsidR="00E11145" w:rsidRPr="00CE198A" w14:paraId="25DF2492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  <w:tblHeader/>
        </w:trPr>
        <w:tc>
          <w:tcPr>
            <w:tcW w:w="633" w:type="dxa"/>
            <w:hideMark/>
          </w:tcPr>
          <w:p w14:paraId="1DC3C664" w14:textId="77777777" w:rsidR="00E11145" w:rsidRPr="00CE198A" w:rsidRDefault="00E11145" w:rsidP="00C80393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967" w:type="dxa"/>
            <w:hideMark/>
          </w:tcPr>
          <w:p w14:paraId="7A9EA538" w14:textId="77777777" w:rsidR="00E11145" w:rsidRPr="00CE198A" w:rsidRDefault="00E11145" w:rsidP="00C80393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210" w:type="dxa"/>
            <w:hideMark/>
          </w:tcPr>
          <w:p w14:paraId="33354CB5" w14:textId="77777777" w:rsidR="00E11145" w:rsidRPr="00CE198A" w:rsidRDefault="00E11145" w:rsidP="00C80393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760" w:type="dxa"/>
            <w:hideMark/>
          </w:tcPr>
          <w:p w14:paraId="1ECC7CDE" w14:textId="77777777" w:rsidR="00E11145" w:rsidRPr="00CE198A" w:rsidRDefault="00E11145" w:rsidP="00C80393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E11145" w:rsidRPr="00CE198A" w14:paraId="732124C5" w14:textId="77777777" w:rsidTr="00B9334C">
        <w:trPr>
          <w:trHeight w:val="315"/>
        </w:trPr>
        <w:tc>
          <w:tcPr>
            <w:tcW w:w="633" w:type="dxa"/>
          </w:tcPr>
          <w:p w14:paraId="7C8AB94C" w14:textId="77777777" w:rsidR="00E11145" w:rsidRPr="00CE198A" w:rsidRDefault="00E11145" w:rsidP="00B9334C">
            <w:pPr>
              <w:pStyle w:val="SC"/>
              <w:numPr>
                <w:ilvl w:val="0"/>
                <w:numId w:val="112"/>
              </w:numPr>
              <w:rPr>
                <w:sz w:val="28"/>
                <w:szCs w:val="28"/>
                <w:lang w:eastAsia="ru-RU"/>
              </w:rPr>
            </w:pPr>
          </w:p>
        </w:tc>
        <w:tc>
          <w:tcPr>
            <w:tcW w:w="1967" w:type="dxa"/>
            <w:hideMark/>
          </w:tcPr>
          <w:p w14:paraId="70F384A7" w14:textId="3A70687C" w:rsidR="00E11145" w:rsidRPr="00CE198A" w:rsidRDefault="00E11145" w:rsidP="00810A19">
            <w:pPr>
              <w:pStyle w:val="SC7"/>
              <w:rPr>
                <w:sz w:val="28"/>
                <w:szCs w:val="28"/>
                <w:lang w:eastAsia="ru-RU"/>
              </w:rPr>
            </w:pPr>
            <w:del w:id="2037" w:author="Constantine Smirnov" w:date="2023-06-07T03:06:00Z">
              <w:r w:rsidRPr="00CE198A" w:rsidDel="008C2111">
                <w:rPr>
                  <w:sz w:val="28"/>
                  <w:szCs w:val="28"/>
                  <w:lang w:eastAsia="ru-RU"/>
                </w:rPr>
                <w:delText>АРМ Администратора</w:delText>
              </w:r>
            </w:del>
          </w:p>
        </w:tc>
        <w:tc>
          <w:tcPr>
            <w:tcW w:w="3210" w:type="dxa"/>
            <w:hideMark/>
          </w:tcPr>
          <w:p w14:paraId="4934F82C" w14:textId="76594314" w:rsidR="00E11145" w:rsidRPr="00CE198A" w:rsidRDefault="00E11145" w:rsidP="00810A19">
            <w:pPr>
              <w:pStyle w:val="SC7"/>
              <w:rPr>
                <w:sz w:val="28"/>
                <w:szCs w:val="28"/>
                <w:lang w:eastAsia="ru-RU"/>
              </w:rPr>
            </w:pPr>
            <w:del w:id="2038" w:author="Constantine Smirnov" w:date="2023-06-07T03:06:00Z">
              <w:r w:rsidRPr="00CE198A" w:rsidDel="0002259C">
                <w:rPr>
                  <w:sz w:val="28"/>
                  <w:szCs w:val="28"/>
                  <w:lang w:eastAsia="ru-RU"/>
                </w:rPr>
                <w:delText>Веб</w:delText>
              </w:r>
              <w:r w:rsidR="00472CB9" w:rsidRPr="00CE198A" w:rsidDel="0002259C">
                <w:rPr>
                  <w:sz w:val="28"/>
                  <w:szCs w:val="28"/>
                  <w:lang w:eastAsia="ru-RU"/>
                </w:rPr>
                <w:delText>-приложение</w:delText>
              </w:r>
              <w:r w:rsidRPr="00CE198A" w:rsidDel="0002259C">
                <w:rPr>
                  <w:sz w:val="28"/>
                  <w:szCs w:val="28"/>
                  <w:lang w:eastAsia="ru-RU"/>
                </w:rPr>
                <w:delText xml:space="preserve"> администратора</w:delText>
              </w:r>
            </w:del>
          </w:p>
        </w:tc>
        <w:tc>
          <w:tcPr>
            <w:tcW w:w="3760" w:type="dxa"/>
            <w:hideMark/>
          </w:tcPr>
          <w:p w14:paraId="1021936B" w14:textId="0D529FDD" w:rsidR="00E11145" w:rsidRPr="00CE198A" w:rsidRDefault="00CD7720" w:rsidP="00810A19">
            <w:pPr>
              <w:pStyle w:val="SC7"/>
              <w:rPr>
                <w:sz w:val="28"/>
                <w:szCs w:val="28"/>
                <w:lang w:eastAsia="ru-RU"/>
              </w:rPr>
            </w:pPr>
            <w:del w:id="2039" w:author="Constantine Smirnov" w:date="2023-06-07T03:06:00Z">
              <w:r w:rsidRPr="00CE198A" w:rsidDel="00C419F3">
                <w:rPr>
                  <w:sz w:val="28"/>
                  <w:szCs w:val="28"/>
                  <w:lang w:eastAsia="ru-RU"/>
                </w:rPr>
                <w:delText xml:space="preserve">Пользовательский интерфейс Администратора для управления </w:delText>
              </w:r>
              <w:r w:rsidR="00055645" w:rsidRPr="00CE198A" w:rsidDel="00C419F3">
                <w:rPr>
                  <w:sz w:val="28"/>
                  <w:szCs w:val="28"/>
                  <w:lang w:eastAsia="ru-RU"/>
                </w:rPr>
                <w:delText>Пользовател</w:delText>
              </w:r>
              <w:r w:rsidR="00E11145" w:rsidRPr="00CE198A" w:rsidDel="00C419F3">
                <w:rPr>
                  <w:sz w:val="28"/>
                  <w:szCs w:val="28"/>
                  <w:lang w:eastAsia="ru-RU"/>
                </w:rPr>
                <w:delText>ями,</w:delText>
              </w:r>
              <w:r w:rsidR="00B86AE3" w:rsidRPr="00CE198A" w:rsidDel="00C419F3">
                <w:rPr>
                  <w:sz w:val="28"/>
                  <w:szCs w:val="28"/>
                  <w:lang w:eastAsia="ru-RU"/>
                </w:rPr>
                <w:delText xml:space="preserve"> Чат</w:delText>
              </w:r>
              <w:r w:rsidR="00E11145" w:rsidRPr="00CE198A" w:rsidDel="00C419F3">
                <w:rPr>
                  <w:sz w:val="28"/>
                  <w:szCs w:val="28"/>
                  <w:lang w:eastAsia="ru-RU"/>
                </w:rPr>
                <w:delText>ами, POI</w:delText>
              </w:r>
              <w:r w:rsidR="00BE669B" w:rsidRPr="00CE198A" w:rsidDel="00C419F3">
                <w:rPr>
                  <w:sz w:val="28"/>
                  <w:szCs w:val="28"/>
                  <w:lang w:eastAsia="ru-RU"/>
                </w:rPr>
                <w:delText>,</w:delText>
              </w:r>
              <w:r w:rsidR="00E11145" w:rsidRPr="00CE198A" w:rsidDel="00C419F3">
                <w:rPr>
                  <w:sz w:val="28"/>
                  <w:szCs w:val="28"/>
                  <w:lang w:eastAsia="ru-RU"/>
                </w:rPr>
                <w:delText xml:space="preserve"> </w:delText>
              </w:r>
              <w:r w:rsidR="00BE669B" w:rsidRPr="00CE198A" w:rsidDel="00C419F3">
                <w:rPr>
                  <w:sz w:val="28"/>
                  <w:szCs w:val="28"/>
                  <w:lang w:eastAsia="ru-RU"/>
                </w:rPr>
                <w:delText xml:space="preserve">просмотра </w:delText>
              </w:r>
              <w:r w:rsidR="00E73B88" w:rsidRPr="00CE198A" w:rsidDel="00C419F3">
                <w:rPr>
                  <w:sz w:val="28"/>
                  <w:szCs w:val="28"/>
                  <w:lang w:eastAsia="ru-RU"/>
                </w:rPr>
                <w:delText>журналов событий</w:delText>
              </w:r>
              <w:r w:rsidR="00E11145" w:rsidRPr="00CE198A" w:rsidDel="00476928">
                <w:rPr>
                  <w:sz w:val="28"/>
                  <w:szCs w:val="28"/>
                  <w:lang w:eastAsia="ru-RU"/>
                </w:rPr>
                <w:delText>.</w:delText>
              </w:r>
            </w:del>
          </w:p>
        </w:tc>
      </w:tr>
      <w:tr w:rsidR="00E11145" w:rsidRPr="00CE198A" w:rsidDel="008C2111" w14:paraId="4B6051D3" w14:textId="5465EB44" w:rsidTr="00B9334C">
        <w:trPr>
          <w:trHeight w:val="315"/>
          <w:del w:id="2040" w:author="Constantine Smirnov" w:date="2023-06-07T03:05:00Z"/>
        </w:trPr>
        <w:tc>
          <w:tcPr>
            <w:tcW w:w="633" w:type="dxa"/>
          </w:tcPr>
          <w:p w14:paraId="598C7C8C" w14:textId="65318087" w:rsidR="00E11145" w:rsidRPr="00CE198A" w:rsidDel="008C2111" w:rsidRDefault="00E11145" w:rsidP="00E73B88">
            <w:pPr>
              <w:pStyle w:val="SC"/>
              <w:rPr>
                <w:del w:id="2041" w:author="Constantine Smirnov" w:date="2023-06-07T03:05:00Z"/>
                <w:sz w:val="28"/>
                <w:szCs w:val="28"/>
                <w:lang w:eastAsia="ru-RU"/>
              </w:rPr>
            </w:pPr>
          </w:p>
        </w:tc>
        <w:tc>
          <w:tcPr>
            <w:tcW w:w="1967" w:type="dxa"/>
            <w:hideMark/>
          </w:tcPr>
          <w:p w14:paraId="7D92DEBF" w14:textId="606B5E0C" w:rsidR="00E11145" w:rsidRPr="00CE198A" w:rsidDel="008C2111" w:rsidRDefault="00472CB9" w:rsidP="008C2111">
            <w:pPr>
              <w:pStyle w:val="SC7"/>
              <w:rPr>
                <w:del w:id="2042" w:author="Constantine Smirnov" w:date="2023-06-07T03:05:00Z"/>
                <w:sz w:val="28"/>
                <w:szCs w:val="28"/>
                <w:lang w:eastAsia="ru-RU"/>
              </w:rPr>
            </w:pPr>
            <w:del w:id="2043" w:author="Constantine Smirnov" w:date="2023-06-07T03:05:00Z">
              <w:r w:rsidRPr="00CE198A" w:rsidDel="008C2111">
                <w:rPr>
                  <w:sz w:val="28"/>
                  <w:szCs w:val="28"/>
                  <w:lang w:eastAsia="ru-RU"/>
                </w:rPr>
                <w:delText>Модуль ГИС</w:delText>
              </w:r>
            </w:del>
          </w:p>
        </w:tc>
        <w:tc>
          <w:tcPr>
            <w:tcW w:w="3210" w:type="dxa"/>
            <w:hideMark/>
          </w:tcPr>
          <w:p w14:paraId="06784811" w14:textId="76DFAA83" w:rsidR="00E11145" w:rsidRPr="00CE198A" w:rsidDel="008C2111" w:rsidRDefault="00472CB9" w:rsidP="008C2111">
            <w:pPr>
              <w:pStyle w:val="SC7"/>
              <w:rPr>
                <w:del w:id="2044" w:author="Constantine Smirnov" w:date="2023-06-07T03:05:00Z"/>
                <w:sz w:val="28"/>
                <w:szCs w:val="28"/>
                <w:lang w:eastAsia="ru-RU"/>
              </w:rPr>
            </w:pPr>
            <w:del w:id="2045" w:author="Constantine Smirnov" w:date="2023-06-07T03:05:00Z">
              <w:r w:rsidRPr="00CE198A" w:rsidDel="008C2111">
                <w:rPr>
                  <w:sz w:val="28"/>
                  <w:szCs w:val="28"/>
                  <w:lang w:eastAsia="ru-RU"/>
                </w:rPr>
                <w:delText xml:space="preserve">Модуль </w:delText>
              </w:r>
              <w:r w:rsidR="00E34870" w:rsidRPr="00CE198A" w:rsidDel="008C2111">
                <w:rPr>
                  <w:sz w:val="28"/>
                  <w:szCs w:val="28"/>
                  <w:lang w:eastAsia="ru-RU"/>
                </w:rPr>
                <w:delText xml:space="preserve">Мобильного </w:delText>
              </w:r>
              <w:r w:rsidRPr="00CE198A" w:rsidDel="008C2111">
                <w:rPr>
                  <w:sz w:val="28"/>
                  <w:szCs w:val="28"/>
                  <w:lang w:eastAsia="ru-RU"/>
                </w:rPr>
                <w:delText>приложения, отвечающий за загрузку и отображение базовых и тематических пространственных данных</w:delText>
              </w:r>
            </w:del>
          </w:p>
        </w:tc>
        <w:tc>
          <w:tcPr>
            <w:tcW w:w="3760" w:type="dxa"/>
            <w:hideMark/>
          </w:tcPr>
          <w:p w14:paraId="4F715F42" w14:textId="455120D8" w:rsidR="00E11145" w:rsidRPr="00CE198A" w:rsidDel="008C2111" w:rsidRDefault="00472CB9" w:rsidP="008C2111">
            <w:pPr>
              <w:pStyle w:val="SC7"/>
              <w:rPr>
                <w:del w:id="2046" w:author="Constantine Smirnov" w:date="2023-06-07T03:05:00Z"/>
                <w:sz w:val="28"/>
                <w:szCs w:val="28"/>
                <w:lang w:eastAsia="ru-RU"/>
              </w:rPr>
            </w:pPr>
            <w:del w:id="2047" w:author="Constantine Smirnov" w:date="2023-06-07T03:05:00Z">
              <w:r w:rsidRPr="00CE198A" w:rsidDel="008C2111">
                <w:rPr>
                  <w:sz w:val="28"/>
                  <w:szCs w:val="28"/>
                  <w:lang w:eastAsia="ru-RU"/>
                </w:rPr>
                <w:delText>Загрузка и вывод на экран мобильного устройства</w:delText>
              </w:r>
              <w:r w:rsidR="00FB4BC0" w:rsidRPr="00CE198A" w:rsidDel="008C2111">
                <w:rPr>
                  <w:sz w:val="28"/>
                  <w:szCs w:val="28"/>
                  <w:lang w:eastAsia="ru-RU"/>
                </w:rPr>
                <w:delText xml:space="preserve"> пространственных данных </w:delText>
              </w:r>
            </w:del>
          </w:p>
        </w:tc>
      </w:tr>
      <w:tr w:rsidR="00E11145" w:rsidRPr="00CE198A" w:rsidDel="008C2111" w14:paraId="26CCC642" w14:textId="0017A196" w:rsidTr="00B9334C">
        <w:trPr>
          <w:trHeight w:val="525"/>
          <w:del w:id="2048" w:author="Constantine Smirnov" w:date="2023-06-07T03:05:00Z"/>
        </w:trPr>
        <w:tc>
          <w:tcPr>
            <w:tcW w:w="633" w:type="dxa"/>
          </w:tcPr>
          <w:p w14:paraId="492FE63E" w14:textId="64FF5FA6" w:rsidR="00E11145" w:rsidRPr="00CE198A" w:rsidDel="008C2111" w:rsidRDefault="00E11145" w:rsidP="00E73B88">
            <w:pPr>
              <w:pStyle w:val="SC"/>
              <w:rPr>
                <w:del w:id="2049" w:author="Constantine Smirnov" w:date="2023-06-07T03:05:00Z"/>
                <w:sz w:val="28"/>
                <w:szCs w:val="28"/>
                <w:lang w:eastAsia="ru-RU"/>
              </w:rPr>
            </w:pPr>
          </w:p>
        </w:tc>
        <w:tc>
          <w:tcPr>
            <w:tcW w:w="1967" w:type="dxa"/>
            <w:hideMark/>
          </w:tcPr>
          <w:p w14:paraId="4DA0A327" w14:textId="22123F0A" w:rsidR="00E11145" w:rsidRPr="00CE198A" w:rsidDel="008C2111" w:rsidRDefault="00472CB9" w:rsidP="008C2111">
            <w:pPr>
              <w:pStyle w:val="SC7"/>
              <w:rPr>
                <w:del w:id="2050" w:author="Constantine Smirnov" w:date="2023-06-07T03:05:00Z"/>
                <w:sz w:val="28"/>
                <w:szCs w:val="28"/>
                <w:lang w:eastAsia="ru-RU"/>
              </w:rPr>
            </w:pPr>
            <w:del w:id="2051" w:author="Constantine Smirnov" w:date="2023-06-07T03:05:00Z">
              <w:r w:rsidRPr="00CE198A" w:rsidDel="008C2111">
                <w:rPr>
                  <w:sz w:val="28"/>
                  <w:szCs w:val="28"/>
                  <w:lang w:eastAsia="ru-RU"/>
                </w:rPr>
                <w:delText xml:space="preserve">Модуль </w:delText>
              </w:r>
              <w:r w:rsidR="009A6476" w:rsidRPr="00CE198A" w:rsidDel="008C2111">
                <w:rPr>
                  <w:sz w:val="28"/>
                  <w:szCs w:val="28"/>
                  <w:lang w:eastAsia="ru-RU"/>
                </w:rPr>
                <w:delText>метео</w:delText>
              </w:r>
              <w:r w:rsidR="008272DA" w:rsidRPr="00CE198A" w:rsidDel="008C2111">
                <w:rPr>
                  <w:sz w:val="28"/>
                  <w:szCs w:val="28"/>
                  <w:lang w:eastAsia="ru-RU"/>
                </w:rPr>
                <w:delText xml:space="preserve">рологических </w:delText>
              </w:r>
              <w:r w:rsidRPr="00CE198A" w:rsidDel="008C2111">
                <w:rPr>
                  <w:sz w:val="28"/>
                  <w:szCs w:val="28"/>
                  <w:lang w:eastAsia="ru-RU"/>
                </w:rPr>
                <w:delText>данных</w:delText>
              </w:r>
            </w:del>
          </w:p>
        </w:tc>
        <w:tc>
          <w:tcPr>
            <w:tcW w:w="3210" w:type="dxa"/>
            <w:hideMark/>
          </w:tcPr>
          <w:p w14:paraId="269FE5B6" w14:textId="57062BAC" w:rsidR="00E11145" w:rsidRPr="00CE198A" w:rsidDel="008C2111" w:rsidRDefault="00FB4BC0" w:rsidP="008C2111">
            <w:pPr>
              <w:pStyle w:val="SC7"/>
              <w:rPr>
                <w:del w:id="2052" w:author="Constantine Smirnov" w:date="2023-06-07T03:05:00Z"/>
                <w:sz w:val="28"/>
                <w:szCs w:val="28"/>
                <w:lang w:eastAsia="ru-RU"/>
              </w:rPr>
            </w:pPr>
            <w:del w:id="2053" w:author="Constantine Smirnov" w:date="2023-06-07T03:05:00Z">
              <w:r w:rsidRPr="00CE198A" w:rsidDel="008C2111">
                <w:rPr>
                  <w:sz w:val="28"/>
                  <w:szCs w:val="28"/>
                  <w:lang w:eastAsia="ru-RU"/>
                </w:rPr>
                <w:delText xml:space="preserve">Модуль </w:delText>
              </w:r>
              <w:r w:rsidR="00E34870" w:rsidRPr="00CE198A" w:rsidDel="008C2111">
                <w:rPr>
                  <w:sz w:val="28"/>
                  <w:szCs w:val="28"/>
                  <w:lang w:eastAsia="ru-RU"/>
                </w:rPr>
                <w:delText>М</w:delText>
              </w:r>
              <w:r w:rsidRPr="00CE198A" w:rsidDel="008C2111">
                <w:rPr>
                  <w:sz w:val="28"/>
                  <w:szCs w:val="28"/>
                  <w:lang w:eastAsia="ru-RU"/>
                </w:rPr>
                <w:delText xml:space="preserve">обильного приложения, отвечающий за загрузку и отображение внепространственных </w:delText>
              </w:r>
              <w:r w:rsidR="009A6476" w:rsidRPr="00CE198A" w:rsidDel="008C2111">
                <w:rPr>
                  <w:sz w:val="28"/>
                  <w:szCs w:val="28"/>
                  <w:lang w:eastAsia="ru-RU"/>
                </w:rPr>
                <w:delText>метео</w:delText>
              </w:r>
              <w:r w:rsidR="008272DA" w:rsidRPr="00CE198A" w:rsidDel="008C2111">
                <w:rPr>
                  <w:sz w:val="28"/>
                  <w:szCs w:val="28"/>
                  <w:lang w:eastAsia="ru-RU"/>
                </w:rPr>
                <w:delText xml:space="preserve">рологических </w:delText>
              </w:r>
              <w:r w:rsidRPr="00CE198A" w:rsidDel="008C2111">
                <w:rPr>
                  <w:sz w:val="28"/>
                  <w:szCs w:val="28"/>
                  <w:lang w:eastAsia="ru-RU"/>
                </w:rPr>
                <w:delText>данных</w:delText>
              </w:r>
            </w:del>
          </w:p>
        </w:tc>
        <w:tc>
          <w:tcPr>
            <w:tcW w:w="3760" w:type="dxa"/>
            <w:hideMark/>
          </w:tcPr>
          <w:p w14:paraId="5F3C4916" w14:textId="13535CB1" w:rsidR="00E11145" w:rsidRPr="00CE198A" w:rsidDel="008C2111" w:rsidRDefault="00FB4BC0" w:rsidP="008C2111">
            <w:pPr>
              <w:pStyle w:val="SC7"/>
              <w:rPr>
                <w:del w:id="2054" w:author="Constantine Smirnov" w:date="2023-06-07T03:05:00Z"/>
                <w:sz w:val="28"/>
                <w:szCs w:val="28"/>
                <w:lang w:eastAsia="ru-RU"/>
              </w:rPr>
            </w:pPr>
            <w:del w:id="2055" w:author="Constantine Smirnov" w:date="2023-06-07T03:05:00Z">
              <w:r w:rsidRPr="00CE198A" w:rsidDel="008C2111">
                <w:rPr>
                  <w:sz w:val="28"/>
                  <w:szCs w:val="28"/>
                  <w:lang w:eastAsia="ru-RU"/>
                </w:rPr>
                <w:delText xml:space="preserve">Загрузка и вывод </w:delText>
              </w:r>
              <w:r w:rsidR="00F32DCF" w:rsidRPr="00CE198A" w:rsidDel="008C2111">
                <w:rPr>
                  <w:sz w:val="28"/>
                  <w:szCs w:val="28"/>
                  <w:lang w:eastAsia="ru-RU"/>
                </w:rPr>
                <w:delText xml:space="preserve">на экран мобильного устройства внепространственных данных (роза ветров, </w:delText>
              </w:r>
              <w:r w:rsidRPr="00CE198A" w:rsidDel="008C2111">
                <w:rPr>
                  <w:sz w:val="28"/>
                  <w:szCs w:val="28"/>
                  <w:lang w:eastAsia="ru-RU"/>
                </w:rPr>
                <w:delText>текущи</w:delText>
              </w:r>
              <w:r w:rsidR="00F32DCF" w:rsidRPr="00CE198A" w:rsidDel="008C2111">
                <w:rPr>
                  <w:sz w:val="28"/>
                  <w:szCs w:val="28"/>
                  <w:lang w:eastAsia="ru-RU"/>
                </w:rPr>
                <w:delText>е</w:delText>
              </w:r>
              <w:r w:rsidRPr="00CE198A" w:rsidDel="008C2111">
                <w:rPr>
                  <w:sz w:val="28"/>
                  <w:szCs w:val="28"/>
                  <w:lang w:eastAsia="ru-RU"/>
                </w:rPr>
                <w:delText xml:space="preserve"> и прогнозируе</w:delText>
              </w:r>
              <w:r w:rsidR="00F32DCF" w:rsidRPr="00CE198A" w:rsidDel="008C2111">
                <w:rPr>
                  <w:sz w:val="28"/>
                  <w:szCs w:val="28"/>
                  <w:lang w:eastAsia="ru-RU"/>
                </w:rPr>
                <w:delText>мые</w:delText>
              </w:r>
              <w:r w:rsidRPr="00CE198A" w:rsidDel="008C2111">
                <w:rPr>
                  <w:sz w:val="28"/>
                  <w:szCs w:val="28"/>
                  <w:lang w:eastAsia="ru-RU"/>
                </w:rPr>
                <w:delText xml:space="preserve"> метеоуслови</w:delText>
              </w:r>
              <w:r w:rsidR="009A6476" w:rsidRPr="00CE198A" w:rsidDel="008C2111">
                <w:rPr>
                  <w:sz w:val="28"/>
                  <w:szCs w:val="28"/>
                  <w:lang w:eastAsia="ru-RU"/>
                </w:rPr>
                <w:delText>я</w:delText>
              </w:r>
              <w:r w:rsidR="00F32DCF" w:rsidRPr="00CE198A" w:rsidDel="008C2111">
                <w:rPr>
                  <w:sz w:val="28"/>
                  <w:szCs w:val="28"/>
                  <w:lang w:eastAsia="ru-RU"/>
                </w:rPr>
                <w:delText>)</w:delText>
              </w:r>
            </w:del>
          </w:p>
        </w:tc>
      </w:tr>
      <w:tr w:rsidR="00E11145" w:rsidRPr="00CE198A" w:rsidDel="008C2111" w14:paraId="4A443007" w14:textId="68CB6C20" w:rsidTr="00B9334C">
        <w:trPr>
          <w:trHeight w:val="525"/>
          <w:del w:id="2056" w:author="Constantine Smirnov" w:date="2023-06-07T03:05:00Z"/>
        </w:trPr>
        <w:tc>
          <w:tcPr>
            <w:tcW w:w="633" w:type="dxa"/>
          </w:tcPr>
          <w:p w14:paraId="18DE8FB8" w14:textId="259E9C36" w:rsidR="00E11145" w:rsidRPr="00CE198A" w:rsidDel="008C2111" w:rsidRDefault="00E11145" w:rsidP="00E73B88">
            <w:pPr>
              <w:pStyle w:val="SC"/>
              <w:rPr>
                <w:del w:id="2057" w:author="Constantine Smirnov" w:date="2023-06-07T03:05:00Z"/>
                <w:sz w:val="28"/>
                <w:szCs w:val="28"/>
                <w:lang w:eastAsia="ru-RU"/>
              </w:rPr>
            </w:pPr>
          </w:p>
        </w:tc>
        <w:tc>
          <w:tcPr>
            <w:tcW w:w="1967" w:type="dxa"/>
            <w:hideMark/>
          </w:tcPr>
          <w:p w14:paraId="2D3C5319" w14:textId="0A91C2F7" w:rsidR="00E11145" w:rsidRPr="00CE198A" w:rsidDel="008C2111" w:rsidRDefault="009A6476" w:rsidP="008C2111">
            <w:pPr>
              <w:pStyle w:val="SC7"/>
              <w:rPr>
                <w:del w:id="2058" w:author="Constantine Smirnov" w:date="2023-06-07T03:05:00Z"/>
                <w:sz w:val="28"/>
                <w:szCs w:val="28"/>
                <w:lang w:eastAsia="ru-RU"/>
              </w:rPr>
            </w:pPr>
            <w:del w:id="2059" w:author="Constantine Smirnov" w:date="2023-06-07T03:05:00Z">
              <w:r w:rsidRPr="00CE198A" w:rsidDel="008C2111">
                <w:rPr>
                  <w:sz w:val="28"/>
                  <w:szCs w:val="28"/>
                  <w:lang w:eastAsia="ru-RU"/>
                </w:rPr>
                <w:delText>Модуль</w:delText>
              </w:r>
              <w:r w:rsidR="00E11145" w:rsidRPr="00CE198A" w:rsidDel="008C2111">
                <w:rPr>
                  <w:sz w:val="28"/>
                  <w:szCs w:val="28"/>
                  <w:lang w:eastAsia="ru-RU"/>
                </w:rPr>
                <w:delText xml:space="preserve"> POI</w:delText>
              </w:r>
            </w:del>
          </w:p>
        </w:tc>
        <w:tc>
          <w:tcPr>
            <w:tcW w:w="3210" w:type="dxa"/>
            <w:hideMark/>
          </w:tcPr>
          <w:p w14:paraId="7E4CA3F8" w14:textId="30915055" w:rsidR="00E11145" w:rsidRPr="00CE198A" w:rsidDel="008C2111" w:rsidRDefault="00E5721E" w:rsidP="008C2111">
            <w:pPr>
              <w:pStyle w:val="SC7"/>
              <w:rPr>
                <w:del w:id="2060" w:author="Constantine Smirnov" w:date="2023-06-07T03:05:00Z"/>
                <w:sz w:val="28"/>
                <w:szCs w:val="28"/>
                <w:lang w:eastAsia="ru-RU"/>
              </w:rPr>
            </w:pPr>
            <w:del w:id="2061" w:author="Constantine Smirnov" w:date="2023-06-07T03:05:00Z">
              <w:r w:rsidRPr="00CE198A" w:rsidDel="008C2111">
                <w:rPr>
                  <w:sz w:val="28"/>
                  <w:szCs w:val="28"/>
                  <w:lang w:eastAsia="ru-RU"/>
                </w:rPr>
                <w:delText xml:space="preserve">Модуль </w:delText>
              </w:r>
              <w:r w:rsidR="00E34870" w:rsidRPr="00CE198A" w:rsidDel="008C2111">
                <w:rPr>
                  <w:sz w:val="28"/>
                  <w:szCs w:val="28"/>
                  <w:lang w:eastAsia="ru-RU"/>
                </w:rPr>
                <w:delText xml:space="preserve">Мобильного </w:delText>
              </w:r>
              <w:r w:rsidRPr="00CE198A" w:rsidDel="008C2111">
                <w:rPr>
                  <w:sz w:val="28"/>
                  <w:szCs w:val="28"/>
                  <w:lang w:eastAsia="ru-RU"/>
                </w:rPr>
                <w:delText xml:space="preserve">приложения, отвечающий за загрузку и отображение точек </w:delText>
              </w:r>
              <w:r w:rsidRPr="00CE198A" w:rsidDel="008C2111">
                <w:rPr>
                  <w:sz w:val="28"/>
                  <w:szCs w:val="28"/>
                  <w:lang w:val="en-US" w:eastAsia="ru-RU"/>
                </w:rPr>
                <w:delText>POI</w:delText>
              </w:r>
            </w:del>
          </w:p>
        </w:tc>
        <w:tc>
          <w:tcPr>
            <w:tcW w:w="3760" w:type="dxa"/>
            <w:hideMark/>
          </w:tcPr>
          <w:p w14:paraId="5D3B62A5" w14:textId="52AD98CA" w:rsidR="00E11145" w:rsidRPr="00CE198A" w:rsidDel="008C2111" w:rsidRDefault="009A6476" w:rsidP="008C2111">
            <w:pPr>
              <w:pStyle w:val="SC7"/>
              <w:rPr>
                <w:del w:id="2062" w:author="Constantine Smirnov" w:date="2023-06-07T03:05:00Z"/>
                <w:sz w:val="28"/>
                <w:szCs w:val="28"/>
                <w:lang w:eastAsia="ru-RU"/>
              </w:rPr>
            </w:pPr>
            <w:del w:id="2063" w:author="Constantine Smirnov" w:date="2023-06-07T03:05:00Z">
              <w:r w:rsidRPr="00CE198A" w:rsidDel="008C2111">
                <w:rPr>
                  <w:sz w:val="28"/>
                  <w:szCs w:val="28"/>
                  <w:lang w:eastAsia="ru-RU"/>
                </w:rPr>
                <w:delText>Управление, загрузка и отображение точек POI и детальной информации по ним</w:delText>
              </w:r>
            </w:del>
          </w:p>
        </w:tc>
      </w:tr>
      <w:tr w:rsidR="00E11145" w:rsidRPr="00CE198A" w:rsidDel="008C2111" w14:paraId="120ACE19" w14:textId="278A2645" w:rsidTr="00B9334C">
        <w:trPr>
          <w:trHeight w:val="525"/>
          <w:del w:id="2064" w:author="Constantine Smirnov" w:date="2023-06-07T03:05:00Z"/>
        </w:trPr>
        <w:tc>
          <w:tcPr>
            <w:tcW w:w="633" w:type="dxa"/>
          </w:tcPr>
          <w:p w14:paraId="34F35F73" w14:textId="5EFFF34C" w:rsidR="00E11145" w:rsidRPr="00CE198A" w:rsidDel="008C2111" w:rsidRDefault="00E11145" w:rsidP="00E73B88">
            <w:pPr>
              <w:pStyle w:val="SC"/>
              <w:rPr>
                <w:del w:id="2065" w:author="Constantine Smirnov" w:date="2023-06-07T03:05:00Z"/>
                <w:sz w:val="28"/>
                <w:szCs w:val="28"/>
                <w:lang w:eastAsia="ru-RU"/>
              </w:rPr>
            </w:pPr>
          </w:p>
        </w:tc>
        <w:tc>
          <w:tcPr>
            <w:tcW w:w="1967" w:type="dxa"/>
            <w:hideMark/>
          </w:tcPr>
          <w:p w14:paraId="77A18F9F" w14:textId="6670E049" w:rsidR="00E11145" w:rsidRPr="00CE198A" w:rsidDel="008C2111" w:rsidRDefault="00E5721E" w:rsidP="008C2111">
            <w:pPr>
              <w:pStyle w:val="SC7"/>
              <w:rPr>
                <w:del w:id="2066" w:author="Constantine Smirnov" w:date="2023-06-07T03:05:00Z"/>
                <w:sz w:val="28"/>
                <w:szCs w:val="28"/>
                <w:lang w:eastAsia="ru-RU"/>
              </w:rPr>
            </w:pPr>
            <w:del w:id="2067" w:author="Constantine Smirnov" w:date="2023-06-07T03:05:00Z">
              <w:r w:rsidRPr="00CE198A" w:rsidDel="008C2111">
                <w:rPr>
                  <w:sz w:val="28"/>
                  <w:szCs w:val="28"/>
                  <w:lang w:eastAsia="ru-RU"/>
                </w:rPr>
                <w:delText>Модуль общения</w:delText>
              </w:r>
            </w:del>
          </w:p>
        </w:tc>
        <w:tc>
          <w:tcPr>
            <w:tcW w:w="3210" w:type="dxa"/>
            <w:hideMark/>
          </w:tcPr>
          <w:p w14:paraId="0C0FC698" w14:textId="779AAFBB" w:rsidR="00E11145" w:rsidRPr="00CE198A" w:rsidDel="008C2111" w:rsidRDefault="00E5721E" w:rsidP="008C2111">
            <w:pPr>
              <w:pStyle w:val="SC7"/>
              <w:rPr>
                <w:del w:id="2068" w:author="Constantine Smirnov" w:date="2023-06-07T03:05:00Z"/>
                <w:sz w:val="28"/>
                <w:szCs w:val="28"/>
                <w:lang w:eastAsia="ru-RU"/>
              </w:rPr>
            </w:pPr>
            <w:del w:id="2069" w:author="Constantine Smirnov" w:date="2023-06-07T03:05:00Z">
              <w:r w:rsidRPr="00CE198A" w:rsidDel="008C2111">
                <w:rPr>
                  <w:sz w:val="28"/>
                  <w:szCs w:val="28"/>
                  <w:lang w:eastAsia="ru-RU"/>
                </w:rPr>
                <w:delText xml:space="preserve">Модуль </w:delText>
              </w:r>
              <w:r w:rsidR="00E34870" w:rsidRPr="00CE198A" w:rsidDel="008C2111">
                <w:rPr>
                  <w:sz w:val="28"/>
                  <w:szCs w:val="28"/>
                  <w:lang w:eastAsia="ru-RU"/>
                </w:rPr>
                <w:delText xml:space="preserve">Мобильного </w:delText>
              </w:r>
              <w:r w:rsidRPr="00CE198A" w:rsidDel="008C2111">
                <w:rPr>
                  <w:sz w:val="28"/>
                  <w:szCs w:val="28"/>
                  <w:lang w:eastAsia="ru-RU"/>
                </w:rPr>
                <w:delText xml:space="preserve">приложения, отвечающий за общение </w:delText>
              </w:r>
              <w:r w:rsidR="00E11145" w:rsidRPr="00CE198A" w:rsidDel="008C2111">
                <w:rPr>
                  <w:sz w:val="28"/>
                  <w:szCs w:val="28"/>
                  <w:lang w:eastAsia="ru-RU"/>
                </w:rPr>
                <w:delText xml:space="preserve">между </w:delText>
              </w:r>
              <w:r w:rsidR="00E34870" w:rsidRPr="00CE198A" w:rsidDel="008C2111">
                <w:rPr>
                  <w:sz w:val="28"/>
                  <w:szCs w:val="28"/>
                  <w:lang w:eastAsia="ru-RU"/>
                </w:rPr>
                <w:delText>Пользователями</w:delText>
              </w:r>
            </w:del>
          </w:p>
        </w:tc>
        <w:tc>
          <w:tcPr>
            <w:tcW w:w="3760" w:type="dxa"/>
            <w:hideMark/>
          </w:tcPr>
          <w:p w14:paraId="54426433" w14:textId="72F4771A" w:rsidR="00E11145" w:rsidRPr="00CE198A" w:rsidDel="008C2111" w:rsidRDefault="00E5721E" w:rsidP="008C2111">
            <w:pPr>
              <w:pStyle w:val="SC7"/>
              <w:rPr>
                <w:del w:id="2070" w:author="Constantine Smirnov" w:date="2023-06-07T03:05:00Z"/>
                <w:sz w:val="28"/>
                <w:szCs w:val="28"/>
                <w:lang w:eastAsia="ru-RU"/>
              </w:rPr>
            </w:pPr>
            <w:del w:id="2071" w:author="Constantine Smirnov" w:date="2023-06-07T03:05:00Z">
              <w:r w:rsidRPr="00CE198A" w:rsidDel="008C2111">
                <w:rPr>
                  <w:sz w:val="28"/>
                  <w:szCs w:val="28"/>
                  <w:lang w:eastAsia="ru-RU"/>
                </w:rPr>
                <w:delText xml:space="preserve">Обмен </w:delText>
              </w:r>
              <w:r w:rsidR="00E11145" w:rsidRPr="00CE198A" w:rsidDel="008C2111">
                <w:rPr>
                  <w:sz w:val="28"/>
                  <w:szCs w:val="28"/>
                  <w:lang w:eastAsia="ru-RU"/>
                </w:rPr>
                <w:delText xml:space="preserve">сообщениями между </w:delText>
              </w:r>
              <w:r w:rsidR="00E34870" w:rsidRPr="00CE198A" w:rsidDel="008C2111">
                <w:rPr>
                  <w:sz w:val="28"/>
                  <w:szCs w:val="28"/>
                  <w:lang w:eastAsia="ru-RU"/>
                </w:rPr>
                <w:delText xml:space="preserve">Пользователями </w:delText>
              </w:r>
              <w:r w:rsidR="00E11145" w:rsidRPr="00CE198A" w:rsidDel="008C2111">
                <w:rPr>
                  <w:sz w:val="28"/>
                  <w:szCs w:val="28"/>
                  <w:lang w:eastAsia="ru-RU"/>
                </w:rPr>
                <w:delText xml:space="preserve">как персонально, так и в </w:delText>
              </w:r>
              <w:r w:rsidR="00830406" w:rsidRPr="00CE198A" w:rsidDel="008C2111">
                <w:rPr>
                  <w:sz w:val="28"/>
                  <w:szCs w:val="28"/>
                  <w:lang w:eastAsia="ru-RU"/>
                </w:rPr>
                <w:delText>групповых</w:delText>
              </w:r>
              <w:r w:rsidR="00B86AE3" w:rsidRPr="00CE198A" w:rsidDel="008C2111">
                <w:rPr>
                  <w:sz w:val="28"/>
                  <w:szCs w:val="28"/>
                  <w:lang w:eastAsia="ru-RU"/>
                </w:rPr>
                <w:delText xml:space="preserve"> Чат</w:delText>
              </w:r>
              <w:r w:rsidR="00830406" w:rsidRPr="00CE198A" w:rsidDel="008C2111">
                <w:rPr>
                  <w:sz w:val="28"/>
                  <w:szCs w:val="28"/>
                  <w:lang w:eastAsia="ru-RU"/>
                </w:rPr>
                <w:delText>ах</w:delText>
              </w:r>
            </w:del>
          </w:p>
        </w:tc>
      </w:tr>
      <w:tr w:rsidR="00E11145" w:rsidRPr="00CE198A" w:rsidDel="008C2111" w14:paraId="3EFCD85D" w14:textId="17BEE0FE" w:rsidTr="00B9334C">
        <w:trPr>
          <w:trHeight w:val="525"/>
          <w:del w:id="2072" w:author="Constantine Smirnov" w:date="2023-06-07T03:05:00Z"/>
        </w:trPr>
        <w:tc>
          <w:tcPr>
            <w:tcW w:w="633" w:type="dxa"/>
          </w:tcPr>
          <w:p w14:paraId="43915931" w14:textId="73C85434" w:rsidR="00E11145" w:rsidRPr="00CE198A" w:rsidDel="008C2111" w:rsidRDefault="00E11145" w:rsidP="00E73B88">
            <w:pPr>
              <w:pStyle w:val="SC"/>
              <w:rPr>
                <w:del w:id="2073" w:author="Constantine Smirnov" w:date="2023-06-07T03:05:00Z"/>
                <w:sz w:val="28"/>
                <w:szCs w:val="28"/>
                <w:lang w:eastAsia="ru-RU"/>
              </w:rPr>
            </w:pPr>
          </w:p>
        </w:tc>
        <w:tc>
          <w:tcPr>
            <w:tcW w:w="1967" w:type="dxa"/>
            <w:hideMark/>
          </w:tcPr>
          <w:p w14:paraId="3A178AE9" w14:textId="7FAF98AD" w:rsidR="00E11145" w:rsidRPr="00CE198A" w:rsidDel="008C2111" w:rsidRDefault="007E6AEC" w:rsidP="008C2111">
            <w:pPr>
              <w:pStyle w:val="SC7"/>
              <w:rPr>
                <w:del w:id="2074" w:author="Constantine Smirnov" w:date="2023-06-07T03:05:00Z"/>
                <w:sz w:val="28"/>
                <w:szCs w:val="28"/>
                <w:lang w:eastAsia="ru-RU"/>
              </w:rPr>
            </w:pPr>
            <w:del w:id="2075" w:author="Constantine Smirnov" w:date="2023-06-07T03:05:00Z">
              <w:r w:rsidRPr="00CE198A" w:rsidDel="008C2111">
                <w:rPr>
                  <w:sz w:val="28"/>
                  <w:szCs w:val="28"/>
                  <w:lang w:eastAsia="ru-RU"/>
                </w:rPr>
                <w:delText>Подсистема информационной безопасности</w:delText>
              </w:r>
            </w:del>
          </w:p>
        </w:tc>
        <w:tc>
          <w:tcPr>
            <w:tcW w:w="3210" w:type="dxa"/>
            <w:hideMark/>
          </w:tcPr>
          <w:p w14:paraId="3438EBE1" w14:textId="3E257CBF" w:rsidR="00E11145" w:rsidRPr="00CE198A" w:rsidDel="008C2111" w:rsidRDefault="00E11145" w:rsidP="008C2111">
            <w:pPr>
              <w:pStyle w:val="SC7"/>
              <w:rPr>
                <w:del w:id="2076" w:author="Constantine Smirnov" w:date="2023-06-07T03:05:00Z"/>
                <w:sz w:val="28"/>
                <w:szCs w:val="28"/>
                <w:lang w:eastAsia="ru-RU"/>
              </w:rPr>
            </w:pPr>
            <w:del w:id="2077" w:author="Constantine Smirnov" w:date="2023-06-07T03:05:00Z">
              <w:r w:rsidRPr="00CE198A" w:rsidDel="008C2111">
                <w:rPr>
                  <w:sz w:val="28"/>
                  <w:szCs w:val="28"/>
                  <w:lang w:eastAsia="ru-RU"/>
                </w:rPr>
                <w:delText xml:space="preserve">Подсистема </w:delText>
              </w:r>
              <w:r w:rsidR="00331FE5" w:rsidRPr="00CE198A" w:rsidDel="008C2111">
                <w:rPr>
                  <w:sz w:val="28"/>
                  <w:szCs w:val="28"/>
                  <w:lang w:eastAsia="ru-RU"/>
                </w:rPr>
                <w:delText>управления Пользователями, их правами, контроль доступа.</w:delText>
              </w:r>
            </w:del>
          </w:p>
        </w:tc>
        <w:tc>
          <w:tcPr>
            <w:tcW w:w="3760" w:type="dxa"/>
            <w:hideMark/>
          </w:tcPr>
          <w:p w14:paraId="06BDEB69" w14:textId="1C843A57" w:rsidR="00E11145" w:rsidRPr="00CE198A" w:rsidDel="008C2111" w:rsidRDefault="00331FE5" w:rsidP="008C2111">
            <w:pPr>
              <w:pStyle w:val="SC7"/>
              <w:rPr>
                <w:del w:id="2078" w:author="Constantine Smirnov" w:date="2023-06-07T03:05:00Z"/>
                <w:sz w:val="28"/>
                <w:szCs w:val="28"/>
                <w:lang w:eastAsia="ru-RU"/>
              </w:rPr>
            </w:pPr>
            <w:del w:id="2079" w:author="Constantine Smirnov" w:date="2023-06-07T03:05:00Z">
              <w:r w:rsidRPr="00CE198A" w:rsidDel="008C2111">
                <w:rPr>
                  <w:sz w:val="28"/>
                  <w:szCs w:val="28"/>
                  <w:lang w:eastAsia="ru-RU"/>
                </w:rPr>
                <w:delText>Осуществление логики управления Пользователями, их правами, предоставление доступа.</w:delText>
              </w:r>
            </w:del>
          </w:p>
        </w:tc>
      </w:tr>
      <w:tr w:rsidR="00E11145" w:rsidRPr="00CE198A" w:rsidDel="008C2111" w14:paraId="6823FC0A" w14:textId="2608A746" w:rsidTr="00B9334C">
        <w:trPr>
          <w:trHeight w:val="525"/>
          <w:del w:id="2080" w:author="Constantine Smirnov" w:date="2023-06-07T03:05:00Z"/>
        </w:trPr>
        <w:tc>
          <w:tcPr>
            <w:tcW w:w="633" w:type="dxa"/>
          </w:tcPr>
          <w:p w14:paraId="05052AA0" w14:textId="10CA2B65" w:rsidR="00E11145" w:rsidRPr="00CE198A" w:rsidDel="008C2111" w:rsidRDefault="00E11145" w:rsidP="00E73B88">
            <w:pPr>
              <w:pStyle w:val="SC"/>
              <w:rPr>
                <w:del w:id="2081" w:author="Constantine Smirnov" w:date="2023-06-07T03:05:00Z"/>
                <w:sz w:val="28"/>
                <w:szCs w:val="28"/>
                <w:lang w:eastAsia="ru-RU"/>
              </w:rPr>
            </w:pPr>
          </w:p>
        </w:tc>
        <w:tc>
          <w:tcPr>
            <w:tcW w:w="1967" w:type="dxa"/>
            <w:hideMark/>
          </w:tcPr>
          <w:p w14:paraId="3240F080" w14:textId="6E18CF8D" w:rsidR="00E11145" w:rsidRPr="00CE198A" w:rsidDel="008C2111" w:rsidRDefault="00180AC3" w:rsidP="008C2111">
            <w:pPr>
              <w:pStyle w:val="SC7"/>
              <w:rPr>
                <w:del w:id="2082" w:author="Constantine Smirnov" w:date="2023-06-07T03:05:00Z"/>
                <w:sz w:val="28"/>
                <w:szCs w:val="28"/>
                <w:lang w:eastAsia="ru-RU"/>
              </w:rPr>
            </w:pPr>
            <w:del w:id="2083" w:author="Constantine Smirnov" w:date="2023-06-07T03:05:00Z">
              <w:r w:rsidRPr="00CE198A" w:rsidDel="008C2111">
                <w:rPr>
                  <w:sz w:val="28"/>
                  <w:szCs w:val="28"/>
                  <w:lang w:eastAsia="ru-RU"/>
                </w:rPr>
                <w:delText xml:space="preserve">Модуль </w:delText>
              </w:r>
              <w:r w:rsidR="007360E7" w:rsidRPr="00CE198A" w:rsidDel="008C2111">
                <w:rPr>
                  <w:sz w:val="28"/>
                  <w:szCs w:val="28"/>
                  <w:lang w:eastAsia="ru-RU"/>
                </w:rPr>
                <w:delText xml:space="preserve">хранения </w:delText>
              </w:r>
              <w:r w:rsidR="00E11145" w:rsidRPr="00CE198A" w:rsidDel="008C2111">
                <w:rPr>
                  <w:sz w:val="28"/>
                  <w:szCs w:val="28"/>
                  <w:lang w:eastAsia="ru-RU"/>
                </w:rPr>
                <w:delText>данных</w:delText>
              </w:r>
              <w:r w:rsidR="007360E7" w:rsidRPr="00CE198A" w:rsidDel="008C2111">
                <w:rPr>
                  <w:sz w:val="28"/>
                  <w:szCs w:val="28"/>
                  <w:lang w:eastAsia="ru-RU"/>
                </w:rPr>
                <w:delText xml:space="preserve"> для </w:delText>
              </w:r>
              <w:r w:rsidR="008272DA" w:rsidRPr="00CE198A" w:rsidDel="008C2111">
                <w:rPr>
                  <w:sz w:val="28"/>
                  <w:szCs w:val="28"/>
                  <w:lang w:eastAsia="ru-RU"/>
                </w:rPr>
                <w:delText>О</w:delText>
              </w:r>
              <w:r w:rsidR="007360E7" w:rsidRPr="00CE198A" w:rsidDel="008C2111">
                <w:rPr>
                  <w:sz w:val="28"/>
                  <w:szCs w:val="28"/>
                  <w:lang w:eastAsia="ru-RU"/>
                </w:rPr>
                <w:delText>флайн р</w:delText>
              </w:r>
              <w:r w:rsidR="008272DA" w:rsidRPr="00CE198A" w:rsidDel="008C2111">
                <w:rPr>
                  <w:sz w:val="28"/>
                  <w:szCs w:val="28"/>
                  <w:lang w:eastAsia="ru-RU"/>
                </w:rPr>
                <w:delText>ежима</w:delText>
              </w:r>
            </w:del>
          </w:p>
        </w:tc>
        <w:tc>
          <w:tcPr>
            <w:tcW w:w="3210" w:type="dxa"/>
            <w:hideMark/>
          </w:tcPr>
          <w:p w14:paraId="00573712" w14:textId="51818321" w:rsidR="00E11145" w:rsidRPr="00CE198A" w:rsidDel="008C2111" w:rsidRDefault="00156830" w:rsidP="008C2111">
            <w:pPr>
              <w:pStyle w:val="SC7"/>
              <w:rPr>
                <w:del w:id="2084" w:author="Constantine Smirnov" w:date="2023-06-07T03:05:00Z"/>
                <w:sz w:val="28"/>
                <w:szCs w:val="28"/>
                <w:lang w:eastAsia="ru-RU"/>
              </w:rPr>
            </w:pPr>
            <w:del w:id="2085" w:author="Constantine Smirnov" w:date="2023-06-07T03:05:00Z">
              <w:r w:rsidRPr="00CE198A" w:rsidDel="008C2111">
                <w:rPr>
                  <w:sz w:val="28"/>
                  <w:szCs w:val="28"/>
                  <w:lang w:eastAsia="ru-RU"/>
                </w:rPr>
                <w:delText xml:space="preserve">Модуль </w:delText>
              </w:r>
              <w:r w:rsidR="00E34870" w:rsidRPr="00CE198A" w:rsidDel="008C2111">
                <w:rPr>
                  <w:sz w:val="28"/>
                  <w:szCs w:val="28"/>
                  <w:lang w:eastAsia="ru-RU"/>
                </w:rPr>
                <w:delText xml:space="preserve">Мобильного </w:delText>
              </w:r>
              <w:r w:rsidRPr="00CE198A" w:rsidDel="008C2111">
                <w:rPr>
                  <w:sz w:val="28"/>
                  <w:szCs w:val="28"/>
                  <w:lang w:eastAsia="ru-RU"/>
                </w:rPr>
                <w:delText xml:space="preserve">приложения, отвечающий за </w:delText>
              </w:r>
              <w:r w:rsidR="007360E7" w:rsidRPr="00CE198A" w:rsidDel="008C2111">
                <w:rPr>
                  <w:sz w:val="28"/>
                  <w:szCs w:val="28"/>
                  <w:lang w:eastAsia="ru-RU"/>
                </w:rPr>
                <w:delText>сохранение</w:delText>
              </w:r>
              <w:r w:rsidR="00E11145" w:rsidRPr="00CE198A" w:rsidDel="008C2111">
                <w:rPr>
                  <w:sz w:val="28"/>
                  <w:szCs w:val="28"/>
                  <w:lang w:eastAsia="ru-RU"/>
                </w:rPr>
                <w:delText xml:space="preserve">, </w:delText>
              </w:r>
              <w:r w:rsidRPr="00CE198A" w:rsidDel="008C2111">
                <w:rPr>
                  <w:sz w:val="28"/>
                  <w:szCs w:val="28"/>
                  <w:lang w:eastAsia="ru-RU"/>
                </w:rPr>
                <w:delText>обновление</w:delText>
              </w:r>
              <w:r w:rsidR="00E11145" w:rsidRPr="00CE198A" w:rsidDel="008C2111">
                <w:rPr>
                  <w:sz w:val="28"/>
                  <w:szCs w:val="28"/>
                  <w:lang w:eastAsia="ru-RU"/>
                </w:rPr>
                <w:delText>, управлени</w:delText>
              </w:r>
              <w:r w:rsidR="007360E7" w:rsidRPr="00CE198A" w:rsidDel="008C2111">
                <w:rPr>
                  <w:sz w:val="28"/>
                  <w:szCs w:val="28"/>
                  <w:lang w:eastAsia="ru-RU"/>
                </w:rPr>
                <w:delText>е</w:delText>
              </w:r>
              <w:r w:rsidR="00E11145" w:rsidRPr="00CE198A" w:rsidDel="008C2111">
                <w:rPr>
                  <w:sz w:val="28"/>
                  <w:szCs w:val="28"/>
                  <w:lang w:eastAsia="ru-RU"/>
                </w:rPr>
                <w:delText xml:space="preserve"> карт и метеоусловий для </w:delText>
              </w:r>
              <w:r w:rsidR="008272DA" w:rsidRPr="00CE198A" w:rsidDel="008C2111">
                <w:rPr>
                  <w:sz w:val="28"/>
                  <w:szCs w:val="28"/>
                  <w:lang w:eastAsia="ru-RU"/>
                </w:rPr>
                <w:delText>О</w:delText>
              </w:r>
              <w:r w:rsidR="00E11145" w:rsidRPr="00CE198A" w:rsidDel="008C2111">
                <w:rPr>
                  <w:sz w:val="28"/>
                  <w:szCs w:val="28"/>
                  <w:lang w:eastAsia="ru-RU"/>
                </w:rPr>
                <w:delText xml:space="preserve">флайн </w:delText>
              </w:r>
              <w:r w:rsidR="008272DA" w:rsidRPr="00CE198A" w:rsidDel="008C2111">
                <w:rPr>
                  <w:sz w:val="28"/>
                  <w:szCs w:val="28"/>
                  <w:lang w:eastAsia="ru-RU"/>
                </w:rPr>
                <w:delText>режима</w:delText>
              </w:r>
            </w:del>
          </w:p>
        </w:tc>
        <w:tc>
          <w:tcPr>
            <w:tcW w:w="3760" w:type="dxa"/>
            <w:hideMark/>
          </w:tcPr>
          <w:p w14:paraId="2CE8557A" w14:textId="7A30325A" w:rsidR="00E11145" w:rsidRPr="00CE198A" w:rsidDel="008C2111" w:rsidRDefault="007360E7" w:rsidP="008C2111">
            <w:pPr>
              <w:pStyle w:val="SC7"/>
              <w:rPr>
                <w:del w:id="2086" w:author="Constantine Smirnov" w:date="2023-06-07T03:05:00Z"/>
                <w:sz w:val="28"/>
                <w:szCs w:val="28"/>
                <w:lang w:eastAsia="ru-RU"/>
              </w:rPr>
            </w:pPr>
            <w:del w:id="2087" w:author="Constantine Smirnov" w:date="2023-06-07T03:05:00Z">
              <w:r w:rsidRPr="00CE198A" w:rsidDel="008C2111">
                <w:rPr>
                  <w:sz w:val="28"/>
                  <w:szCs w:val="28"/>
                  <w:lang w:eastAsia="ru-RU"/>
                </w:rPr>
                <w:delText xml:space="preserve">Сохранение </w:delText>
              </w:r>
              <w:r w:rsidR="00E11145" w:rsidRPr="00CE198A" w:rsidDel="008C2111">
                <w:rPr>
                  <w:sz w:val="28"/>
                  <w:szCs w:val="28"/>
                  <w:lang w:eastAsia="ru-RU"/>
                </w:rPr>
                <w:delText xml:space="preserve">фрагментов карт и метеоусловий для офлайн использования. Обновление, удаление </w:delText>
              </w:r>
              <w:r w:rsidR="0018521B" w:rsidRPr="00CE198A" w:rsidDel="008C2111">
                <w:rPr>
                  <w:sz w:val="28"/>
                  <w:szCs w:val="28"/>
                  <w:lang w:eastAsia="ru-RU"/>
                </w:rPr>
                <w:delText>сохранённых</w:delText>
              </w:r>
              <w:r w:rsidR="0091271F" w:rsidRPr="00CE198A" w:rsidDel="008C2111">
                <w:rPr>
                  <w:sz w:val="28"/>
                  <w:szCs w:val="28"/>
                  <w:lang w:eastAsia="ru-RU"/>
                </w:rPr>
                <w:delText xml:space="preserve"> ранее </w:delText>
              </w:r>
              <w:r w:rsidR="00E11145" w:rsidRPr="00CE198A" w:rsidDel="008C2111">
                <w:rPr>
                  <w:sz w:val="28"/>
                  <w:szCs w:val="28"/>
                  <w:lang w:eastAsia="ru-RU"/>
                </w:rPr>
                <w:delText>фрагментов</w:delText>
              </w:r>
            </w:del>
          </w:p>
        </w:tc>
      </w:tr>
      <w:tr w:rsidR="007360E7" w:rsidRPr="00CE198A" w:rsidDel="008C2111" w14:paraId="62949091" w14:textId="312F0944" w:rsidTr="00B9334C">
        <w:trPr>
          <w:trHeight w:val="525"/>
          <w:del w:id="2088" w:author="Constantine Smirnov" w:date="2023-06-07T03:05:00Z"/>
        </w:trPr>
        <w:tc>
          <w:tcPr>
            <w:tcW w:w="633" w:type="dxa"/>
          </w:tcPr>
          <w:p w14:paraId="4789083D" w14:textId="3505F695" w:rsidR="007360E7" w:rsidRPr="00CE198A" w:rsidDel="008C2111" w:rsidRDefault="007360E7" w:rsidP="00E73B88">
            <w:pPr>
              <w:pStyle w:val="SC"/>
              <w:rPr>
                <w:del w:id="2089" w:author="Constantine Smirnov" w:date="2023-06-07T03:05:00Z"/>
                <w:sz w:val="28"/>
                <w:szCs w:val="28"/>
                <w:lang w:eastAsia="ru-RU"/>
              </w:rPr>
            </w:pPr>
          </w:p>
        </w:tc>
        <w:tc>
          <w:tcPr>
            <w:tcW w:w="1967" w:type="dxa"/>
          </w:tcPr>
          <w:p w14:paraId="6F0DE89E" w14:textId="3ECBBF1B" w:rsidR="007360E7" w:rsidRPr="00CE198A" w:rsidDel="008C2111" w:rsidRDefault="007360E7" w:rsidP="008C2111">
            <w:pPr>
              <w:pStyle w:val="SC7"/>
              <w:rPr>
                <w:del w:id="2090" w:author="Constantine Smirnov" w:date="2023-06-07T03:05:00Z"/>
                <w:sz w:val="28"/>
                <w:szCs w:val="28"/>
                <w:lang w:eastAsia="ru-RU"/>
              </w:rPr>
            </w:pPr>
            <w:del w:id="2091" w:author="Constantine Smirnov" w:date="2023-06-07T03:05:00Z">
              <w:r w:rsidRPr="00CE198A" w:rsidDel="008C2111">
                <w:rPr>
                  <w:sz w:val="28"/>
                  <w:szCs w:val="28"/>
                  <w:lang w:eastAsia="ru-RU"/>
                </w:rPr>
                <w:delText>Модуль поиска</w:delText>
              </w:r>
            </w:del>
          </w:p>
        </w:tc>
        <w:tc>
          <w:tcPr>
            <w:tcW w:w="3210" w:type="dxa"/>
          </w:tcPr>
          <w:p w14:paraId="03A1FB26" w14:textId="00144811" w:rsidR="007360E7" w:rsidRPr="00CE198A" w:rsidDel="008C2111" w:rsidRDefault="007360E7" w:rsidP="008C2111">
            <w:pPr>
              <w:pStyle w:val="SC7"/>
              <w:rPr>
                <w:del w:id="2092" w:author="Constantine Smirnov" w:date="2023-06-07T03:05:00Z"/>
                <w:sz w:val="28"/>
                <w:szCs w:val="28"/>
                <w:lang w:eastAsia="ru-RU"/>
              </w:rPr>
            </w:pPr>
            <w:del w:id="2093" w:author="Constantine Smirnov" w:date="2023-06-07T03:05:00Z">
              <w:r w:rsidRPr="00CE198A" w:rsidDel="008C2111">
                <w:rPr>
                  <w:sz w:val="28"/>
                  <w:szCs w:val="28"/>
                  <w:lang w:eastAsia="ru-RU"/>
                </w:rPr>
                <w:delText xml:space="preserve">Модуль </w:delText>
              </w:r>
              <w:r w:rsidR="00E34870" w:rsidRPr="00CE198A" w:rsidDel="008C2111">
                <w:rPr>
                  <w:sz w:val="28"/>
                  <w:szCs w:val="28"/>
                  <w:lang w:eastAsia="ru-RU"/>
                </w:rPr>
                <w:delText>М</w:delText>
              </w:r>
              <w:r w:rsidRPr="00CE198A" w:rsidDel="008C2111">
                <w:rPr>
                  <w:sz w:val="28"/>
                  <w:szCs w:val="28"/>
                  <w:lang w:eastAsia="ru-RU"/>
                </w:rPr>
                <w:delText xml:space="preserve">обильного приложения, отвечающий за поиск </w:delText>
              </w:r>
              <w:r w:rsidRPr="00CE198A" w:rsidDel="008C2111">
                <w:rPr>
                  <w:sz w:val="28"/>
                  <w:szCs w:val="28"/>
                  <w:lang w:val="en-US" w:eastAsia="ru-RU"/>
                </w:rPr>
                <w:delText>POI</w:delText>
              </w:r>
            </w:del>
          </w:p>
        </w:tc>
        <w:tc>
          <w:tcPr>
            <w:tcW w:w="3760" w:type="dxa"/>
          </w:tcPr>
          <w:p w14:paraId="782C9D1E" w14:textId="6BB59C03" w:rsidR="007360E7" w:rsidRPr="00CE198A" w:rsidDel="008C2111" w:rsidRDefault="007360E7" w:rsidP="008C2111">
            <w:pPr>
              <w:pStyle w:val="SC7"/>
              <w:rPr>
                <w:del w:id="2094" w:author="Constantine Smirnov" w:date="2023-06-07T03:05:00Z"/>
                <w:sz w:val="28"/>
                <w:szCs w:val="28"/>
                <w:lang w:eastAsia="ru-RU"/>
              </w:rPr>
            </w:pPr>
            <w:del w:id="2095" w:author="Constantine Smirnov" w:date="2023-06-07T03:05:00Z">
              <w:r w:rsidRPr="00CE198A" w:rsidDel="008C2111">
                <w:rPr>
                  <w:sz w:val="28"/>
                  <w:szCs w:val="28"/>
                  <w:lang w:eastAsia="ru-RU"/>
                </w:rPr>
                <w:delText xml:space="preserve">Поиск точек </w:delText>
              </w:r>
              <w:r w:rsidRPr="00CE198A" w:rsidDel="008C2111">
                <w:rPr>
                  <w:sz w:val="28"/>
                  <w:szCs w:val="28"/>
                  <w:lang w:val="en-US" w:eastAsia="ru-RU"/>
                </w:rPr>
                <w:delText>POI</w:delText>
              </w:r>
              <w:r w:rsidRPr="00CE198A" w:rsidDel="008C2111">
                <w:rPr>
                  <w:sz w:val="28"/>
                  <w:szCs w:val="28"/>
                  <w:lang w:eastAsia="ru-RU"/>
                </w:rPr>
                <w:delText xml:space="preserve"> </w:delText>
              </w:r>
              <w:r w:rsidR="0091271F" w:rsidRPr="00CE198A" w:rsidDel="008C2111">
                <w:rPr>
                  <w:sz w:val="28"/>
                  <w:szCs w:val="28"/>
                  <w:lang w:eastAsia="ru-RU"/>
                </w:rPr>
                <w:delText>в онлайн и офлайн режимах</w:delText>
              </w:r>
            </w:del>
          </w:p>
        </w:tc>
      </w:tr>
    </w:tbl>
    <w:p w14:paraId="1F6958EF" w14:textId="293F4513" w:rsidR="003C0CF6" w:rsidRPr="00CE198A" w:rsidRDefault="003C0CF6" w:rsidP="003C0CF6">
      <w:pPr>
        <w:pStyle w:val="4"/>
        <w:keepLines w:val="0"/>
        <w:tabs>
          <w:tab w:val="clear" w:pos="862"/>
          <w:tab w:val="left" w:pos="851"/>
        </w:tabs>
        <w:ind w:left="864" w:hanging="864"/>
        <w:rPr>
          <w:rFonts w:ascii="Times New Roman" w:hAnsi="Times New Roman" w:cs="Times New Roman"/>
          <w:sz w:val="28"/>
          <w:szCs w:val="28"/>
        </w:rPr>
      </w:pPr>
      <w:r w:rsidRPr="00CE198A">
        <w:rPr>
          <w:rFonts w:ascii="Times New Roman" w:hAnsi="Times New Roman" w:cs="Times New Roman"/>
          <w:sz w:val="28"/>
          <w:szCs w:val="28"/>
        </w:rPr>
        <w:t xml:space="preserve">Требования к средствам </w:t>
      </w:r>
      <w:r w:rsidR="00E6487A" w:rsidRPr="00CE198A">
        <w:rPr>
          <w:rFonts w:ascii="Times New Roman" w:hAnsi="Times New Roman" w:cs="Times New Roman"/>
          <w:sz w:val="28"/>
          <w:szCs w:val="28"/>
        </w:rPr>
        <w:t xml:space="preserve">и способам </w:t>
      </w:r>
      <w:r w:rsidRPr="00CE198A">
        <w:rPr>
          <w:rFonts w:ascii="Times New Roman" w:hAnsi="Times New Roman" w:cs="Times New Roman"/>
          <w:sz w:val="28"/>
          <w:szCs w:val="28"/>
        </w:rPr>
        <w:t xml:space="preserve">связи для информационного обмена между компонентами </w:t>
      </w:r>
      <w:r w:rsidR="004D0FDA" w:rsidRPr="00CE198A">
        <w:rPr>
          <w:rFonts w:ascii="Times New Roman" w:hAnsi="Times New Roman" w:cs="Times New Roman"/>
          <w:sz w:val="28"/>
          <w:szCs w:val="28"/>
        </w:rPr>
        <w:t>Подс</w:t>
      </w:r>
      <w:r w:rsidRPr="00CE198A">
        <w:rPr>
          <w:rFonts w:ascii="Times New Roman" w:hAnsi="Times New Roman" w:cs="Times New Roman"/>
          <w:sz w:val="28"/>
          <w:szCs w:val="28"/>
        </w:rPr>
        <w:t>истемы</w:t>
      </w:r>
    </w:p>
    <w:p w14:paraId="27859B2C" w14:textId="7B49A4D5" w:rsidR="007919D4" w:rsidRPr="00CE198A" w:rsidRDefault="007919D4" w:rsidP="00090305">
      <w:pPr>
        <w:rPr>
          <w:sz w:val="28"/>
          <w:szCs w:val="28"/>
          <w:lang w:eastAsia="ru-RU"/>
        </w:rPr>
      </w:pPr>
      <w:r w:rsidRPr="00CE198A">
        <w:rPr>
          <w:sz w:val="28"/>
          <w:szCs w:val="28"/>
          <w:lang w:eastAsia="ru-RU"/>
        </w:rPr>
        <w:t xml:space="preserve">В качестве протокола взаимодействия между компонентами </w:t>
      </w:r>
      <w:r w:rsidR="004D0FDA" w:rsidRPr="00CE198A">
        <w:rPr>
          <w:sz w:val="28"/>
          <w:szCs w:val="28"/>
          <w:lang w:eastAsia="ru-RU"/>
        </w:rPr>
        <w:t>Подс</w:t>
      </w:r>
      <w:r w:rsidRPr="00CE198A">
        <w:rPr>
          <w:sz w:val="28"/>
          <w:szCs w:val="28"/>
          <w:lang w:eastAsia="ru-RU"/>
        </w:rPr>
        <w:t xml:space="preserve">истемы на транспортно-сетевом уровне необходимо использовать </w:t>
      </w:r>
      <w:r w:rsidR="00A17297" w:rsidRPr="00CE198A">
        <w:rPr>
          <w:sz w:val="28"/>
          <w:szCs w:val="28"/>
          <w:lang w:eastAsia="ru-RU"/>
        </w:rPr>
        <w:t>ст</w:t>
      </w:r>
      <w:r w:rsidR="003C7F5D" w:rsidRPr="00CE198A">
        <w:rPr>
          <w:sz w:val="28"/>
          <w:szCs w:val="28"/>
          <w:lang w:eastAsia="ru-RU"/>
        </w:rPr>
        <w:t>е</w:t>
      </w:r>
      <w:r w:rsidR="00A17297" w:rsidRPr="00CE198A">
        <w:rPr>
          <w:sz w:val="28"/>
          <w:szCs w:val="28"/>
          <w:lang w:eastAsia="ru-RU"/>
        </w:rPr>
        <w:t xml:space="preserve">к </w:t>
      </w:r>
      <w:r w:rsidRPr="00CE198A">
        <w:rPr>
          <w:sz w:val="28"/>
          <w:szCs w:val="28"/>
          <w:lang w:eastAsia="ru-RU"/>
        </w:rPr>
        <w:t>протокол</w:t>
      </w:r>
      <w:r w:rsidR="000E45B4" w:rsidRPr="00CE198A">
        <w:rPr>
          <w:sz w:val="28"/>
          <w:szCs w:val="28"/>
          <w:lang w:eastAsia="ru-RU"/>
        </w:rPr>
        <w:t>ов</w:t>
      </w:r>
      <w:r w:rsidRPr="00CE198A">
        <w:rPr>
          <w:sz w:val="28"/>
          <w:szCs w:val="28"/>
          <w:lang w:eastAsia="ru-RU"/>
        </w:rPr>
        <w:t xml:space="preserve"> TCP/IP.</w:t>
      </w:r>
    </w:p>
    <w:p w14:paraId="222D6949" w14:textId="56B5A2AE" w:rsidR="00192B1B" w:rsidRPr="00CE198A" w:rsidRDefault="007919D4" w:rsidP="00192B1B">
      <w:pPr>
        <w:rPr>
          <w:sz w:val="28"/>
          <w:szCs w:val="28"/>
          <w:lang w:eastAsia="ru-RU"/>
        </w:rPr>
      </w:pPr>
      <w:r w:rsidRPr="00CE198A">
        <w:rPr>
          <w:sz w:val="28"/>
          <w:szCs w:val="28"/>
          <w:lang w:eastAsia="ru-RU"/>
        </w:rPr>
        <w:t xml:space="preserve">Для организации доступа </w:t>
      </w:r>
      <w:r w:rsidR="00055645" w:rsidRPr="00CE198A">
        <w:rPr>
          <w:sz w:val="28"/>
          <w:szCs w:val="28"/>
          <w:lang w:eastAsia="ru-RU"/>
        </w:rPr>
        <w:t>Пользовател</w:t>
      </w:r>
      <w:r w:rsidRPr="00CE198A">
        <w:rPr>
          <w:sz w:val="28"/>
          <w:szCs w:val="28"/>
          <w:lang w:eastAsia="ru-RU"/>
        </w:rPr>
        <w:t xml:space="preserve">ей к </w:t>
      </w:r>
      <w:r w:rsidR="00530BC6" w:rsidRPr="00CE198A">
        <w:rPr>
          <w:sz w:val="28"/>
          <w:szCs w:val="28"/>
          <w:lang w:eastAsia="ru-RU"/>
        </w:rPr>
        <w:t xml:space="preserve">информационным сервисам (услугам) Решения </w:t>
      </w:r>
      <w:r w:rsidRPr="00CE198A">
        <w:rPr>
          <w:sz w:val="28"/>
          <w:szCs w:val="28"/>
          <w:lang w:eastAsia="ru-RU"/>
        </w:rPr>
        <w:t>должн</w:t>
      </w:r>
      <w:r w:rsidR="00090305" w:rsidRPr="00CE198A">
        <w:rPr>
          <w:sz w:val="28"/>
          <w:szCs w:val="28"/>
          <w:lang w:eastAsia="ru-RU"/>
        </w:rPr>
        <w:t>ы</w:t>
      </w:r>
      <w:r w:rsidRPr="00CE198A">
        <w:rPr>
          <w:sz w:val="28"/>
          <w:szCs w:val="28"/>
          <w:lang w:eastAsia="ru-RU"/>
        </w:rPr>
        <w:t xml:space="preserve"> использоваться протокол</w:t>
      </w:r>
      <w:r w:rsidR="00090305" w:rsidRPr="00CE198A">
        <w:rPr>
          <w:sz w:val="28"/>
          <w:szCs w:val="28"/>
          <w:lang w:eastAsia="ru-RU"/>
        </w:rPr>
        <w:t>ы</w:t>
      </w:r>
      <w:r w:rsidRPr="00CE198A">
        <w:rPr>
          <w:sz w:val="28"/>
          <w:szCs w:val="28"/>
          <w:lang w:eastAsia="ru-RU"/>
        </w:rPr>
        <w:t xml:space="preserve"> прикладного уровня </w:t>
      </w:r>
      <w:r w:rsidR="00530BC6" w:rsidRPr="00CE198A">
        <w:rPr>
          <w:sz w:val="28"/>
          <w:szCs w:val="28"/>
          <w:lang w:eastAsia="ru-RU"/>
        </w:rPr>
        <w:t xml:space="preserve">- </w:t>
      </w:r>
      <w:r w:rsidR="00192B1B" w:rsidRPr="00CE198A">
        <w:rPr>
          <w:sz w:val="28"/>
          <w:szCs w:val="28"/>
          <w:lang w:val="en-US" w:eastAsia="ru-RU"/>
        </w:rPr>
        <w:t>HTTP</w:t>
      </w:r>
      <w:r w:rsidR="00530BC6" w:rsidRPr="00CE198A">
        <w:rPr>
          <w:sz w:val="28"/>
          <w:szCs w:val="28"/>
          <w:lang w:val="en-US" w:eastAsia="ru-RU"/>
        </w:rPr>
        <w:t>S</w:t>
      </w:r>
      <w:r w:rsidR="00192B1B" w:rsidRPr="00CE198A">
        <w:rPr>
          <w:sz w:val="28"/>
          <w:szCs w:val="28"/>
          <w:lang w:eastAsia="ru-RU"/>
        </w:rPr>
        <w:t>.</w:t>
      </w:r>
    </w:p>
    <w:p w14:paraId="0240FB68" w14:textId="288EE332" w:rsidR="003C0CF6" w:rsidRPr="00CE198A" w:rsidRDefault="003C0CF6" w:rsidP="003C0CF6">
      <w:pPr>
        <w:pStyle w:val="4"/>
        <w:keepLines w:val="0"/>
        <w:tabs>
          <w:tab w:val="clear" w:pos="862"/>
          <w:tab w:val="left" w:pos="851"/>
        </w:tabs>
        <w:ind w:left="864" w:hanging="864"/>
        <w:rPr>
          <w:rFonts w:ascii="Times New Roman" w:hAnsi="Times New Roman" w:cs="Times New Roman"/>
          <w:sz w:val="28"/>
          <w:szCs w:val="28"/>
        </w:rPr>
      </w:pPr>
      <w:bookmarkStart w:id="2096" w:name="_Ref445473063"/>
      <w:r w:rsidRPr="00CE198A">
        <w:rPr>
          <w:rFonts w:ascii="Times New Roman" w:hAnsi="Times New Roman" w:cs="Times New Roman"/>
          <w:sz w:val="28"/>
          <w:szCs w:val="28"/>
        </w:rPr>
        <w:t xml:space="preserve">Требования к характеристикам взаимосвязей </w:t>
      </w:r>
      <w:r w:rsidR="004D0FDA" w:rsidRPr="00CE198A">
        <w:rPr>
          <w:rFonts w:ascii="Times New Roman" w:hAnsi="Times New Roman" w:cs="Times New Roman"/>
          <w:sz w:val="28"/>
          <w:szCs w:val="28"/>
          <w:lang w:eastAsia="ru-RU"/>
        </w:rPr>
        <w:t>Подсистемы</w:t>
      </w:r>
      <w:r w:rsidR="004D0FDA" w:rsidRPr="00CE198A" w:rsidDel="004D0FDA">
        <w:rPr>
          <w:rFonts w:ascii="Times New Roman" w:hAnsi="Times New Roman" w:cs="Times New Roman"/>
          <w:sz w:val="28"/>
          <w:szCs w:val="28"/>
        </w:rPr>
        <w:t xml:space="preserve"> </w:t>
      </w:r>
      <w:r w:rsidRPr="00CE198A">
        <w:rPr>
          <w:rFonts w:ascii="Times New Roman" w:hAnsi="Times New Roman" w:cs="Times New Roman"/>
          <w:sz w:val="28"/>
          <w:szCs w:val="28"/>
        </w:rPr>
        <w:t>со смежными системами</w:t>
      </w:r>
      <w:bookmarkEnd w:id="2096"/>
    </w:p>
    <w:p w14:paraId="11F96F0B" w14:textId="6EBE210D" w:rsidR="00CE4236" w:rsidRPr="00CE198A" w:rsidRDefault="00CE4236" w:rsidP="00CE4236">
      <w:pPr>
        <w:pStyle w:val="SC3"/>
        <w:rPr>
          <w:sz w:val="28"/>
          <w:szCs w:val="28"/>
        </w:rPr>
      </w:pPr>
      <w:r w:rsidRPr="00CE198A">
        <w:rPr>
          <w:sz w:val="28"/>
          <w:szCs w:val="28"/>
        </w:rPr>
        <w:t xml:space="preserve">На этапе </w:t>
      </w:r>
      <w:r w:rsidR="00C71EA4" w:rsidRPr="00CE198A">
        <w:rPr>
          <w:sz w:val="28"/>
          <w:szCs w:val="28"/>
        </w:rPr>
        <w:t xml:space="preserve">технического проектирования и </w:t>
      </w:r>
      <w:r w:rsidR="009F4A7A" w:rsidRPr="00CE198A">
        <w:rPr>
          <w:sz w:val="28"/>
          <w:szCs w:val="28"/>
        </w:rPr>
        <w:t xml:space="preserve">опытной эксплуатации </w:t>
      </w:r>
      <w:r w:rsidRPr="00CE198A">
        <w:rPr>
          <w:sz w:val="28"/>
          <w:szCs w:val="28"/>
        </w:rPr>
        <w:t xml:space="preserve">должна быть </w:t>
      </w:r>
      <w:r w:rsidR="000720B6" w:rsidRPr="00CE198A">
        <w:rPr>
          <w:sz w:val="28"/>
          <w:szCs w:val="28"/>
        </w:rPr>
        <w:t xml:space="preserve">проработана и </w:t>
      </w:r>
      <w:r w:rsidRPr="00CE198A">
        <w:rPr>
          <w:sz w:val="28"/>
          <w:szCs w:val="28"/>
        </w:rPr>
        <w:t xml:space="preserve">произведена настройка взаимосвязей </w:t>
      </w:r>
      <w:r w:rsidR="00530BC6" w:rsidRPr="00CE198A">
        <w:rPr>
          <w:sz w:val="28"/>
          <w:szCs w:val="28"/>
        </w:rPr>
        <w:t xml:space="preserve">Решения </w:t>
      </w:r>
      <w:r w:rsidRPr="00CE198A">
        <w:rPr>
          <w:sz w:val="28"/>
          <w:szCs w:val="28"/>
        </w:rPr>
        <w:t xml:space="preserve">со смежными </w:t>
      </w:r>
      <w:r w:rsidR="00300EF2" w:rsidRPr="00CE198A">
        <w:rPr>
          <w:sz w:val="28"/>
          <w:szCs w:val="28"/>
        </w:rPr>
        <w:t xml:space="preserve">инфраструктурными </w:t>
      </w:r>
      <w:r w:rsidRPr="00CE198A">
        <w:rPr>
          <w:sz w:val="28"/>
          <w:szCs w:val="28"/>
        </w:rPr>
        <w:t>системами</w:t>
      </w:r>
      <w:r w:rsidR="00580BA1" w:rsidRPr="00CE198A">
        <w:rPr>
          <w:sz w:val="28"/>
          <w:szCs w:val="28"/>
        </w:rPr>
        <w:t xml:space="preserve"> и службами</w:t>
      </w:r>
      <w:r w:rsidR="009A2511" w:rsidRPr="00CE198A">
        <w:rPr>
          <w:sz w:val="28"/>
          <w:szCs w:val="28"/>
        </w:rPr>
        <w:t xml:space="preserve"> Заказчика</w:t>
      </w:r>
      <w:r w:rsidRPr="00CE198A">
        <w:rPr>
          <w:sz w:val="28"/>
          <w:szCs w:val="28"/>
        </w:rPr>
        <w:t>:</w:t>
      </w:r>
    </w:p>
    <w:p w14:paraId="3A2E143F" w14:textId="77777777" w:rsidR="00C71EA4" w:rsidRPr="00CE198A" w:rsidRDefault="00C71EA4" w:rsidP="00CE4236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Служба отправки коротких текстовых сообщений;</w:t>
      </w:r>
    </w:p>
    <w:p w14:paraId="5FDECADD" w14:textId="77777777" w:rsidR="008C27E0" w:rsidRPr="00CE198A" w:rsidRDefault="008C27E0" w:rsidP="008C27E0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Система резервного копирования</w:t>
      </w:r>
      <w:r w:rsidR="00475F6C" w:rsidRPr="00CE198A">
        <w:rPr>
          <w:sz w:val="28"/>
          <w:szCs w:val="28"/>
        </w:rPr>
        <w:t>.</w:t>
      </w:r>
    </w:p>
    <w:p w14:paraId="6BDC6948" w14:textId="4BA10819" w:rsidR="00C71EA4" w:rsidRPr="00CE198A" w:rsidRDefault="00C71EA4" w:rsidP="00C71EA4">
      <w:pPr>
        <w:rPr>
          <w:sz w:val="28"/>
          <w:szCs w:val="28"/>
        </w:rPr>
      </w:pPr>
      <w:r w:rsidRPr="00CE198A">
        <w:rPr>
          <w:sz w:val="28"/>
          <w:szCs w:val="28"/>
        </w:rPr>
        <w:lastRenderedPageBreak/>
        <w:t xml:space="preserve">Принципы взаимодействия со </w:t>
      </w:r>
      <w:r w:rsidRPr="00CE198A">
        <w:rPr>
          <w:snapToGrid w:val="0"/>
          <w:sz w:val="28"/>
          <w:szCs w:val="28"/>
        </w:rPr>
        <w:t xml:space="preserve">Службой </w:t>
      </w:r>
      <w:r w:rsidRPr="00CE198A">
        <w:rPr>
          <w:sz w:val="28"/>
          <w:szCs w:val="28"/>
        </w:rPr>
        <w:t>отправки коротких текстовых сообщений, протоколы и параметры соединения будут определены на стадии технического проектирования.</w:t>
      </w:r>
    </w:p>
    <w:p w14:paraId="01BFE061" w14:textId="77777777" w:rsidR="008C27E0" w:rsidRPr="00CE198A" w:rsidRDefault="00475F6C" w:rsidP="00353996">
      <w:pPr>
        <w:rPr>
          <w:sz w:val="28"/>
          <w:szCs w:val="28"/>
        </w:rPr>
      </w:pPr>
      <w:r w:rsidRPr="00CE198A">
        <w:rPr>
          <w:sz w:val="28"/>
          <w:szCs w:val="28"/>
        </w:rPr>
        <w:t>Для обеспечения антивирусной защиты серверов ИС необходимо использовать антивирусное решение.</w:t>
      </w:r>
      <w:r w:rsidR="00251873" w:rsidRPr="00CE198A">
        <w:rPr>
          <w:sz w:val="28"/>
          <w:szCs w:val="28"/>
        </w:rPr>
        <w:t xml:space="preserve"> Антивирусное ПО должно быть определено на стадии технического проектирования.</w:t>
      </w:r>
    </w:p>
    <w:p w14:paraId="390F8809" w14:textId="77777777" w:rsidR="00AD174A" w:rsidRPr="00CE198A" w:rsidRDefault="008C27E0" w:rsidP="00AD174A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Параметры взаимодействия </w:t>
      </w:r>
      <w:r w:rsidR="00180AC3" w:rsidRPr="00CE198A">
        <w:rPr>
          <w:sz w:val="28"/>
          <w:szCs w:val="28"/>
        </w:rPr>
        <w:t xml:space="preserve">с </w:t>
      </w:r>
      <w:r w:rsidRPr="00CE198A">
        <w:rPr>
          <w:sz w:val="28"/>
          <w:szCs w:val="28"/>
        </w:rPr>
        <w:t xml:space="preserve">системой резервного копирования, протоколы и параметры соединения </w:t>
      </w:r>
      <w:r w:rsidR="006151FC" w:rsidRPr="00CE198A">
        <w:rPr>
          <w:sz w:val="28"/>
          <w:szCs w:val="28"/>
        </w:rPr>
        <w:t xml:space="preserve">должны </w:t>
      </w:r>
      <w:r w:rsidRPr="00CE198A">
        <w:rPr>
          <w:sz w:val="28"/>
          <w:szCs w:val="28"/>
        </w:rPr>
        <w:t>б</w:t>
      </w:r>
      <w:r w:rsidR="006151FC" w:rsidRPr="00CE198A">
        <w:rPr>
          <w:sz w:val="28"/>
          <w:szCs w:val="28"/>
        </w:rPr>
        <w:t>ы</w:t>
      </w:r>
      <w:r w:rsidRPr="00CE198A">
        <w:rPr>
          <w:sz w:val="28"/>
          <w:szCs w:val="28"/>
        </w:rPr>
        <w:t>т</w:t>
      </w:r>
      <w:r w:rsidR="006151FC" w:rsidRPr="00CE198A">
        <w:rPr>
          <w:sz w:val="28"/>
          <w:szCs w:val="28"/>
        </w:rPr>
        <w:t>ь</w:t>
      </w:r>
      <w:r w:rsidRPr="00CE198A">
        <w:rPr>
          <w:sz w:val="28"/>
          <w:szCs w:val="28"/>
        </w:rPr>
        <w:t xml:space="preserve"> определены на стадии технического проектирования.</w:t>
      </w:r>
    </w:p>
    <w:p w14:paraId="23E28DDA" w14:textId="2E3A29F5" w:rsidR="007F7DD0" w:rsidRPr="00CE198A" w:rsidRDefault="007F7DD0" w:rsidP="007F7DD0">
      <w:pPr>
        <w:pStyle w:val="SC3"/>
        <w:rPr>
          <w:sz w:val="28"/>
          <w:szCs w:val="28"/>
        </w:rPr>
      </w:pPr>
      <w:r w:rsidRPr="00CE198A">
        <w:rPr>
          <w:sz w:val="28"/>
          <w:szCs w:val="28"/>
        </w:rPr>
        <w:t xml:space="preserve">На этапе технического проектирования и опытной эксплуатации должна быть проработана и произведена настройка </w:t>
      </w:r>
      <w:r w:rsidR="00530BC6" w:rsidRPr="00CE198A">
        <w:rPr>
          <w:sz w:val="28"/>
          <w:szCs w:val="28"/>
        </w:rPr>
        <w:t xml:space="preserve">Решения </w:t>
      </w:r>
      <w:r w:rsidRPr="00CE198A">
        <w:rPr>
          <w:sz w:val="28"/>
          <w:szCs w:val="28"/>
        </w:rPr>
        <w:t>для обеспечения взаимодействия с</w:t>
      </w:r>
      <w:r w:rsidR="00596433" w:rsidRPr="00CE198A">
        <w:rPr>
          <w:sz w:val="28"/>
          <w:szCs w:val="28"/>
        </w:rPr>
        <w:t xml:space="preserve"> внешними</w:t>
      </w:r>
      <w:r w:rsidRPr="00CE198A">
        <w:rPr>
          <w:sz w:val="28"/>
          <w:szCs w:val="28"/>
        </w:rPr>
        <w:t xml:space="preserve"> системами</w:t>
      </w:r>
      <w:ins w:id="2097" w:author="Constantine Smirnov" w:date="2023-06-07T04:31:00Z">
        <w:r w:rsidR="001F42ED" w:rsidRPr="00CE198A">
          <w:rPr>
            <w:sz w:val="28"/>
            <w:szCs w:val="28"/>
          </w:rPr>
          <w:t xml:space="preserve"> (перечисление)</w:t>
        </w:r>
      </w:ins>
      <w:r w:rsidRPr="00CE198A">
        <w:rPr>
          <w:sz w:val="28"/>
          <w:szCs w:val="28"/>
        </w:rPr>
        <w:t>:</w:t>
      </w:r>
    </w:p>
    <w:p w14:paraId="1C0E1008" w14:textId="7E1593B6" w:rsidR="0072699A" w:rsidRPr="00CE198A" w:rsidDel="001F42ED" w:rsidRDefault="0072699A" w:rsidP="00720CDD">
      <w:pPr>
        <w:pStyle w:val="a"/>
        <w:rPr>
          <w:del w:id="2098" w:author="Constantine Smirnov" w:date="2023-06-07T04:31:00Z"/>
          <w:sz w:val="28"/>
          <w:szCs w:val="28"/>
          <w:lang w:val="en-US"/>
        </w:rPr>
      </w:pPr>
      <w:del w:id="2099" w:author="Constantine Smirnov" w:date="2023-06-07T04:31:00Z">
        <w:r w:rsidRPr="00CE198A" w:rsidDel="001F42ED">
          <w:rPr>
            <w:sz w:val="28"/>
            <w:szCs w:val="28"/>
          </w:rPr>
          <w:delText>Служба</w:delText>
        </w:r>
        <w:r w:rsidRPr="00CE198A" w:rsidDel="001F42ED">
          <w:rPr>
            <w:sz w:val="28"/>
            <w:szCs w:val="28"/>
            <w:lang w:val="en-US"/>
          </w:rPr>
          <w:delText xml:space="preserve"> </w:delText>
        </w:r>
        <w:r w:rsidRPr="00CE198A" w:rsidDel="001F42ED">
          <w:rPr>
            <w:sz w:val="28"/>
            <w:szCs w:val="28"/>
          </w:rPr>
          <w:delText>отправки</w:delText>
        </w:r>
        <w:r w:rsidRPr="00CE198A" w:rsidDel="001F42ED">
          <w:rPr>
            <w:sz w:val="28"/>
            <w:szCs w:val="28"/>
            <w:lang w:val="en-US"/>
          </w:rPr>
          <w:delText xml:space="preserve"> PUSH </w:delText>
        </w:r>
        <w:r w:rsidRPr="00CE198A" w:rsidDel="001F42ED">
          <w:rPr>
            <w:sz w:val="28"/>
            <w:szCs w:val="28"/>
          </w:rPr>
          <w:delText>уведомлений</w:delText>
        </w:r>
        <w:r w:rsidR="006863E4" w:rsidRPr="00CE198A" w:rsidDel="001F42ED">
          <w:rPr>
            <w:sz w:val="28"/>
            <w:szCs w:val="28"/>
            <w:lang w:val="en-US"/>
          </w:rPr>
          <w:delText xml:space="preserve"> (</w:delText>
        </w:r>
        <w:r w:rsidRPr="00CE198A" w:rsidDel="001F42ED">
          <w:rPr>
            <w:sz w:val="28"/>
            <w:szCs w:val="28"/>
            <w:lang w:val="en-US"/>
          </w:rPr>
          <w:delText>Google Cloud Messaging</w:delText>
        </w:r>
        <w:r w:rsidR="006863E4" w:rsidRPr="00CE198A" w:rsidDel="001F42ED">
          <w:rPr>
            <w:sz w:val="28"/>
            <w:szCs w:val="28"/>
            <w:lang w:val="en-US"/>
          </w:rPr>
          <w:delText xml:space="preserve">, </w:delText>
        </w:r>
        <w:r w:rsidR="008A73C9" w:rsidRPr="00CE198A" w:rsidDel="001F42ED">
          <w:rPr>
            <w:sz w:val="28"/>
            <w:szCs w:val="28"/>
            <w:lang w:val="en-US"/>
          </w:rPr>
          <w:delText>Apple Push Notification Service</w:delText>
        </w:r>
        <w:r w:rsidR="006863E4" w:rsidRPr="00CE198A" w:rsidDel="001F42ED">
          <w:rPr>
            <w:sz w:val="28"/>
            <w:szCs w:val="28"/>
            <w:lang w:val="en-US"/>
          </w:rPr>
          <w:delText>);</w:delText>
        </w:r>
      </w:del>
    </w:p>
    <w:p w14:paraId="59EB4382" w14:textId="1510DF2D" w:rsidR="007F7DD0" w:rsidRPr="00CE198A" w:rsidDel="001F42ED" w:rsidRDefault="006151FC" w:rsidP="00B9334C">
      <w:pPr>
        <w:pStyle w:val="a"/>
        <w:rPr>
          <w:del w:id="2100" w:author="Constantine Smirnov" w:date="2023-06-07T04:31:00Z"/>
          <w:sz w:val="28"/>
          <w:szCs w:val="28"/>
        </w:rPr>
      </w:pPr>
      <w:del w:id="2101" w:author="Constantine Smirnov" w:date="2023-06-07T04:31:00Z">
        <w:r w:rsidRPr="00CE198A" w:rsidDel="001F42ED">
          <w:rPr>
            <w:sz w:val="28"/>
            <w:szCs w:val="28"/>
          </w:rPr>
          <w:delText xml:space="preserve">Информационные системы поставщиков </w:delText>
        </w:r>
        <w:r w:rsidR="006863E4" w:rsidRPr="00CE198A" w:rsidDel="001F42ED">
          <w:rPr>
            <w:sz w:val="28"/>
            <w:szCs w:val="28"/>
          </w:rPr>
          <w:delText>цифровой картографической основы;</w:delText>
        </w:r>
      </w:del>
    </w:p>
    <w:p w14:paraId="590995A7" w14:textId="16736A5C" w:rsidR="00EB7E04" w:rsidRPr="00CE198A" w:rsidDel="001F42ED" w:rsidRDefault="00EB7E04" w:rsidP="00B9334C">
      <w:pPr>
        <w:pStyle w:val="a"/>
        <w:rPr>
          <w:del w:id="2102" w:author="Constantine Smirnov" w:date="2023-06-07T04:31:00Z"/>
          <w:sz w:val="28"/>
          <w:szCs w:val="28"/>
        </w:rPr>
      </w:pPr>
      <w:del w:id="2103" w:author="Constantine Smirnov" w:date="2023-06-07T04:31:00Z">
        <w:r w:rsidRPr="00CE198A" w:rsidDel="001F42ED">
          <w:rPr>
            <w:sz w:val="28"/>
            <w:szCs w:val="28"/>
          </w:rPr>
          <w:delText>Информационные системы поставщиков метеорологических данных</w:delText>
        </w:r>
        <w:r w:rsidR="001E5C48" w:rsidRPr="00CE198A" w:rsidDel="001F42ED">
          <w:rPr>
            <w:sz w:val="28"/>
            <w:szCs w:val="28"/>
          </w:rPr>
          <w:delText>:</w:delText>
        </w:r>
      </w:del>
    </w:p>
    <w:p w14:paraId="0EEDDB74" w14:textId="409ADC6F" w:rsidR="00584036" w:rsidRPr="00CE198A" w:rsidDel="001F42ED" w:rsidRDefault="00EB7E04" w:rsidP="00584036">
      <w:pPr>
        <w:pStyle w:val="a"/>
        <w:rPr>
          <w:del w:id="2104" w:author="Constantine Smirnov" w:date="2023-06-07T04:31:00Z"/>
          <w:sz w:val="28"/>
          <w:szCs w:val="28"/>
        </w:rPr>
      </w:pPr>
      <w:del w:id="2105" w:author="Constantine Smirnov" w:date="2023-06-07T04:31:00Z">
        <w:r w:rsidRPr="00CE198A" w:rsidDel="001F42ED">
          <w:rPr>
            <w:sz w:val="28"/>
            <w:szCs w:val="28"/>
          </w:rPr>
          <w:delText>Информационные системы поставщиков данных о положении судов</w:delText>
        </w:r>
        <w:r w:rsidR="005F4DC5" w:rsidRPr="00CE198A" w:rsidDel="001F42ED">
          <w:rPr>
            <w:sz w:val="28"/>
            <w:szCs w:val="28"/>
          </w:rPr>
          <w:delText>.</w:delText>
        </w:r>
      </w:del>
    </w:p>
    <w:p w14:paraId="098C7A7F" w14:textId="62CE34F5" w:rsidR="00AA0F35" w:rsidRPr="00CE198A" w:rsidRDefault="00AA0F35" w:rsidP="001E5C48">
      <w:pPr>
        <w:rPr>
          <w:sz w:val="28"/>
          <w:szCs w:val="28"/>
        </w:rPr>
      </w:pPr>
      <w:bookmarkStart w:id="2106" w:name="OLE_LINK191"/>
      <w:bookmarkStart w:id="2107" w:name="OLE_LINK192"/>
      <w:r w:rsidRPr="00CE198A">
        <w:rPr>
          <w:sz w:val="28"/>
          <w:szCs w:val="28"/>
        </w:rPr>
        <w:t xml:space="preserve">Состав смежных систем </w:t>
      </w:r>
      <w:r w:rsidR="005A2095" w:rsidRPr="00CE198A">
        <w:rPr>
          <w:sz w:val="28"/>
          <w:szCs w:val="28"/>
        </w:rPr>
        <w:t xml:space="preserve">может быть </w:t>
      </w:r>
      <w:r w:rsidRPr="00CE198A">
        <w:rPr>
          <w:sz w:val="28"/>
          <w:szCs w:val="28"/>
        </w:rPr>
        <w:t xml:space="preserve">уточнён </w:t>
      </w:r>
      <w:r w:rsidR="006863E4" w:rsidRPr="00CE198A">
        <w:rPr>
          <w:sz w:val="28"/>
          <w:szCs w:val="28"/>
        </w:rPr>
        <w:t xml:space="preserve">и расширен </w:t>
      </w:r>
      <w:r w:rsidRPr="00CE198A">
        <w:rPr>
          <w:sz w:val="28"/>
          <w:szCs w:val="28"/>
        </w:rPr>
        <w:t xml:space="preserve">на этапе технического проектирования </w:t>
      </w:r>
      <w:r w:rsidR="006863E4" w:rsidRPr="00CE198A">
        <w:rPr>
          <w:sz w:val="28"/>
          <w:szCs w:val="28"/>
        </w:rPr>
        <w:t>Подс</w:t>
      </w:r>
      <w:r w:rsidR="001975E5" w:rsidRPr="00CE198A">
        <w:rPr>
          <w:sz w:val="28"/>
          <w:szCs w:val="28"/>
        </w:rPr>
        <w:t>истемы</w:t>
      </w:r>
      <w:r w:rsidRPr="00CE198A">
        <w:rPr>
          <w:sz w:val="28"/>
          <w:szCs w:val="28"/>
        </w:rPr>
        <w:t>.</w:t>
      </w:r>
      <w:r w:rsidR="001D620E" w:rsidRPr="00CE198A">
        <w:rPr>
          <w:sz w:val="28"/>
          <w:szCs w:val="28"/>
        </w:rPr>
        <w:t xml:space="preserve"> </w:t>
      </w:r>
      <w:r w:rsidR="001D620E" w:rsidRPr="00CE198A">
        <w:rPr>
          <w:sz w:val="28"/>
          <w:szCs w:val="28"/>
          <w:lang w:eastAsia="ru-RU"/>
        </w:rPr>
        <w:t>При организации взаимодействия предварительно должно быть получено согласие владельца смежной информационной системы.</w:t>
      </w:r>
    </w:p>
    <w:p w14:paraId="6D4421C4" w14:textId="74BF49CB" w:rsidR="003C0CF6" w:rsidRPr="00CE198A" w:rsidRDefault="003C0CF6" w:rsidP="003C0CF6">
      <w:pPr>
        <w:pStyle w:val="4"/>
        <w:keepLines w:val="0"/>
        <w:tabs>
          <w:tab w:val="clear" w:pos="862"/>
          <w:tab w:val="left" w:pos="851"/>
        </w:tabs>
        <w:ind w:left="864" w:hanging="864"/>
        <w:rPr>
          <w:rFonts w:ascii="Times New Roman" w:hAnsi="Times New Roman" w:cs="Times New Roman"/>
          <w:sz w:val="28"/>
          <w:szCs w:val="28"/>
        </w:rPr>
      </w:pPr>
      <w:bookmarkStart w:id="2108" w:name="OLE_LINK193"/>
      <w:bookmarkStart w:id="2109" w:name="OLE_LINK194"/>
      <w:bookmarkEnd w:id="2106"/>
      <w:bookmarkEnd w:id="2107"/>
      <w:r w:rsidRPr="00CE198A">
        <w:rPr>
          <w:rFonts w:ascii="Times New Roman" w:hAnsi="Times New Roman" w:cs="Times New Roman"/>
          <w:sz w:val="28"/>
          <w:szCs w:val="28"/>
        </w:rPr>
        <w:t xml:space="preserve">Требования к режимам функционирования </w:t>
      </w:r>
      <w:r w:rsidR="006863E4" w:rsidRPr="00CE198A">
        <w:rPr>
          <w:rFonts w:ascii="Times New Roman" w:hAnsi="Times New Roman" w:cs="Times New Roman"/>
          <w:sz w:val="28"/>
          <w:szCs w:val="28"/>
        </w:rPr>
        <w:t>Подсистем</w:t>
      </w:r>
      <w:r w:rsidRPr="00CE198A">
        <w:rPr>
          <w:rFonts w:ascii="Times New Roman" w:hAnsi="Times New Roman" w:cs="Times New Roman"/>
          <w:sz w:val="28"/>
          <w:szCs w:val="28"/>
        </w:rPr>
        <w:t>ы</w:t>
      </w:r>
    </w:p>
    <w:bookmarkEnd w:id="2108"/>
    <w:bookmarkEnd w:id="2109"/>
    <w:p w14:paraId="69D04EEB" w14:textId="62154402" w:rsidR="003C0CF6" w:rsidRPr="00CE198A" w:rsidRDefault="003C0CF6" w:rsidP="00546822">
      <w:pPr>
        <w:pStyle w:val="SC3"/>
        <w:rPr>
          <w:sz w:val="28"/>
          <w:szCs w:val="28"/>
        </w:rPr>
      </w:pPr>
      <w:r w:rsidRPr="00CE198A">
        <w:rPr>
          <w:sz w:val="28"/>
          <w:szCs w:val="28"/>
        </w:rPr>
        <w:t>Требуемые режимы функционирования</w:t>
      </w:r>
      <w:r w:rsidR="000D6482" w:rsidRPr="00CE198A">
        <w:rPr>
          <w:sz w:val="28"/>
          <w:szCs w:val="28"/>
        </w:rPr>
        <w:t xml:space="preserve"> </w:t>
      </w:r>
      <w:r w:rsidR="006863E4" w:rsidRPr="00CE198A">
        <w:rPr>
          <w:sz w:val="28"/>
          <w:szCs w:val="28"/>
        </w:rPr>
        <w:t>Подсистем</w:t>
      </w:r>
      <w:r w:rsidR="000D6482" w:rsidRPr="00CE198A">
        <w:rPr>
          <w:sz w:val="28"/>
          <w:szCs w:val="28"/>
        </w:rPr>
        <w:t xml:space="preserve">ы представлены в таблице </w:t>
      </w:r>
      <w:r w:rsidR="000D6482" w:rsidRPr="00CE198A">
        <w:rPr>
          <w:sz w:val="28"/>
          <w:szCs w:val="28"/>
        </w:rPr>
        <w:fldChar w:fldCharType="begin"/>
      </w:r>
      <w:r w:rsidR="000D6482" w:rsidRPr="00CE198A">
        <w:rPr>
          <w:sz w:val="28"/>
          <w:szCs w:val="28"/>
        </w:rPr>
        <w:instrText xml:space="preserve"> REF _Ref445389782 \h </w:instrText>
      </w:r>
      <w:r w:rsidR="000D6482" w:rsidRPr="00CE198A">
        <w:rPr>
          <w:sz w:val="28"/>
          <w:szCs w:val="28"/>
        </w:rPr>
      </w:r>
      <w:r w:rsidR="00CE198A" w:rsidRPr="00CE198A">
        <w:rPr>
          <w:sz w:val="28"/>
          <w:szCs w:val="28"/>
        </w:rPr>
        <w:instrText xml:space="preserve"> \* MERGEFORMAT </w:instrText>
      </w:r>
      <w:r w:rsidR="000D6482" w:rsidRPr="00CE198A">
        <w:rPr>
          <w:sz w:val="28"/>
          <w:szCs w:val="28"/>
        </w:rPr>
        <w:fldChar w:fldCharType="separate"/>
      </w:r>
      <w:r w:rsidR="00000331" w:rsidRPr="00CE198A">
        <w:rPr>
          <w:noProof/>
          <w:sz w:val="28"/>
          <w:szCs w:val="28"/>
        </w:rPr>
        <w:t>8</w:t>
      </w:r>
      <w:r w:rsidR="000D6482" w:rsidRPr="00CE198A">
        <w:rPr>
          <w:sz w:val="28"/>
          <w:szCs w:val="28"/>
        </w:rPr>
        <w:fldChar w:fldCharType="end"/>
      </w:r>
      <w:r w:rsidR="000D6482" w:rsidRPr="00CE198A">
        <w:rPr>
          <w:sz w:val="28"/>
          <w:szCs w:val="28"/>
        </w:rPr>
        <w:t>.</w:t>
      </w:r>
    </w:p>
    <w:p w14:paraId="77706ACE" w14:textId="4273541E" w:rsidR="00A41B00" w:rsidRPr="00CE198A" w:rsidRDefault="000D6482" w:rsidP="00A3472B">
      <w:pPr>
        <w:pStyle w:val="af"/>
        <w:rPr>
          <w:rFonts w:ascii="Times New Roman" w:hAnsi="Times New Roman" w:cs="Times New Roman"/>
          <w:sz w:val="28"/>
          <w:szCs w:val="28"/>
        </w:rPr>
      </w:pPr>
      <w:bookmarkStart w:id="2110" w:name="_Toc479788756"/>
      <w:bookmarkStart w:id="2111" w:name="_Toc481488953"/>
      <w:bookmarkStart w:id="2112" w:name="_Toc447141672"/>
      <w:bookmarkStart w:id="2113" w:name="_Toc481489510"/>
      <w:r w:rsidRPr="00CE198A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begin"/>
      </w:r>
      <w:r w:rsidR="00000000" w:rsidRPr="00CE198A">
        <w:rPr>
          <w:rFonts w:ascii="Times New Roman" w:hAnsi="Times New Roman" w:cs="Times New Roman"/>
          <w:sz w:val="28"/>
          <w:szCs w:val="28"/>
        </w:rPr>
        <w:instrText xml:space="preserve"> SEQ Таблица \* ARABIC </w:instrTex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2114" w:name="_Ref445389782"/>
      <w:r w:rsidR="00000331" w:rsidRPr="00CE198A">
        <w:rPr>
          <w:rFonts w:ascii="Times New Roman" w:hAnsi="Times New Roman" w:cs="Times New Roman"/>
          <w:noProof/>
          <w:sz w:val="28"/>
          <w:szCs w:val="28"/>
        </w:rPr>
        <w:t>8</w:t>
      </w:r>
      <w:bookmarkEnd w:id="2114"/>
      <w:r w:rsidR="00000000" w:rsidRPr="00CE198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A41B00" w:rsidRPr="00CE198A">
        <w:rPr>
          <w:rFonts w:ascii="Times New Roman" w:hAnsi="Times New Roman" w:cs="Times New Roman"/>
          <w:noProof/>
          <w:sz w:val="28"/>
          <w:szCs w:val="28"/>
        </w:rPr>
        <w:br/>
      </w:r>
      <w:r w:rsidR="00A41B00" w:rsidRPr="00CE198A">
        <w:rPr>
          <w:rFonts w:ascii="Times New Roman" w:hAnsi="Times New Roman" w:cs="Times New Roman"/>
          <w:sz w:val="28"/>
          <w:szCs w:val="28"/>
        </w:rPr>
        <w:t xml:space="preserve">Режимы функционирования </w:t>
      </w:r>
      <w:r w:rsidR="006863E4" w:rsidRPr="00CE198A">
        <w:rPr>
          <w:rFonts w:ascii="Times New Roman" w:hAnsi="Times New Roman" w:cs="Times New Roman"/>
          <w:sz w:val="28"/>
          <w:szCs w:val="28"/>
        </w:rPr>
        <w:t>Подсистем</w:t>
      </w:r>
      <w:r w:rsidR="00A41B00" w:rsidRPr="00CE198A">
        <w:rPr>
          <w:rFonts w:ascii="Times New Roman" w:hAnsi="Times New Roman" w:cs="Times New Roman"/>
          <w:sz w:val="28"/>
          <w:szCs w:val="28"/>
        </w:rPr>
        <w:t>ы</w:t>
      </w:r>
      <w:bookmarkEnd w:id="2110"/>
      <w:bookmarkEnd w:id="2111"/>
      <w:bookmarkEnd w:id="2112"/>
      <w:bookmarkEnd w:id="2113"/>
    </w:p>
    <w:tbl>
      <w:tblPr>
        <w:tblStyle w:val="SC9"/>
        <w:tblW w:w="5000" w:type="pct"/>
        <w:tblLayout w:type="fixed"/>
        <w:tblLook w:val="00A0" w:firstRow="1" w:lastRow="0" w:firstColumn="1" w:lastColumn="0" w:noHBand="0" w:noVBand="0"/>
      </w:tblPr>
      <w:tblGrid>
        <w:gridCol w:w="544"/>
        <w:gridCol w:w="3598"/>
        <w:gridCol w:w="5428"/>
      </w:tblGrid>
      <w:tr w:rsidR="003C0CF6" w:rsidRPr="00CE198A" w14:paraId="09148148" w14:textId="77777777" w:rsidTr="000C17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2"/>
          <w:tblHeader/>
        </w:trPr>
        <w:tc>
          <w:tcPr>
            <w:tcW w:w="544" w:type="dxa"/>
          </w:tcPr>
          <w:p w14:paraId="2EBE4E15" w14:textId="77777777" w:rsidR="003C0CF6" w:rsidRPr="00CE198A" w:rsidRDefault="003C0CF6" w:rsidP="00A41B00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№</w:t>
            </w:r>
          </w:p>
        </w:tc>
        <w:tc>
          <w:tcPr>
            <w:tcW w:w="3598" w:type="dxa"/>
          </w:tcPr>
          <w:p w14:paraId="55C64F2C" w14:textId="5D6EC86E" w:rsidR="003C0CF6" w:rsidRPr="00CE198A" w:rsidRDefault="003C0CF6" w:rsidP="00A41B00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 xml:space="preserve">режим функционирования информационной </w:t>
            </w:r>
            <w:r w:rsidR="006863E4" w:rsidRPr="00CE198A">
              <w:rPr>
                <w:rFonts w:ascii="Times New Roman" w:hAnsi="Times New Roman"/>
                <w:sz w:val="28"/>
                <w:szCs w:val="28"/>
              </w:rPr>
              <w:t>Подсистем</w:t>
            </w: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ы</w:t>
            </w:r>
          </w:p>
        </w:tc>
        <w:tc>
          <w:tcPr>
            <w:tcW w:w="5428" w:type="dxa"/>
          </w:tcPr>
          <w:p w14:paraId="33D83921" w14:textId="77777777" w:rsidR="003C0CF6" w:rsidRPr="00CE198A" w:rsidRDefault="003C0CF6" w:rsidP="00A41B00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описание режима функционирования</w:t>
            </w:r>
          </w:p>
        </w:tc>
      </w:tr>
      <w:tr w:rsidR="003C0CF6" w:rsidRPr="00CE198A" w14:paraId="562EB3EF" w14:textId="77777777" w:rsidTr="000C17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6"/>
          <w:tblHeader/>
        </w:trPr>
        <w:tc>
          <w:tcPr>
            <w:tcW w:w="544" w:type="dxa"/>
          </w:tcPr>
          <w:p w14:paraId="72B055E9" w14:textId="77777777" w:rsidR="003C0CF6" w:rsidRPr="00CE198A" w:rsidRDefault="003C0CF6" w:rsidP="00A41B00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1</w:t>
            </w:r>
          </w:p>
        </w:tc>
        <w:tc>
          <w:tcPr>
            <w:tcW w:w="3598" w:type="dxa"/>
          </w:tcPr>
          <w:p w14:paraId="71DCB2AB" w14:textId="77777777" w:rsidR="003C0CF6" w:rsidRPr="00CE198A" w:rsidRDefault="003C0CF6" w:rsidP="00A41B00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2</w:t>
            </w:r>
          </w:p>
        </w:tc>
        <w:tc>
          <w:tcPr>
            <w:tcW w:w="5428" w:type="dxa"/>
          </w:tcPr>
          <w:p w14:paraId="3ABF4108" w14:textId="77777777" w:rsidR="003C0CF6" w:rsidRPr="00CE198A" w:rsidRDefault="003C0CF6" w:rsidP="00A41B00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3</w:t>
            </w:r>
          </w:p>
        </w:tc>
      </w:tr>
      <w:tr w:rsidR="003C0CF6" w:rsidRPr="00CE198A" w14:paraId="478B26D1" w14:textId="77777777" w:rsidTr="000C17ED">
        <w:trPr>
          <w:trHeight w:val="756"/>
        </w:trPr>
        <w:tc>
          <w:tcPr>
            <w:tcW w:w="544" w:type="dxa"/>
          </w:tcPr>
          <w:p w14:paraId="58B9C478" w14:textId="77777777" w:rsidR="003C0CF6" w:rsidRPr="00CE198A" w:rsidRDefault="003C0CF6" w:rsidP="00C601E8">
            <w:pPr>
              <w:pStyle w:val="SC"/>
              <w:numPr>
                <w:ilvl w:val="0"/>
                <w:numId w:val="0"/>
              </w:numPr>
              <w:rPr>
                <w:sz w:val="28"/>
                <w:szCs w:val="28"/>
              </w:rPr>
            </w:pPr>
          </w:p>
        </w:tc>
        <w:tc>
          <w:tcPr>
            <w:tcW w:w="3598" w:type="dxa"/>
          </w:tcPr>
          <w:p w14:paraId="69B317F7" w14:textId="226073D6" w:rsidR="003C0CF6" w:rsidRPr="00CE198A" w:rsidRDefault="003C0CF6" w:rsidP="00810A19">
            <w:pPr>
              <w:pStyle w:val="SC7"/>
              <w:rPr>
                <w:i/>
                <w:color w:val="404040"/>
                <w:sz w:val="28"/>
                <w:szCs w:val="28"/>
              </w:rPr>
            </w:pPr>
            <w:del w:id="2115" w:author="Constantine Smirnov" w:date="2023-06-07T03:08:00Z">
              <w:r w:rsidRPr="00CE198A" w:rsidDel="00AF44E9">
                <w:rPr>
                  <w:sz w:val="28"/>
                  <w:szCs w:val="28"/>
                </w:rPr>
                <w:delText>Нормальный режим функционирования</w:delText>
              </w:r>
            </w:del>
          </w:p>
        </w:tc>
        <w:tc>
          <w:tcPr>
            <w:tcW w:w="5428" w:type="dxa"/>
          </w:tcPr>
          <w:p w14:paraId="16AB5FE9" w14:textId="1ECBD88A" w:rsidR="003C0CF6" w:rsidRPr="00CE198A" w:rsidRDefault="006863E4" w:rsidP="00810A19">
            <w:pPr>
              <w:pStyle w:val="SC7"/>
              <w:rPr>
                <w:sz w:val="28"/>
                <w:szCs w:val="28"/>
              </w:rPr>
            </w:pPr>
            <w:del w:id="2116" w:author="Constantine Smirnov" w:date="2023-06-07T03:08:00Z">
              <w:r w:rsidRPr="00CE198A" w:rsidDel="000C17ED">
                <w:rPr>
                  <w:sz w:val="28"/>
                  <w:szCs w:val="28"/>
                </w:rPr>
                <w:delText>Подсисте</w:delText>
              </w:r>
            </w:del>
            <w:ins w:id="2117" w:author="Constantine Smirnov" w:date="2023-06-07T03:08:00Z">
              <w:r w:rsidR="000C17ED" w:rsidRPr="00CE198A" w:rsidDel="000C17ED">
                <w:rPr>
                  <w:sz w:val="28"/>
                  <w:szCs w:val="28"/>
                </w:rPr>
                <w:t xml:space="preserve"> </w:t>
              </w:r>
            </w:ins>
            <w:del w:id="2118" w:author="Constantine Smirnov" w:date="2023-06-07T03:08:00Z">
              <w:r w:rsidRPr="00CE198A" w:rsidDel="000C17ED">
                <w:rPr>
                  <w:sz w:val="28"/>
                  <w:szCs w:val="28"/>
                </w:rPr>
                <w:delText>м</w:delText>
              </w:r>
              <w:r w:rsidR="003C0CF6" w:rsidRPr="00CE198A" w:rsidDel="000C17ED">
                <w:rPr>
                  <w:sz w:val="28"/>
                  <w:szCs w:val="28"/>
                </w:rPr>
                <w:delText xml:space="preserve">а предназначена для работы в режиме </w:delText>
              </w:r>
              <w:r w:rsidR="00A70B1E" w:rsidRPr="00CE198A" w:rsidDel="000C17ED">
                <w:rPr>
                  <w:sz w:val="28"/>
                  <w:szCs w:val="28"/>
                </w:rPr>
                <w:delText>365 дней в году, 7 дней в неделю, 24 часа в сутки (режим 24х7х365)</w:delText>
              </w:r>
              <w:r w:rsidR="003C0CF6" w:rsidRPr="00CE198A" w:rsidDel="000C17ED">
                <w:rPr>
                  <w:sz w:val="28"/>
                  <w:szCs w:val="28"/>
                </w:rPr>
                <w:delText xml:space="preserve">. Нормальный режим функционирования должен являться основным режимом функционирования </w:delText>
              </w:r>
              <w:r w:rsidRPr="00CE198A" w:rsidDel="000C17ED">
                <w:rPr>
                  <w:sz w:val="28"/>
                  <w:szCs w:val="28"/>
                </w:rPr>
                <w:delText>Подсистем</w:delText>
              </w:r>
              <w:r w:rsidR="003C0CF6" w:rsidRPr="00CE198A" w:rsidDel="000C17ED">
                <w:rPr>
                  <w:sz w:val="28"/>
                  <w:szCs w:val="28"/>
                </w:rPr>
                <w:delText>ы</w:delText>
              </w:r>
              <w:r w:rsidR="00A70B1E" w:rsidRPr="00CE198A" w:rsidDel="000C17ED">
                <w:rPr>
                  <w:sz w:val="28"/>
                  <w:szCs w:val="28"/>
                </w:rPr>
                <w:delText xml:space="preserve">, в </w:delText>
              </w:r>
              <w:bookmarkStart w:id="2119" w:name="OLE_LINK154"/>
              <w:bookmarkStart w:id="2120" w:name="OLE_LINK155"/>
              <w:r w:rsidR="00A70B1E" w:rsidRPr="00CE198A" w:rsidDel="000C17ED">
                <w:rPr>
                  <w:sz w:val="28"/>
                  <w:szCs w:val="28"/>
                </w:rPr>
                <w:delText xml:space="preserve">котором </w:delText>
              </w:r>
              <w:bookmarkStart w:id="2121" w:name="OLE_LINK152"/>
              <w:bookmarkStart w:id="2122" w:name="OLE_LINK153"/>
              <w:r w:rsidR="00A70B1E" w:rsidRPr="00CE198A" w:rsidDel="000C17ED">
                <w:rPr>
                  <w:sz w:val="28"/>
                  <w:szCs w:val="28"/>
                </w:rPr>
                <w:delText>поддерживает</w:delText>
              </w:r>
              <w:r w:rsidR="00530BC6" w:rsidRPr="00CE198A" w:rsidDel="000C17ED">
                <w:rPr>
                  <w:sz w:val="28"/>
                  <w:szCs w:val="28"/>
                </w:rPr>
                <w:delText>ся</w:delText>
              </w:r>
              <w:r w:rsidR="00A70B1E" w:rsidRPr="00CE198A" w:rsidDel="000C17ED">
                <w:rPr>
                  <w:sz w:val="28"/>
                  <w:szCs w:val="28"/>
                </w:rPr>
                <w:delText xml:space="preserve"> выполнение всех заявленных функций</w:delText>
              </w:r>
            </w:del>
            <w:bookmarkEnd w:id="2119"/>
            <w:bookmarkEnd w:id="2120"/>
            <w:bookmarkEnd w:id="2121"/>
            <w:bookmarkEnd w:id="2122"/>
          </w:p>
        </w:tc>
      </w:tr>
      <w:tr w:rsidR="003C0CF6" w:rsidRPr="00CE198A" w:rsidDel="000C17ED" w14:paraId="25EA3F98" w14:textId="595BF1F6" w:rsidTr="000C17ED">
        <w:trPr>
          <w:trHeight w:val="756"/>
          <w:del w:id="2123" w:author="Constantine Smirnov" w:date="2023-06-07T03:08:00Z"/>
        </w:trPr>
        <w:tc>
          <w:tcPr>
            <w:tcW w:w="544" w:type="dxa"/>
          </w:tcPr>
          <w:p w14:paraId="405CEA1B" w14:textId="3ABA109F" w:rsidR="003C0CF6" w:rsidRPr="00CE198A" w:rsidDel="000C17ED" w:rsidRDefault="003C0CF6" w:rsidP="00B9334C">
            <w:pPr>
              <w:pStyle w:val="SC"/>
              <w:rPr>
                <w:del w:id="2124" w:author="Constantine Smirnov" w:date="2023-06-07T03:08:00Z"/>
                <w:sz w:val="28"/>
                <w:szCs w:val="28"/>
              </w:rPr>
            </w:pPr>
          </w:p>
        </w:tc>
        <w:tc>
          <w:tcPr>
            <w:tcW w:w="3598" w:type="dxa"/>
          </w:tcPr>
          <w:p w14:paraId="478DE0E7" w14:textId="50D50818" w:rsidR="003C0CF6" w:rsidRPr="00CE198A" w:rsidDel="000C17ED" w:rsidRDefault="003C0CF6" w:rsidP="00C54101">
            <w:pPr>
              <w:pStyle w:val="SC7"/>
              <w:rPr>
                <w:del w:id="2125" w:author="Constantine Smirnov" w:date="2023-06-07T03:08:00Z"/>
                <w:sz w:val="28"/>
                <w:szCs w:val="28"/>
              </w:rPr>
            </w:pPr>
            <w:bookmarkStart w:id="2126" w:name="OLE_LINK149"/>
            <w:bookmarkStart w:id="2127" w:name="OLE_LINK150"/>
            <w:bookmarkStart w:id="2128" w:name="OLE_LINK151"/>
            <w:del w:id="2129" w:author="Constantine Smirnov" w:date="2023-06-07T03:08:00Z">
              <w:r w:rsidRPr="00CE198A" w:rsidDel="000C17ED">
                <w:rPr>
                  <w:sz w:val="28"/>
                  <w:szCs w:val="28"/>
                </w:rPr>
                <w:delText>Аварийный режим функционирования</w:delText>
              </w:r>
              <w:bookmarkEnd w:id="2126"/>
              <w:bookmarkEnd w:id="2127"/>
              <w:bookmarkEnd w:id="2128"/>
            </w:del>
          </w:p>
        </w:tc>
        <w:tc>
          <w:tcPr>
            <w:tcW w:w="5428" w:type="dxa"/>
          </w:tcPr>
          <w:p w14:paraId="165DC20E" w14:textId="3EA4F51B" w:rsidR="003C0CF6" w:rsidRPr="00CE198A" w:rsidDel="000C17ED" w:rsidRDefault="003C0CF6" w:rsidP="00C54101">
            <w:pPr>
              <w:pStyle w:val="SC7"/>
              <w:rPr>
                <w:del w:id="2130" w:author="Constantine Smirnov" w:date="2023-06-07T03:08:00Z"/>
                <w:sz w:val="28"/>
                <w:szCs w:val="28"/>
              </w:rPr>
            </w:pPr>
            <w:del w:id="2131" w:author="Constantine Smirnov" w:date="2023-06-07T03:08:00Z">
              <w:r w:rsidRPr="00CE198A" w:rsidDel="000C17ED">
                <w:rPr>
                  <w:sz w:val="28"/>
                  <w:szCs w:val="28"/>
                </w:rPr>
                <w:delText xml:space="preserve">Аварийный режим функционирования </w:delText>
              </w:r>
              <w:r w:rsidR="006863E4" w:rsidRPr="00CE198A" w:rsidDel="000C17ED">
                <w:rPr>
                  <w:sz w:val="28"/>
                  <w:szCs w:val="28"/>
                </w:rPr>
                <w:delText>Подсистем</w:delText>
              </w:r>
              <w:r w:rsidRPr="00CE198A" w:rsidDel="000C17ED">
                <w:rPr>
                  <w:sz w:val="28"/>
                  <w:szCs w:val="28"/>
                </w:rPr>
                <w:delText>ы характеризуется отказом одного или нескольких компонентов программного и/или т</w:delText>
              </w:r>
              <w:r w:rsidR="00A70B1E" w:rsidRPr="00CE198A" w:rsidDel="000C17ED">
                <w:rPr>
                  <w:sz w:val="28"/>
                  <w:szCs w:val="28"/>
                </w:rPr>
                <w:delText xml:space="preserve">ехнического обеспечения </w:delText>
              </w:r>
              <w:r w:rsidR="006863E4" w:rsidRPr="00CE198A" w:rsidDel="000C17ED">
                <w:rPr>
                  <w:sz w:val="28"/>
                  <w:szCs w:val="28"/>
                </w:rPr>
                <w:delText>Подсистем</w:delText>
              </w:r>
              <w:r w:rsidR="00A70B1E" w:rsidRPr="00CE198A" w:rsidDel="000C17ED">
                <w:rPr>
                  <w:sz w:val="28"/>
                  <w:szCs w:val="28"/>
                </w:rPr>
                <w:delText>ы</w:delText>
              </w:r>
              <w:bookmarkStart w:id="2132" w:name="OLE_LINK170"/>
              <w:r w:rsidR="0024205C" w:rsidRPr="00CE198A" w:rsidDel="000C17ED">
                <w:rPr>
                  <w:sz w:val="28"/>
                  <w:szCs w:val="28"/>
                </w:rPr>
                <w:delText>.</w:delText>
              </w:r>
              <w:bookmarkEnd w:id="2132"/>
            </w:del>
          </w:p>
        </w:tc>
      </w:tr>
      <w:tr w:rsidR="00B30F7A" w:rsidRPr="00CE198A" w:rsidDel="000C17ED" w14:paraId="599587D5" w14:textId="3E04974B" w:rsidTr="000C17ED">
        <w:trPr>
          <w:trHeight w:val="756"/>
          <w:del w:id="2133" w:author="Constantine Smirnov" w:date="2023-06-07T03:08:00Z"/>
        </w:trPr>
        <w:tc>
          <w:tcPr>
            <w:tcW w:w="544" w:type="dxa"/>
          </w:tcPr>
          <w:p w14:paraId="26968003" w14:textId="375E4C73" w:rsidR="00B30F7A" w:rsidRPr="00CE198A" w:rsidDel="000C17ED" w:rsidRDefault="00B30F7A" w:rsidP="00A0433B">
            <w:pPr>
              <w:pStyle w:val="SC"/>
              <w:rPr>
                <w:del w:id="2134" w:author="Constantine Smirnov" w:date="2023-06-07T03:08:00Z"/>
                <w:sz w:val="28"/>
                <w:szCs w:val="28"/>
              </w:rPr>
            </w:pPr>
          </w:p>
        </w:tc>
        <w:tc>
          <w:tcPr>
            <w:tcW w:w="3598" w:type="dxa"/>
          </w:tcPr>
          <w:p w14:paraId="76B9CC1A" w14:textId="33F7DB8F" w:rsidR="00B30F7A" w:rsidRPr="00CE198A" w:rsidDel="000C17ED" w:rsidRDefault="007E60A8" w:rsidP="00C54101">
            <w:pPr>
              <w:pStyle w:val="SC7"/>
              <w:rPr>
                <w:del w:id="2135" w:author="Constantine Smirnov" w:date="2023-06-07T03:08:00Z"/>
                <w:sz w:val="28"/>
                <w:szCs w:val="28"/>
              </w:rPr>
            </w:pPr>
            <w:bookmarkStart w:id="2136" w:name="OLE_LINK128"/>
            <w:bookmarkStart w:id="2137" w:name="OLE_LINK129"/>
            <w:bookmarkStart w:id="2138" w:name="OLE_LINK130"/>
            <w:bookmarkStart w:id="2139" w:name="OLE_LINK166"/>
            <w:del w:id="2140" w:author="Constantine Smirnov" w:date="2023-06-07T03:08:00Z">
              <w:r w:rsidRPr="00CE198A" w:rsidDel="000C17ED">
                <w:rPr>
                  <w:sz w:val="28"/>
                  <w:szCs w:val="28"/>
                </w:rPr>
                <w:delText xml:space="preserve">Режим недоступности </w:delText>
              </w:r>
              <w:r w:rsidR="006863E4" w:rsidRPr="00CE198A" w:rsidDel="000C17ED">
                <w:rPr>
                  <w:sz w:val="28"/>
                  <w:szCs w:val="28"/>
                </w:rPr>
                <w:delText>Подсистем</w:delText>
              </w:r>
              <w:r w:rsidRPr="00CE198A" w:rsidDel="000C17ED">
                <w:rPr>
                  <w:sz w:val="28"/>
                  <w:szCs w:val="28"/>
                </w:rPr>
                <w:delText>ы</w:delText>
              </w:r>
              <w:bookmarkEnd w:id="2136"/>
              <w:bookmarkEnd w:id="2137"/>
              <w:bookmarkEnd w:id="2138"/>
              <w:bookmarkEnd w:id="2139"/>
            </w:del>
          </w:p>
        </w:tc>
        <w:tc>
          <w:tcPr>
            <w:tcW w:w="5428" w:type="dxa"/>
          </w:tcPr>
          <w:p w14:paraId="50D7F98E" w14:textId="1EFF0587" w:rsidR="007E60A8" w:rsidRPr="00CE198A" w:rsidDel="000C17ED" w:rsidRDefault="007E60A8" w:rsidP="00C54101">
            <w:pPr>
              <w:pStyle w:val="SC7"/>
              <w:rPr>
                <w:del w:id="2141" w:author="Constantine Smirnov" w:date="2023-06-07T03:08:00Z"/>
                <w:sz w:val="28"/>
                <w:szCs w:val="28"/>
              </w:rPr>
            </w:pPr>
            <w:del w:id="2142" w:author="Constantine Smirnov" w:date="2023-06-07T03:08:00Z">
              <w:r w:rsidRPr="00CE198A" w:rsidDel="000C17ED">
                <w:rPr>
                  <w:sz w:val="28"/>
                  <w:szCs w:val="28"/>
                </w:rPr>
                <w:delText xml:space="preserve">В режиме недоступности </w:delText>
              </w:r>
              <w:r w:rsidR="006863E4" w:rsidRPr="00CE198A" w:rsidDel="000C17ED">
                <w:rPr>
                  <w:sz w:val="28"/>
                  <w:szCs w:val="28"/>
                </w:rPr>
                <w:delText>Подсистем</w:delText>
              </w:r>
              <w:r w:rsidRPr="00CE198A" w:rsidDel="000C17ED">
                <w:rPr>
                  <w:sz w:val="28"/>
                  <w:szCs w:val="28"/>
                </w:rPr>
                <w:delText xml:space="preserve">а полностью недоступна на период простоя и восстановления в соответствии с требованиями к надёжности (п. </w:delText>
              </w:r>
              <w:r w:rsidRPr="00CE198A" w:rsidDel="000C17ED">
                <w:rPr>
                  <w:sz w:val="28"/>
                  <w:szCs w:val="28"/>
                </w:rPr>
                <w:fldChar w:fldCharType="begin"/>
              </w:r>
              <w:r w:rsidRPr="00CE198A" w:rsidDel="000C17ED">
                <w:rPr>
                  <w:sz w:val="28"/>
                  <w:szCs w:val="28"/>
                </w:rPr>
                <w:delInstrText xml:space="preserve"> REF _Ref437693785 \r \h </w:delInstrText>
              </w:r>
              <w:r w:rsidR="00397081" w:rsidRPr="00CE198A" w:rsidDel="000C17ED">
                <w:rPr>
                  <w:sz w:val="28"/>
                  <w:szCs w:val="28"/>
                </w:rPr>
                <w:delInstrText xml:space="preserve"> \* MERGEFORMAT </w:delInstrText>
              </w:r>
              <w:r w:rsidRPr="00CE198A" w:rsidDel="000C17ED">
                <w:rPr>
                  <w:sz w:val="28"/>
                  <w:szCs w:val="28"/>
                </w:rPr>
              </w:r>
              <w:r w:rsidRPr="00CE198A" w:rsidDel="000C17ED">
                <w:rPr>
                  <w:sz w:val="28"/>
                  <w:szCs w:val="28"/>
                </w:rPr>
                <w:fldChar w:fldCharType="separate"/>
              </w:r>
              <w:r w:rsidR="00F07635" w:rsidRPr="00CE198A" w:rsidDel="000C17ED">
                <w:rPr>
                  <w:sz w:val="28"/>
                  <w:szCs w:val="28"/>
                </w:rPr>
                <w:delText>4.1.4</w:delText>
              </w:r>
              <w:r w:rsidRPr="00CE198A" w:rsidDel="000C17ED">
                <w:rPr>
                  <w:sz w:val="28"/>
                  <w:szCs w:val="28"/>
                </w:rPr>
                <w:fldChar w:fldCharType="end"/>
              </w:r>
              <w:r w:rsidRPr="00CE198A" w:rsidDel="000C17ED">
                <w:rPr>
                  <w:sz w:val="28"/>
                  <w:szCs w:val="28"/>
                </w:rPr>
                <w:delText>). Это может быть вызвано следующими причинами, компенсация которых средствами резервирования невозможна:</w:delText>
              </w:r>
            </w:del>
          </w:p>
          <w:p w14:paraId="3BCD99E4" w14:textId="543CDD5A" w:rsidR="00B30F7A" w:rsidRPr="00CE198A" w:rsidDel="000C17ED" w:rsidRDefault="007E60A8" w:rsidP="007E60A8">
            <w:pPr>
              <w:pStyle w:val="SCf3"/>
              <w:rPr>
                <w:del w:id="2143" w:author="Constantine Smirnov" w:date="2023-06-07T03:08:00Z"/>
                <w:sz w:val="28"/>
                <w:szCs w:val="28"/>
              </w:rPr>
            </w:pPr>
            <w:del w:id="2144" w:author="Constantine Smirnov" w:date="2023-06-07T03:08:00Z">
              <w:r w:rsidRPr="00CE198A" w:rsidDel="000C17ED">
                <w:rPr>
                  <w:sz w:val="28"/>
                  <w:szCs w:val="28"/>
                </w:rPr>
                <w:delText>Программно-аппаратные сбои</w:delText>
              </w:r>
              <w:r w:rsidR="00E41EDC" w:rsidRPr="00CE198A" w:rsidDel="000C17ED">
                <w:rPr>
                  <w:sz w:val="28"/>
                  <w:szCs w:val="28"/>
                </w:rPr>
                <w:delText xml:space="preserve"> Мобильных устройств</w:delText>
              </w:r>
              <w:r w:rsidR="00E45D1F" w:rsidRPr="00CE198A" w:rsidDel="000C17ED">
                <w:rPr>
                  <w:sz w:val="28"/>
                  <w:szCs w:val="28"/>
                </w:rPr>
                <w:delText xml:space="preserve"> или Мобильных приложений</w:delText>
              </w:r>
            </w:del>
          </w:p>
        </w:tc>
      </w:tr>
      <w:tr w:rsidR="003C0CF6" w:rsidRPr="00CE198A" w:rsidDel="000C17ED" w14:paraId="4D8EC9BC" w14:textId="5D12BAAF" w:rsidTr="000C17ED">
        <w:trPr>
          <w:trHeight w:val="756"/>
          <w:del w:id="2145" w:author="Constantine Smirnov" w:date="2023-06-07T03:08:00Z"/>
        </w:trPr>
        <w:tc>
          <w:tcPr>
            <w:tcW w:w="544" w:type="dxa"/>
          </w:tcPr>
          <w:p w14:paraId="5888E592" w14:textId="789484E2" w:rsidR="003C0CF6" w:rsidRPr="00CE198A" w:rsidDel="000C17ED" w:rsidRDefault="003C0CF6" w:rsidP="00A0433B">
            <w:pPr>
              <w:pStyle w:val="SC"/>
              <w:rPr>
                <w:del w:id="2146" w:author="Constantine Smirnov" w:date="2023-06-07T03:08:00Z"/>
                <w:sz w:val="28"/>
                <w:szCs w:val="28"/>
              </w:rPr>
            </w:pPr>
          </w:p>
        </w:tc>
        <w:tc>
          <w:tcPr>
            <w:tcW w:w="3598" w:type="dxa"/>
          </w:tcPr>
          <w:p w14:paraId="16DC0129" w14:textId="3C8A9E73" w:rsidR="003C0CF6" w:rsidRPr="00CE198A" w:rsidDel="000C17ED" w:rsidRDefault="003C0CF6" w:rsidP="00C54101">
            <w:pPr>
              <w:pStyle w:val="SC7"/>
              <w:rPr>
                <w:del w:id="2147" w:author="Constantine Smirnov" w:date="2023-06-07T03:08:00Z"/>
                <w:sz w:val="28"/>
                <w:szCs w:val="28"/>
              </w:rPr>
            </w:pPr>
            <w:bookmarkStart w:id="2148" w:name="OLE_LINK167"/>
            <w:bookmarkStart w:id="2149" w:name="OLE_LINK168"/>
            <w:bookmarkStart w:id="2150" w:name="OLE_LINK169"/>
            <w:del w:id="2151" w:author="Constantine Smirnov" w:date="2023-06-07T03:08:00Z">
              <w:r w:rsidRPr="00CE198A" w:rsidDel="000C17ED">
                <w:rPr>
                  <w:sz w:val="28"/>
                  <w:szCs w:val="28"/>
                </w:rPr>
                <w:delText>Режим обслуживания и обновления</w:delText>
              </w:r>
              <w:bookmarkEnd w:id="2148"/>
              <w:bookmarkEnd w:id="2149"/>
              <w:bookmarkEnd w:id="2150"/>
            </w:del>
          </w:p>
        </w:tc>
        <w:tc>
          <w:tcPr>
            <w:tcW w:w="5428" w:type="dxa"/>
          </w:tcPr>
          <w:p w14:paraId="112543AF" w14:textId="45E16B23" w:rsidR="003C0CF6" w:rsidRPr="00CE198A" w:rsidDel="000C17ED" w:rsidRDefault="003C0CF6" w:rsidP="00C54101">
            <w:pPr>
              <w:pStyle w:val="SC7"/>
              <w:rPr>
                <w:del w:id="2152" w:author="Constantine Smirnov" w:date="2023-06-07T03:08:00Z"/>
                <w:sz w:val="28"/>
                <w:szCs w:val="28"/>
              </w:rPr>
            </w:pPr>
            <w:del w:id="2153" w:author="Constantine Smirnov" w:date="2023-06-07T03:08:00Z">
              <w:r w:rsidRPr="00CE198A" w:rsidDel="000C17ED">
                <w:rPr>
                  <w:sz w:val="28"/>
                  <w:szCs w:val="28"/>
                </w:rPr>
                <w:delText xml:space="preserve">Должны быть предусмотрены запланированные технологические </w:delText>
              </w:r>
              <w:r w:rsidR="00F26EFD" w:rsidRPr="00CE198A" w:rsidDel="000C17ED">
                <w:rPr>
                  <w:sz w:val="28"/>
                  <w:szCs w:val="28"/>
                </w:rPr>
                <w:delText>работ</w:delText>
              </w:r>
              <w:r w:rsidR="007E60A8" w:rsidRPr="00CE198A" w:rsidDel="000C17ED">
                <w:rPr>
                  <w:sz w:val="28"/>
                  <w:szCs w:val="28"/>
                </w:rPr>
                <w:delText>ы по обслуживанию</w:delText>
              </w:r>
              <w:r w:rsidR="00F26EFD" w:rsidRPr="00CE198A" w:rsidDel="000C17ED">
                <w:rPr>
                  <w:sz w:val="28"/>
                  <w:szCs w:val="28"/>
                </w:rPr>
                <w:delText xml:space="preserve"> </w:delText>
              </w:r>
              <w:r w:rsidR="006863E4" w:rsidRPr="00CE198A" w:rsidDel="000C17ED">
                <w:rPr>
                  <w:sz w:val="28"/>
                  <w:szCs w:val="28"/>
                </w:rPr>
                <w:delText>Подсистем</w:delText>
              </w:r>
              <w:r w:rsidR="00F26EFD" w:rsidRPr="00CE198A" w:rsidDel="000C17ED">
                <w:rPr>
                  <w:sz w:val="28"/>
                  <w:szCs w:val="28"/>
                </w:rPr>
                <w:delText xml:space="preserve">ы </w:delText>
              </w:r>
              <w:r w:rsidRPr="00CE198A" w:rsidDel="000C17ED">
                <w:rPr>
                  <w:sz w:val="28"/>
                  <w:szCs w:val="28"/>
                </w:rPr>
                <w:delText>(установка обновлений, изменение конфигурации и пр</w:delText>
              </w:r>
              <w:r w:rsidR="00A41B00" w:rsidRPr="00CE198A" w:rsidDel="000C17ED">
                <w:rPr>
                  <w:sz w:val="28"/>
                  <w:szCs w:val="28"/>
                </w:rPr>
                <w:delText>офилактика). Диагностирование и </w:delText>
              </w:r>
              <w:r w:rsidRPr="00CE198A" w:rsidDel="000C17ED">
                <w:rPr>
                  <w:sz w:val="28"/>
                  <w:szCs w:val="28"/>
                </w:rPr>
                <w:delText xml:space="preserve">мониторинг </w:delText>
              </w:r>
              <w:r w:rsidR="006863E4" w:rsidRPr="00CE198A" w:rsidDel="000C17ED">
                <w:rPr>
                  <w:sz w:val="28"/>
                  <w:szCs w:val="28"/>
                </w:rPr>
                <w:delText>Подсистем</w:delText>
              </w:r>
              <w:r w:rsidRPr="00CE198A" w:rsidDel="000C17ED">
                <w:rPr>
                  <w:sz w:val="28"/>
                  <w:szCs w:val="28"/>
                </w:rPr>
                <w:delText>ы должны выполняться с целями:</w:delText>
              </w:r>
            </w:del>
          </w:p>
          <w:p w14:paraId="5DA2567B" w14:textId="46971D56" w:rsidR="003C0CF6" w:rsidRPr="00CE198A" w:rsidDel="000C17ED" w:rsidRDefault="003C0CF6" w:rsidP="00A0433B">
            <w:pPr>
              <w:pStyle w:val="SCf3"/>
              <w:rPr>
                <w:del w:id="2154" w:author="Constantine Smirnov" w:date="2023-06-07T03:08:00Z"/>
                <w:sz w:val="28"/>
                <w:szCs w:val="28"/>
              </w:rPr>
            </w:pPr>
            <w:del w:id="2155" w:author="Constantine Smirnov" w:date="2023-06-07T03:08:00Z">
              <w:r w:rsidRPr="00CE198A" w:rsidDel="000C17ED">
                <w:rPr>
                  <w:sz w:val="28"/>
                  <w:szCs w:val="28"/>
                </w:rPr>
                <w:delText>своевременного предупреждения возникновения аварийных ситуаций;</w:delText>
              </w:r>
            </w:del>
          </w:p>
          <w:p w14:paraId="5BAC41DC" w14:textId="2058B40B" w:rsidR="00E41EDC" w:rsidRPr="00CE198A" w:rsidDel="000C17ED" w:rsidRDefault="003C0CF6" w:rsidP="00E41EDC">
            <w:pPr>
              <w:pStyle w:val="SCf3"/>
              <w:rPr>
                <w:del w:id="2156" w:author="Constantine Smirnov" w:date="2023-06-07T03:08:00Z"/>
                <w:sz w:val="28"/>
                <w:szCs w:val="28"/>
              </w:rPr>
            </w:pPr>
            <w:del w:id="2157" w:author="Constantine Smirnov" w:date="2023-06-07T03:08:00Z">
              <w:r w:rsidRPr="00CE198A" w:rsidDel="000C17ED">
                <w:rPr>
                  <w:sz w:val="28"/>
                  <w:szCs w:val="28"/>
                </w:rPr>
                <w:delText>контроля соблюдений установленных параметров производительности</w:delText>
              </w:r>
              <w:r w:rsidR="00A41B00" w:rsidRPr="00CE198A" w:rsidDel="000C17ED">
                <w:rPr>
                  <w:sz w:val="28"/>
                  <w:szCs w:val="28"/>
                </w:rPr>
                <w:delText>.</w:delText>
              </w:r>
            </w:del>
          </w:p>
          <w:p w14:paraId="24D65530" w14:textId="69D64B46" w:rsidR="00A41B00" w:rsidRPr="00CE198A" w:rsidDel="000C17ED" w:rsidRDefault="00E41EDC" w:rsidP="00C54101">
            <w:pPr>
              <w:pStyle w:val="SC7"/>
              <w:rPr>
                <w:del w:id="2158" w:author="Constantine Smirnov" w:date="2023-06-07T03:08:00Z"/>
                <w:sz w:val="28"/>
                <w:szCs w:val="28"/>
              </w:rPr>
            </w:pPr>
            <w:bookmarkStart w:id="2159" w:name="OLE_LINK171"/>
            <w:bookmarkStart w:id="2160" w:name="OLE_LINK172"/>
            <w:bookmarkStart w:id="2161" w:name="OLE_LINK173"/>
            <w:del w:id="2162" w:author="Constantine Smirnov" w:date="2023-06-07T03:08:00Z">
              <w:r w:rsidRPr="00CE198A" w:rsidDel="000C17ED">
                <w:rPr>
                  <w:sz w:val="28"/>
                  <w:szCs w:val="28"/>
                </w:rPr>
                <w:delText xml:space="preserve">В </w:delText>
              </w:r>
              <w:r w:rsidR="00E45D1F" w:rsidRPr="00CE198A" w:rsidDel="000C17ED">
                <w:rPr>
                  <w:sz w:val="28"/>
                  <w:szCs w:val="28"/>
                </w:rPr>
                <w:delText>момент обновления Мобильного приложения или ОС на Мобильном устройстве Пользователя Решение полностью недоступно. В остальных случаях обновления Решение должно быть частично доступно, минимум в Офлайн режиме работы.</w:delText>
              </w:r>
              <w:bookmarkEnd w:id="2159"/>
              <w:bookmarkEnd w:id="2160"/>
              <w:bookmarkEnd w:id="2161"/>
            </w:del>
          </w:p>
        </w:tc>
      </w:tr>
    </w:tbl>
    <w:p w14:paraId="79DE0D15" w14:textId="64DEFADC" w:rsidR="007F2016" w:rsidRPr="00CE198A" w:rsidRDefault="007F2016" w:rsidP="007F2016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Подсистема защиты информации должна функционировать в режимах работы, приведённых в таблице </w:t>
      </w:r>
      <w:r w:rsidRPr="00CE198A">
        <w:rPr>
          <w:sz w:val="28"/>
          <w:szCs w:val="28"/>
        </w:rPr>
        <w:fldChar w:fldCharType="begin"/>
      </w:r>
      <w:r w:rsidRPr="00CE198A">
        <w:rPr>
          <w:sz w:val="28"/>
          <w:szCs w:val="28"/>
        </w:rPr>
        <w:instrText xml:space="preserve"> REF _Ref448754961 \h </w:instrText>
      </w:r>
      <w:r w:rsidRPr="00CE198A">
        <w:rPr>
          <w:sz w:val="28"/>
          <w:szCs w:val="28"/>
        </w:rPr>
      </w:r>
      <w:r w:rsidR="00CE198A" w:rsidRPr="00CE198A">
        <w:rPr>
          <w:sz w:val="28"/>
          <w:szCs w:val="28"/>
        </w:rPr>
        <w:instrText xml:space="preserve"> \* MERGEFORMAT </w:instrText>
      </w:r>
      <w:r w:rsidRPr="00CE198A">
        <w:rPr>
          <w:sz w:val="28"/>
          <w:szCs w:val="28"/>
        </w:rPr>
        <w:fldChar w:fldCharType="separate"/>
      </w:r>
      <w:r w:rsidR="00000331" w:rsidRPr="00CE198A">
        <w:rPr>
          <w:noProof/>
          <w:sz w:val="28"/>
          <w:szCs w:val="28"/>
        </w:rPr>
        <w:t>9</w:t>
      </w:r>
      <w:r w:rsidRPr="00CE198A">
        <w:rPr>
          <w:sz w:val="28"/>
          <w:szCs w:val="28"/>
        </w:rPr>
        <w:fldChar w:fldCharType="end"/>
      </w:r>
      <w:r w:rsidRPr="00CE198A">
        <w:rPr>
          <w:sz w:val="28"/>
          <w:szCs w:val="28"/>
        </w:rPr>
        <w:t>.</w:t>
      </w:r>
    </w:p>
    <w:p w14:paraId="56A8CC06" w14:textId="09CDDE33" w:rsidR="007F2016" w:rsidRPr="00CE198A" w:rsidRDefault="007F2016" w:rsidP="00A3472B">
      <w:pPr>
        <w:pStyle w:val="af"/>
        <w:rPr>
          <w:rFonts w:ascii="Times New Roman" w:hAnsi="Times New Roman" w:cs="Times New Roman"/>
          <w:sz w:val="28"/>
          <w:szCs w:val="28"/>
        </w:rPr>
      </w:pPr>
      <w:bookmarkStart w:id="2163" w:name="_Ref437688089"/>
      <w:bookmarkStart w:id="2164" w:name="_Toc440840686"/>
      <w:bookmarkStart w:id="2165" w:name="_Toc479788757"/>
      <w:bookmarkStart w:id="2166" w:name="_Toc481488954"/>
      <w:bookmarkStart w:id="2167" w:name="_Toc481489511"/>
      <w:r w:rsidRPr="00CE198A"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begin"/>
      </w:r>
      <w:r w:rsidR="00000000" w:rsidRPr="00CE198A">
        <w:rPr>
          <w:rFonts w:ascii="Times New Roman" w:hAnsi="Times New Roman" w:cs="Times New Roman"/>
          <w:sz w:val="28"/>
          <w:szCs w:val="28"/>
        </w:rPr>
        <w:instrText xml:space="preserve"> SEQ Таблица \* ARABIC </w:instrTex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2168" w:name="_Ref448754961"/>
      <w:r w:rsidR="00000331" w:rsidRPr="00CE198A">
        <w:rPr>
          <w:rFonts w:ascii="Times New Roman" w:hAnsi="Times New Roman" w:cs="Times New Roman"/>
          <w:noProof/>
          <w:sz w:val="28"/>
          <w:szCs w:val="28"/>
        </w:rPr>
        <w:t>9</w:t>
      </w:r>
      <w:bookmarkEnd w:id="2168"/>
      <w:r w:rsidR="00000000" w:rsidRPr="00CE198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2163"/>
      <w:r w:rsidRPr="00CE198A">
        <w:rPr>
          <w:rFonts w:ascii="Times New Roman" w:hAnsi="Times New Roman" w:cs="Times New Roman"/>
          <w:sz w:val="28"/>
          <w:szCs w:val="28"/>
        </w:rPr>
        <w:t xml:space="preserve"> </w:t>
      </w:r>
      <w:bookmarkEnd w:id="2164"/>
      <w:r w:rsidRPr="00CE198A">
        <w:rPr>
          <w:rFonts w:ascii="Times New Roman" w:hAnsi="Times New Roman" w:cs="Times New Roman"/>
          <w:sz w:val="28"/>
          <w:szCs w:val="28"/>
        </w:rPr>
        <w:t>Режимы функционирования подсистемы защиты информации</w:t>
      </w:r>
      <w:bookmarkEnd w:id="2165"/>
      <w:bookmarkEnd w:id="2166"/>
      <w:bookmarkEnd w:id="2167"/>
    </w:p>
    <w:tbl>
      <w:tblPr>
        <w:tblStyle w:val="SC9"/>
        <w:tblW w:w="5000" w:type="pct"/>
        <w:tblLayout w:type="fixed"/>
        <w:tblLook w:val="04A0" w:firstRow="1" w:lastRow="0" w:firstColumn="1" w:lastColumn="0" w:noHBand="0" w:noVBand="1"/>
      </w:tblPr>
      <w:tblGrid>
        <w:gridCol w:w="549"/>
        <w:gridCol w:w="3589"/>
        <w:gridCol w:w="5432"/>
      </w:tblGrid>
      <w:tr w:rsidR="007F2016" w:rsidRPr="00CE198A" w14:paraId="0F46C3FA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49" w:type="dxa"/>
          </w:tcPr>
          <w:p w14:paraId="24A7E383" w14:textId="77777777" w:rsidR="007F2016" w:rsidRPr="00CE198A" w:rsidRDefault="007F2016" w:rsidP="007F2016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№</w:t>
            </w:r>
          </w:p>
        </w:tc>
        <w:tc>
          <w:tcPr>
            <w:tcW w:w="3589" w:type="dxa"/>
          </w:tcPr>
          <w:p w14:paraId="57CFF08E" w14:textId="77777777" w:rsidR="007F2016" w:rsidRPr="00CE198A" w:rsidRDefault="007F2016" w:rsidP="007F2016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Режим функционирования подсистемы защиты информации</w:t>
            </w:r>
          </w:p>
        </w:tc>
        <w:tc>
          <w:tcPr>
            <w:tcW w:w="5432" w:type="dxa"/>
          </w:tcPr>
          <w:p w14:paraId="5F4C5ADD" w14:textId="77777777" w:rsidR="007F2016" w:rsidRPr="00CE198A" w:rsidRDefault="007F2016" w:rsidP="007F2016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Описание режима функционирования</w:t>
            </w:r>
          </w:p>
        </w:tc>
      </w:tr>
      <w:tr w:rsidR="007F2016" w:rsidRPr="00CE198A" w14:paraId="4A3A5120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49" w:type="dxa"/>
          </w:tcPr>
          <w:p w14:paraId="28D912AE" w14:textId="77777777" w:rsidR="007F2016" w:rsidRPr="00CE198A" w:rsidRDefault="007F2016" w:rsidP="007F2016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589" w:type="dxa"/>
          </w:tcPr>
          <w:p w14:paraId="2AAE7447" w14:textId="77777777" w:rsidR="007F2016" w:rsidRPr="00CE198A" w:rsidRDefault="007F2016" w:rsidP="007F2016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5432" w:type="dxa"/>
          </w:tcPr>
          <w:p w14:paraId="01AFA42F" w14:textId="77777777" w:rsidR="007F2016" w:rsidRPr="00CE198A" w:rsidRDefault="007F2016" w:rsidP="007F2016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8D0C9C" w:rsidRPr="00CE198A" w14:paraId="41C96F3C" w14:textId="77777777" w:rsidTr="00B9334C">
        <w:tc>
          <w:tcPr>
            <w:tcW w:w="549" w:type="dxa"/>
          </w:tcPr>
          <w:p w14:paraId="3A471F5B" w14:textId="77777777" w:rsidR="008D0C9C" w:rsidRPr="00CE198A" w:rsidRDefault="008D0C9C" w:rsidP="00B9334C">
            <w:pPr>
              <w:pStyle w:val="SC"/>
              <w:numPr>
                <w:ilvl w:val="0"/>
                <w:numId w:val="114"/>
              </w:numPr>
              <w:rPr>
                <w:sz w:val="28"/>
                <w:szCs w:val="28"/>
              </w:rPr>
            </w:pPr>
          </w:p>
        </w:tc>
        <w:tc>
          <w:tcPr>
            <w:tcW w:w="3589" w:type="dxa"/>
          </w:tcPr>
          <w:p w14:paraId="558AB1A9" w14:textId="7F23210D" w:rsidR="008D0C9C" w:rsidRPr="00CE198A" w:rsidRDefault="008D0C9C" w:rsidP="00810A19">
            <w:pPr>
              <w:pStyle w:val="SC7"/>
              <w:rPr>
                <w:sz w:val="28"/>
                <w:szCs w:val="28"/>
              </w:rPr>
            </w:pPr>
            <w:del w:id="2169" w:author="Constantine Smirnov" w:date="2023-06-07T03:09:00Z">
              <w:r w:rsidRPr="00CE198A" w:rsidDel="0066274D">
                <w:rPr>
                  <w:sz w:val="28"/>
                  <w:szCs w:val="28"/>
                </w:rPr>
                <w:delText>Нормальный режим функционирования</w:delText>
              </w:r>
            </w:del>
          </w:p>
        </w:tc>
        <w:tc>
          <w:tcPr>
            <w:tcW w:w="5432" w:type="dxa"/>
          </w:tcPr>
          <w:p w14:paraId="44CE84CC" w14:textId="58DB03E0" w:rsidR="008D0C9C" w:rsidRPr="00CE198A" w:rsidRDefault="008D0C9C" w:rsidP="00810A19">
            <w:pPr>
              <w:pStyle w:val="SC7"/>
              <w:rPr>
                <w:sz w:val="28"/>
                <w:szCs w:val="28"/>
              </w:rPr>
            </w:pPr>
            <w:del w:id="2170" w:author="Constantine Smirnov" w:date="2023-06-07T03:09:00Z">
              <w:r w:rsidRPr="00CE198A" w:rsidDel="00551FF2">
                <w:rPr>
                  <w:sz w:val="28"/>
                  <w:szCs w:val="28"/>
                </w:rPr>
                <w:delText xml:space="preserve">Нормальный режим работы является основным режимом, при котором подсистема защиты информации обеспечивает защиту информации </w:delText>
              </w:r>
              <w:r w:rsidR="00E45D1F" w:rsidRPr="00CE198A" w:rsidDel="00551FF2">
                <w:rPr>
                  <w:sz w:val="28"/>
                  <w:szCs w:val="28"/>
                </w:rPr>
                <w:delText xml:space="preserve">Решения </w:delText>
              </w:r>
              <w:r w:rsidRPr="00CE198A" w:rsidDel="00551FF2">
                <w:rPr>
                  <w:sz w:val="28"/>
                  <w:szCs w:val="28"/>
                </w:rPr>
                <w:delText xml:space="preserve">без нарушения работы </w:delText>
              </w:r>
              <w:r w:rsidR="006863E4" w:rsidRPr="00CE198A" w:rsidDel="00551FF2">
                <w:rPr>
                  <w:sz w:val="28"/>
                  <w:szCs w:val="28"/>
                </w:rPr>
                <w:delText>Подсистем</w:delText>
              </w:r>
              <w:r w:rsidRPr="00CE198A" w:rsidDel="00551FF2">
                <w:rPr>
                  <w:sz w:val="28"/>
                  <w:szCs w:val="28"/>
                </w:rPr>
                <w:delText>ы</w:delText>
              </w:r>
            </w:del>
          </w:p>
        </w:tc>
      </w:tr>
      <w:tr w:rsidR="008D0C9C" w:rsidRPr="00CE198A" w:rsidDel="0066274D" w14:paraId="483AF67C" w14:textId="2D69B8FC" w:rsidTr="00B9334C">
        <w:trPr>
          <w:del w:id="2171" w:author="Constantine Smirnov" w:date="2023-06-07T03:09:00Z"/>
        </w:trPr>
        <w:tc>
          <w:tcPr>
            <w:tcW w:w="549" w:type="dxa"/>
          </w:tcPr>
          <w:p w14:paraId="67BD2491" w14:textId="6DBC4EC5" w:rsidR="008D0C9C" w:rsidRPr="00CE198A" w:rsidDel="0066274D" w:rsidRDefault="008D0C9C" w:rsidP="00B9334C">
            <w:pPr>
              <w:pStyle w:val="SC"/>
              <w:rPr>
                <w:del w:id="2172" w:author="Constantine Smirnov" w:date="2023-06-07T03:09:00Z"/>
                <w:sz w:val="28"/>
                <w:szCs w:val="28"/>
              </w:rPr>
            </w:pPr>
          </w:p>
        </w:tc>
        <w:tc>
          <w:tcPr>
            <w:tcW w:w="3589" w:type="dxa"/>
          </w:tcPr>
          <w:p w14:paraId="5E30AB5C" w14:textId="2612710C" w:rsidR="008D0C9C" w:rsidRPr="00CE198A" w:rsidDel="0066274D" w:rsidRDefault="008D0C9C" w:rsidP="00B84681">
            <w:pPr>
              <w:pStyle w:val="SC7"/>
              <w:rPr>
                <w:del w:id="2173" w:author="Constantine Smirnov" w:date="2023-06-07T03:09:00Z"/>
                <w:sz w:val="28"/>
                <w:szCs w:val="28"/>
              </w:rPr>
            </w:pPr>
            <w:del w:id="2174" w:author="Constantine Smirnov" w:date="2023-06-07T03:09:00Z">
              <w:r w:rsidRPr="00CE198A" w:rsidDel="0066274D">
                <w:rPr>
                  <w:sz w:val="28"/>
                  <w:szCs w:val="28"/>
                </w:rPr>
                <w:delText>Аварийный режим функционирования</w:delText>
              </w:r>
            </w:del>
          </w:p>
        </w:tc>
        <w:tc>
          <w:tcPr>
            <w:tcW w:w="5432" w:type="dxa"/>
          </w:tcPr>
          <w:p w14:paraId="0C2ADCB7" w14:textId="3DE9F049" w:rsidR="008D0C9C" w:rsidRPr="00CE198A" w:rsidDel="0066274D" w:rsidRDefault="008D0C9C" w:rsidP="00B84681">
            <w:pPr>
              <w:pStyle w:val="SC7"/>
              <w:rPr>
                <w:del w:id="2175" w:author="Constantine Smirnov" w:date="2023-06-07T03:09:00Z"/>
                <w:sz w:val="28"/>
                <w:szCs w:val="28"/>
              </w:rPr>
            </w:pPr>
            <w:del w:id="2176" w:author="Constantine Smirnov" w:date="2023-06-07T03:09:00Z">
              <w:r w:rsidRPr="00CE198A" w:rsidDel="0066274D">
                <w:rPr>
                  <w:sz w:val="28"/>
                  <w:szCs w:val="28"/>
                </w:rPr>
                <w:delText>Аварийный режим функционирования подсистемы защиты информации характеризуется отказом одного или нескольких компонентов подсистемы.</w:delText>
              </w:r>
            </w:del>
          </w:p>
          <w:p w14:paraId="6362085C" w14:textId="795DD464" w:rsidR="008D0C9C" w:rsidRPr="00CE198A" w:rsidDel="0066274D" w:rsidRDefault="008D0C9C" w:rsidP="00B84681">
            <w:pPr>
              <w:pStyle w:val="SC7"/>
              <w:rPr>
                <w:del w:id="2177" w:author="Constantine Smirnov" w:date="2023-06-07T03:09:00Z"/>
                <w:sz w:val="28"/>
                <w:szCs w:val="28"/>
              </w:rPr>
            </w:pPr>
            <w:del w:id="2178" w:author="Constantine Smirnov" w:date="2023-06-07T03:09:00Z">
              <w:r w:rsidRPr="00CE198A" w:rsidDel="0066274D">
                <w:rPr>
                  <w:sz w:val="28"/>
                  <w:szCs w:val="28"/>
                </w:rPr>
                <w:delText xml:space="preserve">При аварийном режиме функционирования </w:delText>
              </w:r>
              <w:bookmarkStart w:id="2179" w:name="OLE_LINK174"/>
              <w:bookmarkStart w:id="2180" w:name="OLE_LINK175"/>
              <w:bookmarkStart w:id="2181" w:name="OLE_LINK176"/>
              <w:r w:rsidRPr="00CE198A" w:rsidDel="0066274D">
                <w:rPr>
                  <w:sz w:val="28"/>
                  <w:szCs w:val="28"/>
                </w:rPr>
                <w:delText xml:space="preserve">подсистемы защиты информации </w:delText>
              </w:r>
              <w:bookmarkEnd w:id="2179"/>
              <w:bookmarkEnd w:id="2180"/>
              <w:bookmarkEnd w:id="2181"/>
              <w:r w:rsidR="006863E4" w:rsidRPr="00CE198A" w:rsidDel="0066274D">
                <w:rPr>
                  <w:sz w:val="28"/>
                  <w:szCs w:val="28"/>
                </w:rPr>
                <w:delText>Подсистем</w:delText>
              </w:r>
              <w:r w:rsidRPr="00CE198A" w:rsidDel="0066274D">
                <w:rPr>
                  <w:sz w:val="28"/>
                  <w:szCs w:val="28"/>
                </w:rPr>
                <w:delText>а также переходит в аварийный режим.</w:delText>
              </w:r>
            </w:del>
          </w:p>
          <w:p w14:paraId="42E78DE2" w14:textId="421B53C6" w:rsidR="008D0C9C" w:rsidRPr="00CE198A" w:rsidDel="0066274D" w:rsidRDefault="008D0C9C" w:rsidP="00B84681">
            <w:pPr>
              <w:pStyle w:val="SC7"/>
              <w:rPr>
                <w:del w:id="2182" w:author="Constantine Smirnov" w:date="2023-06-07T03:09:00Z"/>
                <w:sz w:val="28"/>
                <w:szCs w:val="28"/>
              </w:rPr>
            </w:pPr>
            <w:del w:id="2183" w:author="Constantine Smirnov" w:date="2023-06-07T03:09:00Z">
              <w:r w:rsidRPr="00CE198A" w:rsidDel="0066274D">
                <w:rPr>
                  <w:sz w:val="28"/>
                  <w:szCs w:val="28"/>
                </w:rPr>
                <w:delText xml:space="preserve">В аварийном режиме функционирования </w:delText>
              </w:r>
              <w:r w:rsidR="00CC3F03" w:rsidRPr="00CE198A" w:rsidDel="0066274D">
                <w:rPr>
                  <w:sz w:val="28"/>
                  <w:szCs w:val="28"/>
                </w:rPr>
                <w:delText xml:space="preserve">подсистемы защиты информации </w:delText>
              </w:r>
              <w:r w:rsidRPr="00CE198A" w:rsidDel="0066274D">
                <w:rPr>
                  <w:sz w:val="28"/>
                  <w:szCs w:val="28"/>
                </w:rPr>
                <w:delText xml:space="preserve">доступ </w:delText>
              </w:r>
              <w:r w:rsidR="00055645" w:rsidRPr="00CE198A" w:rsidDel="0066274D">
                <w:rPr>
                  <w:sz w:val="28"/>
                  <w:szCs w:val="28"/>
                </w:rPr>
                <w:delText>Пользовател</w:delText>
              </w:r>
              <w:r w:rsidRPr="00CE198A" w:rsidDel="0066274D">
                <w:rPr>
                  <w:sz w:val="28"/>
                  <w:szCs w:val="28"/>
                </w:rPr>
                <w:delText xml:space="preserve">ей к </w:delText>
              </w:r>
              <w:r w:rsidR="006863E4" w:rsidRPr="00CE198A" w:rsidDel="0066274D">
                <w:rPr>
                  <w:sz w:val="28"/>
                  <w:szCs w:val="28"/>
                </w:rPr>
                <w:delText>Подсистем</w:delText>
              </w:r>
              <w:r w:rsidRPr="00CE198A" w:rsidDel="0066274D">
                <w:rPr>
                  <w:sz w:val="28"/>
                  <w:szCs w:val="28"/>
                </w:rPr>
                <w:delText>е запрещён,</w:delText>
              </w:r>
              <w:r w:rsidR="00425713" w:rsidRPr="00CE198A" w:rsidDel="0066274D">
                <w:rPr>
                  <w:sz w:val="28"/>
                  <w:szCs w:val="28"/>
                </w:rPr>
                <w:delText xml:space="preserve"> кроме Офлайн режима,</w:delText>
              </w:r>
              <w:r w:rsidRPr="00CE198A" w:rsidDel="0066274D">
                <w:rPr>
                  <w:sz w:val="28"/>
                  <w:szCs w:val="28"/>
                </w:rPr>
                <w:delText xml:space="preserve"> работа с </w:delText>
              </w:r>
              <w:r w:rsidR="006863E4" w:rsidRPr="00CE198A" w:rsidDel="0066274D">
                <w:rPr>
                  <w:sz w:val="28"/>
                  <w:szCs w:val="28"/>
                </w:rPr>
                <w:delText>Подсистем</w:delText>
              </w:r>
              <w:r w:rsidRPr="00CE198A" w:rsidDel="0066274D">
                <w:rPr>
                  <w:sz w:val="28"/>
                  <w:szCs w:val="28"/>
                </w:rPr>
                <w:delText>ой возможна только для администраторов</w:delText>
              </w:r>
            </w:del>
          </w:p>
        </w:tc>
      </w:tr>
      <w:tr w:rsidR="008D0C9C" w:rsidRPr="00CE198A" w:rsidDel="0066274D" w14:paraId="673B5731" w14:textId="3A609B74" w:rsidTr="00B9334C">
        <w:trPr>
          <w:del w:id="2184" w:author="Constantine Smirnov" w:date="2023-06-07T03:09:00Z"/>
        </w:trPr>
        <w:tc>
          <w:tcPr>
            <w:tcW w:w="549" w:type="dxa"/>
          </w:tcPr>
          <w:p w14:paraId="190ED5A8" w14:textId="1D74EBDA" w:rsidR="008D0C9C" w:rsidRPr="00CE198A" w:rsidDel="0066274D" w:rsidRDefault="008D0C9C" w:rsidP="00B9334C">
            <w:pPr>
              <w:pStyle w:val="SC"/>
              <w:rPr>
                <w:del w:id="2185" w:author="Constantine Smirnov" w:date="2023-06-07T03:09:00Z"/>
                <w:sz w:val="28"/>
                <w:szCs w:val="28"/>
              </w:rPr>
            </w:pPr>
          </w:p>
        </w:tc>
        <w:tc>
          <w:tcPr>
            <w:tcW w:w="3589" w:type="dxa"/>
          </w:tcPr>
          <w:p w14:paraId="69274301" w14:textId="012B7B45" w:rsidR="008D0C9C" w:rsidRPr="00CE198A" w:rsidDel="0066274D" w:rsidRDefault="008D0C9C" w:rsidP="00B84681">
            <w:pPr>
              <w:pStyle w:val="SC7"/>
              <w:rPr>
                <w:del w:id="2186" w:author="Constantine Smirnov" w:date="2023-06-07T03:09:00Z"/>
                <w:sz w:val="28"/>
                <w:szCs w:val="28"/>
              </w:rPr>
            </w:pPr>
            <w:del w:id="2187" w:author="Constantine Smirnov" w:date="2023-06-07T03:09:00Z">
              <w:r w:rsidRPr="00CE198A" w:rsidDel="0066274D">
                <w:rPr>
                  <w:sz w:val="28"/>
                  <w:szCs w:val="28"/>
                </w:rPr>
                <w:delText>Режим обслуживания и обновления</w:delText>
              </w:r>
            </w:del>
          </w:p>
        </w:tc>
        <w:tc>
          <w:tcPr>
            <w:tcW w:w="5432" w:type="dxa"/>
          </w:tcPr>
          <w:p w14:paraId="22426750" w14:textId="4EDDE6D9" w:rsidR="008D0C9C" w:rsidRPr="00CE198A" w:rsidDel="0066274D" w:rsidRDefault="008D0C9C" w:rsidP="00B84681">
            <w:pPr>
              <w:pStyle w:val="SC7"/>
              <w:rPr>
                <w:del w:id="2188" w:author="Constantine Smirnov" w:date="2023-06-07T03:09:00Z"/>
                <w:sz w:val="28"/>
                <w:szCs w:val="28"/>
              </w:rPr>
            </w:pPr>
            <w:del w:id="2189" w:author="Constantine Smirnov" w:date="2023-06-07T03:09:00Z">
              <w:r w:rsidRPr="00CE198A" w:rsidDel="0066274D">
                <w:rPr>
                  <w:sz w:val="28"/>
                  <w:szCs w:val="28"/>
                </w:rPr>
                <w:delText>Режим предназначен для проведения профилактических работ с подсистемой защиты информации, установки обновлений.</w:delText>
              </w:r>
            </w:del>
          </w:p>
          <w:p w14:paraId="68823BC1" w14:textId="1794968F" w:rsidR="008D0C9C" w:rsidRPr="00CE198A" w:rsidDel="0066274D" w:rsidRDefault="008D0C9C" w:rsidP="00B84681">
            <w:pPr>
              <w:pStyle w:val="SC7"/>
              <w:rPr>
                <w:del w:id="2190" w:author="Constantine Smirnov" w:date="2023-06-07T03:09:00Z"/>
                <w:sz w:val="28"/>
                <w:szCs w:val="28"/>
              </w:rPr>
            </w:pPr>
            <w:del w:id="2191" w:author="Constantine Smirnov" w:date="2023-06-07T03:09:00Z">
              <w:r w:rsidRPr="00CE198A" w:rsidDel="0066274D">
                <w:rPr>
                  <w:sz w:val="28"/>
                  <w:szCs w:val="28"/>
                </w:rPr>
                <w:delText xml:space="preserve">Режим обслуживания и обновления подсистемы защиты информации соответствует режиму обслуживания и обновления </w:delText>
              </w:r>
              <w:r w:rsidR="006863E4" w:rsidRPr="00CE198A" w:rsidDel="0066274D">
                <w:rPr>
                  <w:sz w:val="28"/>
                  <w:szCs w:val="28"/>
                </w:rPr>
                <w:delText>Подсистем</w:delText>
              </w:r>
              <w:r w:rsidRPr="00CE198A" w:rsidDel="0066274D">
                <w:rPr>
                  <w:sz w:val="28"/>
                  <w:szCs w:val="28"/>
                </w:rPr>
                <w:delText>ы в целом</w:delText>
              </w:r>
            </w:del>
          </w:p>
        </w:tc>
      </w:tr>
    </w:tbl>
    <w:p w14:paraId="3B284C7C" w14:textId="28A8AB38" w:rsidR="003C0CF6" w:rsidRPr="00CE198A" w:rsidRDefault="003C0CF6" w:rsidP="003C0CF6">
      <w:pPr>
        <w:pStyle w:val="4"/>
        <w:keepLines w:val="0"/>
        <w:tabs>
          <w:tab w:val="clear" w:pos="862"/>
          <w:tab w:val="left" w:pos="851"/>
        </w:tabs>
        <w:ind w:left="864" w:hanging="864"/>
        <w:rPr>
          <w:rFonts w:ascii="Times New Roman" w:hAnsi="Times New Roman" w:cs="Times New Roman"/>
          <w:sz w:val="28"/>
          <w:szCs w:val="28"/>
        </w:rPr>
      </w:pPr>
      <w:r w:rsidRPr="00CE198A">
        <w:rPr>
          <w:rFonts w:ascii="Times New Roman" w:hAnsi="Times New Roman" w:cs="Times New Roman"/>
          <w:sz w:val="28"/>
          <w:szCs w:val="28"/>
        </w:rPr>
        <w:t xml:space="preserve">Требования </w:t>
      </w:r>
      <w:bookmarkStart w:id="2192" w:name="OLE_LINK196"/>
      <w:bookmarkStart w:id="2193" w:name="OLE_LINK197"/>
      <w:r w:rsidRPr="00CE198A">
        <w:rPr>
          <w:rFonts w:ascii="Times New Roman" w:hAnsi="Times New Roman" w:cs="Times New Roman"/>
          <w:sz w:val="28"/>
          <w:szCs w:val="28"/>
        </w:rPr>
        <w:t xml:space="preserve">по диагностированию </w:t>
      </w:r>
      <w:r w:rsidR="006863E4" w:rsidRPr="00CE198A">
        <w:rPr>
          <w:rFonts w:ascii="Times New Roman" w:hAnsi="Times New Roman" w:cs="Times New Roman"/>
          <w:sz w:val="28"/>
          <w:szCs w:val="28"/>
        </w:rPr>
        <w:t>Подсистем</w:t>
      </w:r>
      <w:r w:rsidRPr="00CE198A">
        <w:rPr>
          <w:rFonts w:ascii="Times New Roman" w:hAnsi="Times New Roman" w:cs="Times New Roman"/>
          <w:sz w:val="28"/>
          <w:szCs w:val="28"/>
        </w:rPr>
        <w:t>ы</w:t>
      </w:r>
      <w:bookmarkEnd w:id="2192"/>
      <w:bookmarkEnd w:id="2193"/>
    </w:p>
    <w:p w14:paraId="140B1108" w14:textId="594AA69B" w:rsidR="00546822" w:rsidRPr="00CE198A" w:rsidRDefault="00546822" w:rsidP="00546822">
      <w:pPr>
        <w:pStyle w:val="SC3"/>
        <w:rPr>
          <w:sz w:val="28"/>
          <w:szCs w:val="28"/>
        </w:rPr>
      </w:pPr>
      <w:r w:rsidRPr="00CE198A">
        <w:rPr>
          <w:sz w:val="28"/>
          <w:szCs w:val="28"/>
        </w:rPr>
        <w:t xml:space="preserve">Требования к средствам, с помощью которых возможно выполнять процедуры диагностирования </w:t>
      </w:r>
      <w:r w:rsidR="006863E4" w:rsidRPr="00CE198A">
        <w:rPr>
          <w:sz w:val="28"/>
          <w:szCs w:val="28"/>
        </w:rPr>
        <w:t>Подсистем</w:t>
      </w:r>
      <w:r w:rsidRPr="00CE198A">
        <w:rPr>
          <w:sz w:val="28"/>
          <w:szCs w:val="28"/>
        </w:rPr>
        <w:t xml:space="preserve">ы, представлены в таблице </w:t>
      </w:r>
      <w:r w:rsidR="00B00A4D" w:rsidRPr="00CE198A">
        <w:rPr>
          <w:sz w:val="28"/>
          <w:szCs w:val="28"/>
        </w:rPr>
        <w:fldChar w:fldCharType="begin"/>
      </w:r>
      <w:r w:rsidR="00B00A4D" w:rsidRPr="00CE198A">
        <w:rPr>
          <w:sz w:val="28"/>
          <w:szCs w:val="28"/>
        </w:rPr>
        <w:instrText xml:space="preserve"> REF _Ref445399952 \h </w:instrText>
      </w:r>
      <w:r w:rsidR="00B00A4D" w:rsidRPr="00CE198A">
        <w:rPr>
          <w:sz w:val="28"/>
          <w:szCs w:val="28"/>
        </w:rPr>
      </w:r>
      <w:r w:rsidR="00CE198A" w:rsidRPr="00CE198A">
        <w:rPr>
          <w:sz w:val="28"/>
          <w:szCs w:val="28"/>
        </w:rPr>
        <w:instrText xml:space="preserve"> \* MERGEFORMAT </w:instrText>
      </w:r>
      <w:r w:rsidR="00B00A4D" w:rsidRPr="00CE198A">
        <w:rPr>
          <w:sz w:val="28"/>
          <w:szCs w:val="28"/>
        </w:rPr>
        <w:fldChar w:fldCharType="separate"/>
      </w:r>
      <w:r w:rsidR="00000331" w:rsidRPr="00CE198A">
        <w:rPr>
          <w:noProof/>
          <w:sz w:val="28"/>
          <w:szCs w:val="28"/>
        </w:rPr>
        <w:t>10</w:t>
      </w:r>
      <w:r w:rsidR="00B00A4D" w:rsidRPr="00CE198A">
        <w:rPr>
          <w:sz w:val="28"/>
          <w:szCs w:val="28"/>
        </w:rPr>
        <w:fldChar w:fldCharType="end"/>
      </w:r>
      <w:r w:rsidR="00B00A4D" w:rsidRPr="00CE198A">
        <w:rPr>
          <w:sz w:val="28"/>
          <w:szCs w:val="28"/>
        </w:rPr>
        <w:t>.</w:t>
      </w:r>
    </w:p>
    <w:p w14:paraId="07992D89" w14:textId="1BDE5D1A" w:rsidR="00546822" w:rsidRPr="00CE198A" w:rsidRDefault="00B00A4D" w:rsidP="00A3472B">
      <w:pPr>
        <w:pStyle w:val="af"/>
        <w:rPr>
          <w:rFonts w:ascii="Times New Roman" w:hAnsi="Times New Roman" w:cs="Times New Roman"/>
          <w:sz w:val="28"/>
          <w:szCs w:val="28"/>
        </w:rPr>
      </w:pPr>
      <w:bookmarkStart w:id="2194" w:name="_Toc479788758"/>
      <w:bookmarkStart w:id="2195" w:name="_Toc481488955"/>
      <w:bookmarkStart w:id="2196" w:name="_Toc447141673"/>
      <w:bookmarkStart w:id="2197" w:name="_Toc481489512"/>
      <w:r w:rsidRPr="00CE198A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begin"/>
      </w:r>
      <w:r w:rsidR="00000000" w:rsidRPr="00CE198A">
        <w:rPr>
          <w:rFonts w:ascii="Times New Roman" w:hAnsi="Times New Roman" w:cs="Times New Roman"/>
          <w:sz w:val="28"/>
          <w:szCs w:val="28"/>
        </w:rPr>
        <w:instrText xml:space="preserve"> SEQ Таблица \* ARABIC </w:instrTex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2198" w:name="_Ref445399952"/>
      <w:r w:rsidR="00000331" w:rsidRPr="00CE198A">
        <w:rPr>
          <w:rFonts w:ascii="Times New Roman" w:hAnsi="Times New Roman" w:cs="Times New Roman"/>
          <w:noProof/>
          <w:sz w:val="28"/>
          <w:szCs w:val="28"/>
        </w:rPr>
        <w:t>10</w:t>
      </w:r>
      <w:bookmarkEnd w:id="2198"/>
      <w:r w:rsidR="00000000" w:rsidRPr="00CE198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546822" w:rsidRPr="00CE198A">
        <w:rPr>
          <w:rFonts w:ascii="Times New Roman" w:hAnsi="Times New Roman" w:cs="Times New Roman"/>
          <w:noProof/>
          <w:sz w:val="28"/>
          <w:szCs w:val="28"/>
        </w:rPr>
        <w:br/>
      </w:r>
      <w:r w:rsidR="00546822" w:rsidRPr="00CE198A">
        <w:rPr>
          <w:rFonts w:ascii="Times New Roman" w:hAnsi="Times New Roman" w:cs="Times New Roman"/>
          <w:sz w:val="28"/>
          <w:szCs w:val="28"/>
        </w:rPr>
        <w:t xml:space="preserve">Требования к инструментам диагностирования </w:t>
      </w:r>
      <w:r w:rsidR="006863E4" w:rsidRPr="00CE198A">
        <w:rPr>
          <w:rFonts w:ascii="Times New Roman" w:hAnsi="Times New Roman" w:cs="Times New Roman"/>
          <w:sz w:val="28"/>
          <w:szCs w:val="28"/>
        </w:rPr>
        <w:t>Подсистем</w:t>
      </w:r>
      <w:r w:rsidR="00546822" w:rsidRPr="00CE198A">
        <w:rPr>
          <w:rFonts w:ascii="Times New Roman" w:hAnsi="Times New Roman" w:cs="Times New Roman"/>
          <w:sz w:val="28"/>
          <w:szCs w:val="28"/>
        </w:rPr>
        <w:t>ы</w:t>
      </w:r>
      <w:bookmarkEnd w:id="2194"/>
      <w:bookmarkEnd w:id="2195"/>
      <w:bookmarkEnd w:id="2196"/>
      <w:bookmarkEnd w:id="2197"/>
    </w:p>
    <w:tbl>
      <w:tblPr>
        <w:tblStyle w:val="SC9"/>
        <w:tblW w:w="5000" w:type="pct"/>
        <w:tblLayout w:type="fixed"/>
        <w:tblLook w:val="0020" w:firstRow="1" w:lastRow="0" w:firstColumn="0" w:lastColumn="0" w:noHBand="0" w:noVBand="0"/>
      </w:tblPr>
      <w:tblGrid>
        <w:gridCol w:w="543"/>
        <w:gridCol w:w="4106"/>
        <w:gridCol w:w="4921"/>
      </w:tblGrid>
      <w:tr w:rsidR="003C0CF6" w:rsidRPr="00CE198A" w14:paraId="419F2B7C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43" w:type="dxa"/>
          </w:tcPr>
          <w:p w14:paraId="1A749B24" w14:textId="77777777" w:rsidR="003C0CF6" w:rsidRPr="00CE198A" w:rsidRDefault="003C0CF6" w:rsidP="00546822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№</w:t>
            </w:r>
          </w:p>
        </w:tc>
        <w:tc>
          <w:tcPr>
            <w:tcW w:w="4106" w:type="dxa"/>
          </w:tcPr>
          <w:p w14:paraId="06707AAA" w14:textId="77777777" w:rsidR="003C0CF6" w:rsidRPr="00CE198A" w:rsidRDefault="003C0CF6" w:rsidP="00546822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Инструмент диагностирования</w:t>
            </w:r>
          </w:p>
        </w:tc>
        <w:tc>
          <w:tcPr>
            <w:tcW w:w="4921" w:type="dxa"/>
          </w:tcPr>
          <w:p w14:paraId="241E8348" w14:textId="77777777" w:rsidR="003C0CF6" w:rsidRPr="00CE198A" w:rsidRDefault="003C0CF6" w:rsidP="00546822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Функции по диагностированию</w:t>
            </w:r>
          </w:p>
        </w:tc>
      </w:tr>
      <w:tr w:rsidR="003C0CF6" w:rsidRPr="00CE198A" w14:paraId="2F61EC80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43" w:type="dxa"/>
          </w:tcPr>
          <w:p w14:paraId="12541515" w14:textId="77777777" w:rsidR="003C0CF6" w:rsidRPr="00CE198A" w:rsidRDefault="003C0CF6" w:rsidP="00546822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1</w:t>
            </w:r>
          </w:p>
        </w:tc>
        <w:tc>
          <w:tcPr>
            <w:tcW w:w="4106" w:type="dxa"/>
          </w:tcPr>
          <w:p w14:paraId="3EB982B9" w14:textId="77777777" w:rsidR="003C0CF6" w:rsidRPr="00CE198A" w:rsidRDefault="003C0CF6" w:rsidP="00546822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2</w:t>
            </w:r>
          </w:p>
        </w:tc>
        <w:tc>
          <w:tcPr>
            <w:tcW w:w="4921" w:type="dxa"/>
          </w:tcPr>
          <w:p w14:paraId="6DD8C09B" w14:textId="77777777" w:rsidR="003C0CF6" w:rsidRPr="00CE198A" w:rsidRDefault="003C0CF6" w:rsidP="00546822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3</w:t>
            </w:r>
          </w:p>
        </w:tc>
      </w:tr>
      <w:tr w:rsidR="00584036" w:rsidRPr="00CE198A" w14:paraId="05699AFB" w14:textId="77777777" w:rsidTr="00B9334C">
        <w:trPr>
          <w:trHeight w:val="756"/>
        </w:trPr>
        <w:tc>
          <w:tcPr>
            <w:tcW w:w="543" w:type="dxa"/>
          </w:tcPr>
          <w:p w14:paraId="214FC95A" w14:textId="654D6794" w:rsidR="00584036" w:rsidRPr="00CE198A" w:rsidRDefault="00584036" w:rsidP="00B9334C">
            <w:pPr>
              <w:pStyle w:val="SC"/>
              <w:numPr>
                <w:ilvl w:val="0"/>
                <w:numId w:val="115"/>
              </w:numPr>
              <w:rPr>
                <w:sz w:val="28"/>
                <w:szCs w:val="28"/>
              </w:rPr>
            </w:pPr>
          </w:p>
        </w:tc>
        <w:tc>
          <w:tcPr>
            <w:tcW w:w="4106" w:type="dxa"/>
          </w:tcPr>
          <w:p w14:paraId="517510EA" w14:textId="284C2357" w:rsidR="00584036" w:rsidRPr="00CE198A" w:rsidDel="008D4BAD" w:rsidRDefault="00584036" w:rsidP="00707B10">
            <w:pPr>
              <w:pStyle w:val="SC7"/>
              <w:rPr>
                <w:del w:id="2199" w:author="Constantine Smirnov" w:date="2023-06-07T03:10:00Z"/>
                <w:sz w:val="28"/>
                <w:szCs w:val="28"/>
              </w:rPr>
            </w:pPr>
            <w:del w:id="2200" w:author="Constantine Smirnov" w:date="2023-06-07T03:10:00Z">
              <w:r w:rsidRPr="00CE198A" w:rsidDel="008D4BAD">
                <w:rPr>
                  <w:sz w:val="28"/>
                  <w:szCs w:val="28"/>
                </w:rPr>
                <w:delText>Встроенные средства Платформы:</w:delText>
              </w:r>
            </w:del>
          </w:p>
          <w:p w14:paraId="1316B3E2" w14:textId="18D8B31A" w:rsidR="00584036" w:rsidRPr="00CE198A" w:rsidDel="008D4BAD" w:rsidRDefault="00584036" w:rsidP="00707B10">
            <w:pPr>
              <w:pStyle w:val="SCf3"/>
              <w:numPr>
                <w:ilvl w:val="0"/>
                <w:numId w:val="0"/>
              </w:numPr>
              <w:rPr>
                <w:del w:id="2201" w:author="Constantine Smirnov" w:date="2023-06-07T03:10:00Z"/>
                <w:sz w:val="28"/>
                <w:szCs w:val="28"/>
              </w:rPr>
            </w:pPr>
            <w:del w:id="2202" w:author="Constantine Smirnov" w:date="2023-06-07T03:10:00Z">
              <w:r w:rsidRPr="00CE198A" w:rsidDel="008D4BAD">
                <w:rPr>
                  <w:sz w:val="28"/>
                  <w:szCs w:val="28"/>
                </w:rPr>
                <w:delText>Мониторинг доступа обслуживающего персонала;</w:delText>
              </w:r>
            </w:del>
          </w:p>
          <w:p w14:paraId="43E57858" w14:textId="04F3147A" w:rsidR="00584036" w:rsidRPr="00CE198A" w:rsidDel="008D4BAD" w:rsidRDefault="00584036" w:rsidP="00707B10">
            <w:pPr>
              <w:pStyle w:val="SCf3"/>
              <w:numPr>
                <w:ilvl w:val="0"/>
                <w:numId w:val="0"/>
              </w:numPr>
              <w:rPr>
                <w:del w:id="2203" w:author="Constantine Smirnov" w:date="2023-06-07T03:10:00Z"/>
                <w:sz w:val="28"/>
                <w:szCs w:val="28"/>
              </w:rPr>
            </w:pPr>
            <w:del w:id="2204" w:author="Constantine Smirnov" w:date="2023-06-07T03:10:00Z">
              <w:r w:rsidRPr="00CE198A" w:rsidDel="008D4BAD">
                <w:rPr>
                  <w:sz w:val="28"/>
                  <w:szCs w:val="28"/>
                </w:rPr>
                <w:delText>Мониторинг производительности;</w:delText>
              </w:r>
            </w:del>
          </w:p>
          <w:p w14:paraId="0CEC47FB" w14:textId="525703A4" w:rsidR="00584036" w:rsidRPr="00CE198A" w:rsidRDefault="00584036" w:rsidP="00707B10">
            <w:pPr>
              <w:pStyle w:val="SCf3"/>
              <w:numPr>
                <w:ilvl w:val="0"/>
                <w:numId w:val="0"/>
              </w:numPr>
              <w:rPr>
                <w:sz w:val="28"/>
                <w:szCs w:val="28"/>
              </w:rPr>
            </w:pPr>
            <w:del w:id="2205" w:author="Constantine Smirnov" w:date="2023-06-07T03:10:00Z">
              <w:r w:rsidRPr="00CE198A" w:rsidDel="008D4BAD">
                <w:rPr>
                  <w:sz w:val="28"/>
                  <w:szCs w:val="28"/>
                </w:rPr>
                <w:delText>Мониторинг служб и приложений</w:delText>
              </w:r>
            </w:del>
          </w:p>
        </w:tc>
        <w:tc>
          <w:tcPr>
            <w:tcW w:w="4921" w:type="dxa"/>
          </w:tcPr>
          <w:p w14:paraId="05F5FDC1" w14:textId="15C0A396" w:rsidR="00584036" w:rsidRPr="00CE198A" w:rsidDel="00C75A10" w:rsidRDefault="00584036" w:rsidP="00C75A10">
            <w:pPr>
              <w:pStyle w:val="SCf3"/>
              <w:numPr>
                <w:ilvl w:val="0"/>
                <w:numId w:val="0"/>
              </w:numPr>
              <w:ind w:left="644" w:hanging="360"/>
              <w:rPr>
                <w:del w:id="2206" w:author="Constantine Smirnov" w:date="2023-06-07T03:10:00Z"/>
                <w:sz w:val="28"/>
                <w:szCs w:val="28"/>
              </w:rPr>
            </w:pPr>
            <w:del w:id="2207" w:author="Constantine Smirnov" w:date="2023-06-07T03:10:00Z">
              <w:r w:rsidRPr="00CE198A" w:rsidDel="00C75A10">
                <w:rPr>
                  <w:sz w:val="28"/>
                  <w:szCs w:val="28"/>
                </w:rPr>
                <w:delText>Журналирование системных событий Платформы;</w:delText>
              </w:r>
            </w:del>
          </w:p>
          <w:p w14:paraId="491488D0" w14:textId="18301BED" w:rsidR="00584036" w:rsidRPr="00CE198A" w:rsidDel="00C75A10" w:rsidRDefault="00584036" w:rsidP="00C75A10">
            <w:pPr>
              <w:pStyle w:val="SCf3"/>
              <w:numPr>
                <w:ilvl w:val="0"/>
                <w:numId w:val="0"/>
              </w:numPr>
              <w:ind w:left="644" w:hanging="360"/>
              <w:rPr>
                <w:del w:id="2208" w:author="Constantine Smirnov" w:date="2023-06-07T03:10:00Z"/>
                <w:sz w:val="28"/>
                <w:szCs w:val="28"/>
              </w:rPr>
            </w:pPr>
            <w:del w:id="2209" w:author="Constantine Smirnov" w:date="2023-06-07T03:10:00Z">
              <w:r w:rsidRPr="00CE198A" w:rsidDel="00C75A10">
                <w:rPr>
                  <w:sz w:val="28"/>
                  <w:szCs w:val="28"/>
                </w:rPr>
                <w:delText>Журналирование действий обслуживающего персонала</w:delText>
              </w:r>
              <w:r w:rsidRPr="00CE198A" w:rsidDel="00C75A10">
                <w:rPr>
                  <w:sz w:val="28"/>
                  <w:szCs w:val="28"/>
                  <w:lang w:val="en-US"/>
                </w:rPr>
                <w:delText>:</w:delText>
              </w:r>
            </w:del>
          </w:p>
          <w:p w14:paraId="33D17A24" w14:textId="1D6F2160" w:rsidR="00584036" w:rsidRPr="00CE198A" w:rsidDel="00C75A10" w:rsidRDefault="00584036" w:rsidP="00C75A10">
            <w:pPr>
              <w:pStyle w:val="SCf3"/>
              <w:numPr>
                <w:ilvl w:val="0"/>
                <w:numId w:val="0"/>
              </w:numPr>
              <w:ind w:left="644" w:hanging="360"/>
              <w:rPr>
                <w:del w:id="2210" w:author="Constantine Smirnov" w:date="2023-06-07T03:10:00Z"/>
                <w:sz w:val="28"/>
                <w:szCs w:val="28"/>
              </w:rPr>
            </w:pPr>
            <w:del w:id="2211" w:author="Constantine Smirnov" w:date="2023-06-07T03:10:00Z">
              <w:r w:rsidRPr="00CE198A" w:rsidDel="00C75A10">
                <w:rPr>
                  <w:sz w:val="28"/>
                  <w:szCs w:val="28"/>
                </w:rPr>
                <w:delText>события входа/выхода;</w:delText>
              </w:r>
            </w:del>
          </w:p>
          <w:p w14:paraId="0647841C" w14:textId="08AC09E0" w:rsidR="00584036" w:rsidRPr="00CE198A" w:rsidDel="00C75A10" w:rsidRDefault="00584036" w:rsidP="00C75A10">
            <w:pPr>
              <w:pStyle w:val="SCf3"/>
              <w:numPr>
                <w:ilvl w:val="0"/>
                <w:numId w:val="0"/>
              </w:numPr>
              <w:ind w:left="644" w:hanging="360"/>
              <w:rPr>
                <w:del w:id="2212" w:author="Constantine Smirnov" w:date="2023-06-07T03:10:00Z"/>
                <w:sz w:val="28"/>
                <w:szCs w:val="28"/>
              </w:rPr>
            </w:pPr>
            <w:del w:id="2213" w:author="Constantine Smirnov" w:date="2023-06-07T03:10:00Z">
              <w:r w:rsidRPr="00CE198A" w:rsidDel="00C75A10">
                <w:rPr>
                  <w:sz w:val="28"/>
                  <w:szCs w:val="28"/>
                </w:rPr>
                <w:delText>выполненные действия;</w:delText>
              </w:r>
            </w:del>
          </w:p>
          <w:p w14:paraId="00A3CF29" w14:textId="7A4AA015" w:rsidR="00584036" w:rsidRPr="00CE198A" w:rsidDel="00C75A10" w:rsidRDefault="00584036" w:rsidP="00C75A10">
            <w:pPr>
              <w:pStyle w:val="SC2"/>
              <w:numPr>
                <w:ilvl w:val="0"/>
                <w:numId w:val="0"/>
              </w:numPr>
              <w:spacing w:before="120" w:after="120" w:line="240" w:lineRule="auto"/>
              <w:ind w:left="644" w:hanging="360"/>
              <w:rPr>
                <w:del w:id="2214" w:author="Constantine Smirnov" w:date="2023-06-07T03:10:00Z"/>
                <w:sz w:val="28"/>
                <w:szCs w:val="28"/>
              </w:rPr>
            </w:pPr>
            <w:del w:id="2215" w:author="Constantine Smirnov" w:date="2023-06-07T03:10:00Z">
              <w:r w:rsidRPr="00CE198A" w:rsidDel="00C75A10">
                <w:rPr>
                  <w:sz w:val="28"/>
                  <w:szCs w:val="28"/>
                </w:rPr>
                <w:delText>созданные и удалённые проекты;</w:delText>
              </w:r>
            </w:del>
          </w:p>
          <w:p w14:paraId="274F1915" w14:textId="4FC48AC8" w:rsidR="00584036" w:rsidRPr="00CE198A" w:rsidDel="00C75A10" w:rsidRDefault="00584036" w:rsidP="00C75A10">
            <w:pPr>
              <w:pStyle w:val="SC2"/>
              <w:numPr>
                <w:ilvl w:val="0"/>
                <w:numId w:val="0"/>
              </w:numPr>
              <w:spacing w:before="120" w:after="120" w:line="240" w:lineRule="auto"/>
              <w:ind w:left="644" w:hanging="360"/>
              <w:rPr>
                <w:del w:id="2216" w:author="Constantine Smirnov" w:date="2023-06-07T03:10:00Z"/>
                <w:sz w:val="28"/>
                <w:szCs w:val="28"/>
              </w:rPr>
            </w:pPr>
            <w:del w:id="2217" w:author="Constantine Smirnov" w:date="2023-06-07T03:10:00Z">
              <w:r w:rsidRPr="00CE198A" w:rsidDel="00C75A10">
                <w:rPr>
                  <w:sz w:val="28"/>
                  <w:szCs w:val="28"/>
                </w:rPr>
                <w:delText>созданные, изменённые и удалённые элементы Платформы;</w:delText>
              </w:r>
            </w:del>
          </w:p>
          <w:p w14:paraId="20821585" w14:textId="069397BC" w:rsidR="00584036" w:rsidRPr="00CE198A" w:rsidDel="00C75A10" w:rsidRDefault="00584036" w:rsidP="00C75A10">
            <w:pPr>
              <w:pStyle w:val="SC2"/>
              <w:numPr>
                <w:ilvl w:val="0"/>
                <w:numId w:val="0"/>
              </w:numPr>
              <w:spacing w:before="120" w:after="120" w:line="240" w:lineRule="auto"/>
              <w:ind w:left="644" w:hanging="360"/>
              <w:rPr>
                <w:del w:id="2218" w:author="Constantine Smirnov" w:date="2023-06-07T03:10:00Z"/>
                <w:sz w:val="28"/>
                <w:szCs w:val="28"/>
              </w:rPr>
            </w:pPr>
            <w:del w:id="2219" w:author="Constantine Smirnov" w:date="2023-06-07T03:10:00Z">
              <w:r w:rsidRPr="00CE198A" w:rsidDel="00C75A10">
                <w:rPr>
                  <w:sz w:val="28"/>
                  <w:szCs w:val="28"/>
                </w:rPr>
                <w:delText>созданные, изменённые и удалённые элементы приложений (задания на развёртывание, поды, службы, маршруты);</w:delText>
              </w:r>
            </w:del>
          </w:p>
          <w:p w14:paraId="39805AF5" w14:textId="322E8DBA" w:rsidR="00584036" w:rsidRPr="00CE198A" w:rsidDel="00C75A10" w:rsidRDefault="00584036" w:rsidP="00C75A10">
            <w:pPr>
              <w:pStyle w:val="SC2"/>
              <w:numPr>
                <w:ilvl w:val="0"/>
                <w:numId w:val="0"/>
              </w:numPr>
              <w:spacing w:before="120" w:after="120" w:line="240" w:lineRule="auto"/>
              <w:ind w:left="644" w:hanging="360"/>
              <w:rPr>
                <w:del w:id="2220" w:author="Constantine Smirnov" w:date="2023-06-07T03:10:00Z"/>
                <w:sz w:val="28"/>
                <w:szCs w:val="28"/>
              </w:rPr>
            </w:pPr>
            <w:del w:id="2221" w:author="Constantine Smirnov" w:date="2023-06-07T03:10:00Z">
              <w:r w:rsidRPr="00CE198A" w:rsidDel="00C75A10">
                <w:rPr>
                  <w:sz w:val="28"/>
                  <w:szCs w:val="28"/>
                </w:rPr>
                <w:delText>созданные, изменённые и удалённые образы и сборки прикладного ПО;</w:delText>
              </w:r>
            </w:del>
          </w:p>
          <w:p w14:paraId="0C2E3DB7" w14:textId="5C7FA4D2" w:rsidR="00584036" w:rsidRPr="00CE198A" w:rsidDel="00C75A10" w:rsidRDefault="00584036" w:rsidP="00C75A10">
            <w:pPr>
              <w:pStyle w:val="SCf3"/>
              <w:numPr>
                <w:ilvl w:val="0"/>
                <w:numId w:val="0"/>
              </w:numPr>
              <w:ind w:left="644" w:hanging="360"/>
              <w:rPr>
                <w:del w:id="2222" w:author="Constantine Smirnov" w:date="2023-06-07T03:10:00Z"/>
                <w:sz w:val="28"/>
                <w:szCs w:val="28"/>
              </w:rPr>
            </w:pPr>
            <w:del w:id="2223" w:author="Constantine Smirnov" w:date="2023-06-07T03:10:00Z">
              <w:r w:rsidRPr="00CE198A" w:rsidDel="00C75A10">
                <w:rPr>
                  <w:sz w:val="28"/>
                  <w:szCs w:val="28"/>
                </w:rPr>
                <w:delText>Журналирование изменений системных настроек и конфигурационных файлов Платформы;</w:delText>
              </w:r>
            </w:del>
          </w:p>
          <w:p w14:paraId="65024309" w14:textId="22088F03" w:rsidR="00584036" w:rsidRPr="00CE198A" w:rsidDel="00C75A10" w:rsidRDefault="00584036" w:rsidP="00C75A10">
            <w:pPr>
              <w:pStyle w:val="SCf3"/>
              <w:numPr>
                <w:ilvl w:val="0"/>
                <w:numId w:val="0"/>
              </w:numPr>
              <w:ind w:left="644" w:hanging="360"/>
              <w:rPr>
                <w:del w:id="2224" w:author="Constantine Smirnov" w:date="2023-06-07T03:10:00Z"/>
                <w:sz w:val="28"/>
                <w:szCs w:val="28"/>
              </w:rPr>
            </w:pPr>
            <w:del w:id="2225" w:author="Constantine Smirnov" w:date="2023-06-07T03:10:00Z">
              <w:r w:rsidRPr="00CE198A" w:rsidDel="00C75A10">
                <w:rPr>
                  <w:sz w:val="28"/>
                  <w:szCs w:val="28"/>
                </w:rPr>
                <w:delText>Контроль корректности работы Платформы;</w:delText>
              </w:r>
            </w:del>
          </w:p>
          <w:p w14:paraId="5F922A32" w14:textId="65C10073" w:rsidR="00584036" w:rsidRPr="00CE198A" w:rsidRDefault="00584036" w:rsidP="00C75A10">
            <w:pPr>
              <w:pStyle w:val="SCf3"/>
              <w:numPr>
                <w:ilvl w:val="0"/>
                <w:numId w:val="0"/>
              </w:numPr>
              <w:ind w:left="644" w:hanging="360"/>
              <w:rPr>
                <w:sz w:val="28"/>
                <w:szCs w:val="28"/>
              </w:rPr>
            </w:pPr>
            <w:del w:id="2226" w:author="Constantine Smirnov" w:date="2023-06-07T03:10:00Z">
              <w:r w:rsidRPr="00CE198A" w:rsidDel="00C75A10">
                <w:rPr>
                  <w:sz w:val="28"/>
                  <w:szCs w:val="28"/>
                </w:rPr>
                <w:delText>Контроль событий, свидетельствующих об отказах Платформы</w:delText>
              </w:r>
            </w:del>
          </w:p>
        </w:tc>
      </w:tr>
      <w:tr w:rsidR="003C0CF6" w:rsidRPr="00CE198A" w:rsidDel="008D4BAD" w14:paraId="09D06AF5" w14:textId="3ACEEB59" w:rsidTr="00B9334C">
        <w:trPr>
          <w:trHeight w:val="756"/>
          <w:del w:id="2227" w:author="Constantine Smirnov" w:date="2023-06-07T03:10:00Z"/>
        </w:trPr>
        <w:tc>
          <w:tcPr>
            <w:tcW w:w="543" w:type="dxa"/>
          </w:tcPr>
          <w:p w14:paraId="5ABABD72" w14:textId="289D3DF3" w:rsidR="003C0CF6" w:rsidRPr="00CE198A" w:rsidDel="008D4BAD" w:rsidRDefault="003C0CF6" w:rsidP="00B9334C">
            <w:pPr>
              <w:pStyle w:val="SC"/>
              <w:rPr>
                <w:del w:id="2228" w:author="Constantine Smirnov" w:date="2023-06-07T03:10:00Z"/>
                <w:sz w:val="28"/>
                <w:szCs w:val="28"/>
              </w:rPr>
            </w:pPr>
          </w:p>
        </w:tc>
        <w:tc>
          <w:tcPr>
            <w:tcW w:w="4106" w:type="dxa"/>
          </w:tcPr>
          <w:p w14:paraId="49029B2D" w14:textId="728E1061" w:rsidR="003C0CF6" w:rsidRPr="00CE198A" w:rsidDel="008D4BAD" w:rsidRDefault="003C0CF6" w:rsidP="008D4BAD">
            <w:pPr>
              <w:pStyle w:val="SC7"/>
              <w:rPr>
                <w:del w:id="2229" w:author="Constantine Smirnov" w:date="2023-06-07T03:10:00Z"/>
                <w:sz w:val="28"/>
                <w:szCs w:val="28"/>
              </w:rPr>
            </w:pPr>
            <w:del w:id="2230" w:author="Constantine Smirnov" w:date="2023-06-07T03:10:00Z">
              <w:r w:rsidRPr="00CE198A" w:rsidDel="008D4BAD">
                <w:rPr>
                  <w:sz w:val="28"/>
                  <w:szCs w:val="28"/>
                </w:rPr>
                <w:delText xml:space="preserve">Встроенные средства ОС серверов </w:delText>
              </w:r>
              <w:r w:rsidR="006863E4" w:rsidRPr="00CE198A" w:rsidDel="008D4BAD">
                <w:rPr>
                  <w:sz w:val="28"/>
                  <w:szCs w:val="28"/>
                </w:rPr>
                <w:delText>Подсистем</w:delText>
              </w:r>
              <w:r w:rsidR="00751999" w:rsidRPr="00CE198A" w:rsidDel="008D4BAD">
                <w:rPr>
                  <w:sz w:val="28"/>
                  <w:szCs w:val="28"/>
                </w:rPr>
                <w:delText>ы</w:delText>
              </w:r>
              <w:r w:rsidRPr="00CE198A" w:rsidDel="008D4BAD">
                <w:rPr>
                  <w:sz w:val="28"/>
                  <w:szCs w:val="28"/>
                </w:rPr>
                <w:delText>:</w:delText>
              </w:r>
            </w:del>
          </w:p>
          <w:p w14:paraId="0407E23F" w14:textId="01A5605D" w:rsidR="003C0CF6" w:rsidRPr="00CE198A" w:rsidDel="008D4BAD" w:rsidRDefault="009C5711" w:rsidP="009C5711">
            <w:pPr>
              <w:pStyle w:val="SCf3"/>
              <w:rPr>
                <w:del w:id="2231" w:author="Constantine Smirnov" w:date="2023-06-07T03:10:00Z"/>
                <w:sz w:val="28"/>
                <w:szCs w:val="28"/>
              </w:rPr>
            </w:pPr>
            <w:del w:id="2232" w:author="Constantine Smirnov" w:date="2023-06-07T03:10:00Z">
              <w:r w:rsidRPr="00CE198A" w:rsidDel="008D4BAD">
                <w:rPr>
                  <w:sz w:val="28"/>
                  <w:szCs w:val="28"/>
                </w:rPr>
                <w:delText>М</w:delText>
              </w:r>
              <w:r w:rsidR="003C0CF6" w:rsidRPr="00CE198A" w:rsidDel="008D4BAD">
                <w:rPr>
                  <w:sz w:val="28"/>
                  <w:szCs w:val="28"/>
                </w:rPr>
                <w:delText>ониторинг доступа обслуживающего персонала;</w:delText>
              </w:r>
            </w:del>
          </w:p>
          <w:p w14:paraId="3D7F36A5" w14:textId="78B1E270" w:rsidR="003C0CF6" w:rsidRPr="00CE198A" w:rsidDel="008D4BAD" w:rsidRDefault="009C5711" w:rsidP="009C5711">
            <w:pPr>
              <w:pStyle w:val="SCf3"/>
              <w:rPr>
                <w:del w:id="2233" w:author="Constantine Smirnov" w:date="2023-06-07T03:10:00Z"/>
                <w:sz w:val="28"/>
                <w:szCs w:val="28"/>
              </w:rPr>
            </w:pPr>
            <w:del w:id="2234" w:author="Constantine Smirnov" w:date="2023-06-07T03:10:00Z">
              <w:r w:rsidRPr="00CE198A" w:rsidDel="008D4BAD">
                <w:rPr>
                  <w:sz w:val="28"/>
                  <w:szCs w:val="28"/>
                </w:rPr>
                <w:delText>М</w:delText>
              </w:r>
              <w:r w:rsidR="003C0CF6" w:rsidRPr="00CE198A" w:rsidDel="008D4BAD">
                <w:rPr>
                  <w:sz w:val="28"/>
                  <w:szCs w:val="28"/>
                </w:rPr>
                <w:delText>ониторинг производительности;</w:delText>
              </w:r>
            </w:del>
          </w:p>
          <w:p w14:paraId="546034C7" w14:textId="00774E41" w:rsidR="003C0CF6" w:rsidRPr="00CE198A" w:rsidDel="008D4BAD" w:rsidRDefault="009C5711" w:rsidP="009C5711">
            <w:pPr>
              <w:pStyle w:val="SCf3"/>
              <w:rPr>
                <w:del w:id="2235" w:author="Constantine Smirnov" w:date="2023-06-07T03:10:00Z"/>
                <w:sz w:val="28"/>
                <w:szCs w:val="28"/>
              </w:rPr>
            </w:pPr>
            <w:del w:id="2236" w:author="Constantine Smirnov" w:date="2023-06-07T03:10:00Z">
              <w:r w:rsidRPr="00CE198A" w:rsidDel="008D4BAD">
                <w:rPr>
                  <w:sz w:val="28"/>
                  <w:szCs w:val="28"/>
                </w:rPr>
                <w:delText>М</w:delText>
              </w:r>
              <w:r w:rsidR="003C0CF6" w:rsidRPr="00CE198A" w:rsidDel="008D4BAD">
                <w:rPr>
                  <w:sz w:val="28"/>
                  <w:szCs w:val="28"/>
                </w:rPr>
                <w:delText>ониторинг служб и сервисов</w:delText>
              </w:r>
            </w:del>
          </w:p>
        </w:tc>
        <w:tc>
          <w:tcPr>
            <w:tcW w:w="4921" w:type="dxa"/>
          </w:tcPr>
          <w:p w14:paraId="09D59229" w14:textId="4039D99F" w:rsidR="003C0CF6" w:rsidRPr="00CE198A" w:rsidDel="008D4BAD" w:rsidRDefault="003C0CF6" w:rsidP="009C5711">
            <w:pPr>
              <w:pStyle w:val="SCf3"/>
              <w:rPr>
                <w:del w:id="2237" w:author="Constantine Smirnov" w:date="2023-06-07T03:10:00Z"/>
                <w:sz w:val="28"/>
                <w:szCs w:val="28"/>
              </w:rPr>
            </w:pPr>
            <w:del w:id="2238" w:author="Constantine Smirnov" w:date="2023-06-07T03:10:00Z">
              <w:r w:rsidRPr="00CE198A" w:rsidDel="008D4BAD">
                <w:rPr>
                  <w:sz w:val="28"/>
                  <w:szCs w:val="28"/>
                </w:rPr>
                <w:delText>Журналирование системных событий ОС и ПО;</w:delText>
              </w:r>
            </w:del>
          </w:p>
          <w:p w14:paraId="6154D688" w14:textId="42F7838F" w:rsidR="003C0CF6" w:rsidRPr="00CE198A" w:rsidDel="008D4BAD" w:rsidRDefault="009C5711" w:rsidP="009C5711">
            <w:pPr>
              <w:pStyle w:val="SCf3"/>
              <w:rPr>
                <w:del w:id="2239" w:author="Constantine Smirnov" w:date="2023-06-07T03:10:00Z"/>
                <w:sz w:val="28"/>
                <w:szCs w:val="28"/>
              </w:rPr>
            </w:pPr>
            <w:del w:id="2240" w:author="Constantine Smirnov" w:date="2023-06-07T03:10:00Z">
              <w:r w:rsidRPr="00CE198A" w:rsidDel="008D4BAD">
                <w:rPr>
                  <w:sz w:val="28"/>
                  <w:szCs w:val="28"/>
                </w:rPr>
                <w:delText>Ж</w:delText>
              </w:r>
              <w:r w:rsidR="003C0CF6" w:rsidRPr="00CE198A" w:rsidDel="008D4BAD">
                <w:rPr>
                  <w:sz w:val="28"/>
                  <w:szCs w:val="28"/>
                </w:rPr>
                <w:delText>урналирование действий обслуживающего персонала (входы/выходы, выполненные действия, установленное/</w:delText>
              </w:r>
              <w:r w:rsidR="00F26EFD" w:rsidRPr="00CE198A" w:rsidDel="008D4BAD">
                <w:rPr>
                  <w:sz w:val="28"/>
                  <w:szCs w:val="28"/>
                </w:rPr>
                <w:delText>удалённое</w:delText>
              </w:r>
              <w:r w:rsidR="003C0CF6" w:rsidRPr="00CE198A" w:rsidDel="008D4BAD">
                <w:rPr>
                  <w:sz w:val="28"/>
                  <w:szCs w:val="28"/>
                </w:rPr>
                <w:delText xml:space="preserve"> ПО);</w:delText>
              </w:r>
            </w:del>
          </w:p>
          <w:p w14:paraId="0EB6FC9F" w14:textId="4E0E15A7" w:rsidR="003C0CF6" w:rsidRPr="00CE198A" w:rsidDel="008D4BAD" w:rsidRDefault="009C5711" w:rsidP="009C5711">
            <w:pPr>
              <w:pStyle w:val="SCf3"/>
              <w:rPr>
                <w:del w:id="2241" w:author="Constantine Smirnov" w:date="2023-06-07T03:10:00Z"/>
                <w:sz w:val="28"/>
                <w:szCs w:val="28"/>
              </w:rPr>
            </w:pPr>
            <w:del w:id="2242" w:author="Constantine Smirnov" w:date="2023-06-07T03:10:00Z">
              <w:r w:rsidRPr="00CE198A" w:rsidDel="008D4BAD">
                <w:rPr>
                  <w:sz w:val="28"/>
                  <w:szCs w:val="28"/>
                </w:rPr>
                <w:delText>Ж</w:delText>
              </w:r>
              <w:r w:rsidR="003C0CF6" w:rsidRPr="00CE198A" w:rsidDel="008D4BAD">
                <w:rPr>
                  <w:sz w:val="28"/>
                  <w:szCs w:val="28"/>
                </w:rPr>
                <w:delText>урналирование</w:delText>
              </w:r>
              <w:r w:rsidR="00BD2102" w:rsidRPr="00CE198A" w:rsidDel="008D4BAD">
                <w:rPr>
                  <w:sz w:val="28"/>
                  <w:szCs w:val="28"/>
                </w:rPr>
                <w:delText xml:space="preserve"> изменений системных настроек и </w:delText>
              </w:r>
              <w:r w:rsidR="003C0CF6" w:rsidRPr="00CE198A" w:rsidDel="008D4BAD">
                <w:rPr>
                  <w:sz w:val="28"/>
                  <w:szCs w:val="28"/>
                </w:rPr>
                <w:delText>конфигурационных файлов;</w:delText>
              </w:r>
            </w:del>
          </w:p>
          <w:p w14:paraId="1D0611BE" w14:textId="0E1BB289" w:rsidR="003C0CF6" w:rsidRPr="00CE198A" w:rsidDel="008D4BAD" w:rsidRDefault="009C5711" w:rsidP="009C5711">
            <w:pPr>
              <w:pStyle w:val="SCf3"/>
              <w:rPr>
                <w:del w:id="2243" w:author="Constantine Smirnov" w:date="2023-06-07T03:10:00Z"/>
                <w:sz w:val="28"/>
                <w:szCs w:val="28"/>
              </w:rPr>
            </w:pPr>
            <w:del w:id="2244" w:author="Constantine Smirnov" w:date="2023-06-07T03:10:00Z">
              <w:r w:rsidRPr="00CE198A" w:rsidDel="008D4BAD">
                <w:rPr>
                  <w:sz w:val="28"/>
                  <w:szCs w:val="28"/>
                </w:rPr>
                <w:delText>К</w:delText>
              </w:r>
              <w:r w:rsidR="003C0CF6" w:rsidRPr="00CE198A" w:rsidDel="008D4BAD">
                <w:rPr>
                  <w:sz w:val="28"/>
                  <w:szCs w:val="28"/>
                </w:rPr>
                <w:delText>онт</w:delText>
              </w:r>
              <w:r w:rsidR="00751999" w:rsidRPr="00CE198A" w:rsidDel="008D4BAD">
                <w:rPr>
                  <w:sz w:val="28"/>
                  <w:szCs w:val="28"/>
                </w:rPr>
                <w:delText xml:space="preserve">роль корректности работы ОС и </w:delText>
              </w:r>
              <w:r w:rsidR="006863E4" w:rsidRPr="00CE198A" w:rsidDel="008D4BAD">
                <w:rPr>
                  <w:sz w:val="28"/>
                  <w:szCs w:val="28"/>
                </w:rPr>
                <w:delText>Подсистем</w:delText>
              </w:r>
              <w:r w:rsidR="00751999" w:rsidRPr="00CE198A" w:rsidDel="008D4BAD">
                <w:rPr>
                  <w:sz w:val="28"/>
                  <w:szCs w:val="28"/>
                </w:rPr>
                <w:delText>ы</w:delText>
              </w:r>
              <w:r w:rsidR="003C0CF6" w:rsidRPr="00CE198A" w:rsidDel="008D4BAD">
                <w:rPr>
                  <w:sz w:val="28"/>
                  <w:szCs w:val="28"/>
                </w:rPr>
                <w:delText>;</w:delText>
              </w:r>
            </w:del>
          </w:p>
          <w:p w14:paraId="0CE35F6C" w14:textId="33C229EB" w:rsidR="003C0CF6" w:rsidRPr="00CE198A" w:rsidDel="008D4BAD" w:rsidRDefault="009C5711" w:rsidP="009C5711">
            <w:pPr>
              <w:pStyle w:val="SCf3"/>
              <w:rPr>
                <w:del w:id="2245" w:author="Constantine Smirnov" w:date="2023-06-07T03:10:00Z"/>
                <w:color w:val="404040"/>
                <w:sz w:val="28"/>
                <w:szCs w:val="28"/>
              </w:rPr>
            </w:pPr>
            <w:del w:id="2246" w:author="Constantine Smirnov" w:date="2023-06-07T03:10:00Z">
              <w:r w:rsidRPr="00CE198A" w:rsidDel="008D4BAD">
                <w:rPr>
                  <w:sz w:val="28"/>
                  <w:szCs w:val="28"/>
                </w:rPr>
                <w:delText>К</w:delText>
              </w:r>
              <w:r w:rsidR="003C0CF6" w:rsidRPr="00CE198A" w:rsidDel="008D4BAD">
                <w:rPr>
                  <w:sz w:val="28"/>
                  <w:szCs w:val="28"/>
                </w:rPr>
                <w:delText xml:space="preserve">онтроль событий, свидетельствующих об отказах </w:delText>
              </w:r>
              <w:r w:rsidR="006863E4" w:rsidRPr="00CE198A" w:rsidDel="008D4BAD">
                <w:rPr>
                  <w:sz w:val="28"/>
                  <w:szCs w:val="28"/>
                </w:rPr>
                <w:delText>Подсистем</w:delText>
              </w:r>
              <w:r w:rsidR="00751999" w:rsidRPr="00CE198A" w:rsidDel="008D4BAD">
                <w:rPr>
                  <w:sz w:val="28"/>
                  <w:szCs w:val="28"/>
                </w:rPr>
                <w:delText>ы</w:delText>
              </w:r>
            </w:del>
          </w:p>
        </w:tc>
      </w:tr>
      <w:tr w:rsidR="003C0CF6" w:rsidRPr="00CE198A" w:rsidDel="008D4BAD" w14:paraId="6967A440" w14:textId="28D541E1" w:rsidTr="00B9334C">
        <w:trPr>
          <w:trHeight w:val="756"/>
          <w:del w:id="2247" w:author="Constantine Smirnov" w:date="2023-06-07T03:10:00Z"/>
        </w:trPr>
        <w:tc>
          <w:tcPr>
            <w:tcW w:w="543" w:type="dxa"/>
          </w:tcPr>
          <w:p w14:paraId="1BA3FFBD" w14:textId="2F277A0B" w:rsidR="003C0CF6" w:rsidRPr="00CE198A" w:rsidDel="008D4BAD" w:rsidRDefault="003C0CF6" w:rsidP="00A0433B">
            <w:pPr>
              <w:pStyle w:val="SC"/>
              <w:rPr>
                <w:del w:id="2248" w:author="Constantine Smirnov" w:date="2023-06-07T03:10:00Z"/>
                <w:sz w:val="28"/>
                <w:szCs w:val="28"/>
              </w:rPr>
            </w:pPr>
          </w:p>
        </w:tc>
        <w:tc>
          <w:tcPr>
            <w:tcW w:w="4106" w:type="dxa"/>
          </w:tcPr>
          <w:p w14:paraId="7D96BB1E" w14:textId="4D621D1F" w:rsidR="003C0CF6" w:rsidRPr="00CE198A" w:rsidDel="008D4BAD" w:rsidRDefault="003C0CF6" w:rsidP="008D4BAD">
            <w:pPr>
              <w:pStyle w:val="SC7"/>
              <w:rPr>
                <w:del w:id="2249" w:author="Constantine Smirnov" w:date="2023-06-07T03:10:00Z"/>
                <w:i/>
                <w:iCs/>
                <w:sz w:val="28"/>
                <w:szCs w:val="28"/>
              </w:rPr>
            </w:pPr>
            <w:del w:id="2250" w:author="Constantine Smirnov" w:date="2023-06-07T03:10:00Z">
              <w:r w:rsidRPr="00CE198A" w:rsidDel="008D4BAD">
                <w:rPr>
                  <w:sz w:val="28"/>
                  <w:szCs w:val="28"/>
                </w:rPr>
                <w:delText xml:space="preserve">Встроенные средства </w:delText>
              </w:r>
              <w:r w:rsidR="00421990" w:rsidRPr="00CE198A" w:rsidDel="008D4BAD">
                <w:rPr>
                  <w:sz w:val="28"/>
                  <w:szCs w:val="28"/>
                </w:rPr>
                <w:delText>структурных</w:delText>
              </w:r>
              <w:r w:rsidRPr="00CE198A" w:rsidDel="008D4BAD">
                <w:rPr>
                  <w:sz w:val="28"/>
                  <w:szCs w:val="28"/>
                </w:rPr>
                <w:delText xml:space="preserve"> </w:delText>
              </w:r>
              <w:r w:rsidR="00421990" w:rsidRPr="00CE198A" w:rsidDel="008D4BAD">
                <w:rPr>
                  <w:sz w:val="28"/>
                  <w:szCs w:val="28"/>
                </w:rPr>
                <w:delText>и функциональных подсистем</w:delText>
              </w:r>
            </w:del>
          </w:p>
        </w:tc>
        <w:tc>
          <w:tcPr>
            <w:tcW w:w="4921" w:type="dxa"/>
          </w:tcPr>
          <w:p w14:paraId="1A95565A" w14:textId="557E1387" w:rsidR="003C0CF6" w:rsidRPr="00CE198A" w:rsidDel="008D4BAD" w:rsidRDefault="003C0CF6" w:rsidP="009C5711">
            <w:pPr>
              <w:pStyle w:val="SCf3"/>
              <w:rPr>
                <w:del w:id="2251" w:author="Constantine Smirnov" w:date="2023-06-07T03:10:00Z"/>
                <w:sz w:val="28"/>
                <w:szCs w:val="28"/>
              </w:rPr>
            </w:pPr>
            <w:del w:id="2252" w:author="Constantine Smirnov" w:date="2023-06-07T03:10:00Z">
              <w:r w:rsidRPr="00CE198A" w:rsidDel="008D4BAD">
                <w:rPr>
                  <w:sz w:val="28"/>
                  <w:szCs w:val="28"/>
                </w:rPr>
                <w:delText xml:space="preserve">Аудит событий, возникающих в </w:delText>
              </w:r>
              <w:r w:rsidR="00421990" w:rsidRPr="00CE198A" w:rsidDel="008D4BAD">
                <w:rPr>
                  <w:sz w:val="28"/>
                  <w:szCs w:val="28"/>
                </w:rPr>
                <w:delText>подс</w:delText>
              </w:r>
              <w:r w:rsidRPr="00CE198A" w:rsidDel="008D4BAD">
                <w:rPr>
                  <w:sz w:val="28"/>
                  <w:szCs w:val="28"/>
                </w:rPr>
                <w:delText>истем</w:delText>
              </w:r>
              <w:r w:rsidR="00421990" w:rsidRPr="00CE198A" w:rsidDel="008D4BAD">
                <w:rPr>
                  <w:sz w:val="28"/>
                  <w:szCs w:val="28"/>
                </w:rPr>
                <w:delText>е</w:delText>
              </w:r>
              <w:r w:rsidRPr="00CE198A" w:rsidDel="008D4BAD">
                <w:rPr>
                  <w:sz w:val="28"/>
                  <w:szCs w:val="28"/>
                </w:rPr>
                <w:delText>;</w:delText>
              </w:r>
            </w:del>
          </w:p>
          <w:p w14:paraId="6E1E7643" w14:textId="59B8A45E" w:rsidR="00421990" w:rsidRPr="00CE198A" w:rsidDel="008D4BAD" w:rsidRDefault="00421990" w:rsidP="00421990">
            <w:pPr>
              <w:pStyle w:val="SCf3"/>
              <w:rPr>
                <w:del w:id="2253" w:author="Constantine Smirnov" w:date="2023-06-07T03:10:00Z"/>
                <w:sz w:val="28"/>
                <w:szCs w:val="28"/>
              </w:rPr>
            </w:pPr>
            <w:del w:id="2254" w:author="Constantine Smirnov" w:date="2023-06-07T03:10:00Z">
              <w:r w:rsidRPr="00CE198A" w:rsidDel="008D4BAD">
                <w:rPr>
                  <w:sz w:val="28"/>
                  <w:szCs w:val="28"/>
                </w:rPr>
                <w:delText>Диагностика и оптимизация базы данных подсистемы;</w:delText>
              </w:r>
            </w:del>
          </w:p>
          <w:p w14:paraId="21ABD1B1" w14:textId="13D69E04" w:rsidR="003C0CF6" w:rsidRPr="00CE198A" w:rsidDel="008D4BAD" w:rsidRDefault="009C5711" w:rsidP="009C5711">
            <w:pPr>
              <w:pStyle w:val="SCf3"/>
              <w:rPr>
                <w:del w:id="2255" w:author="Constantine Smirnov" w:date="2023-06-07T03:10:00Z"/>
                <w:sz w:val="28"/>
                <w:szCs w:val="28"/>
              </w:rPr>
            </w:pPr>
            <w:del w:id="2256" w:author="Constantine Smirnov" w:date="2023-06-07T03:10:00Z">
              <w:r w:rsidRPr="00CE198A" w:rsidDel="008D4BAD">
                <w:rPr>
                  <w:sz w:val="28"/>
                  <w:szCs w:val="28"/>
                </w:rPr>
                <w:delText>Т</w:delText>
              </w:r>
              <w:r w:rsidR="003C0CF6" w:rsidRPr="00CE198A" w:rsidDel="008D4BAD">
                <w:rPr>
                  <w:sz w:val="28"/>
                  <w:szCs w:val="28"/>
                </w:rPr>
                <w:delText xml:space="preserve">естирование </w:delText>
              </w:r>
              <w:r w:rsidR="00421990" w:rsidRPr="00CE198A" w:rsidDel="008D4BAD">
                <w:rPr>
                  <w:sz w:val="28"/>
                  <w:szCs w:val="28"/>
                </w:rPr>
                <w:delText>функционирования</w:delText>
              </w:r>
              <w:r w:rsidR="003C0CF6" w:rsidRPr="00CE198A" w:rsidDel="008D4BAD">
                <w:rPr>
                  <w:sz w:val="28"/>
                  <w:szCs w:val="28"/>
                </w:rPr>
                <w:delText xml:space="preserve"> </w:delText>
              </w:r>
              <w:bookmarkStart w:id="2257" w:name="OLE_LINK177"/>
              <w:bookmarkStart w:id="2258" w:name="OLE_LINK178"/>
              <w:bookmarkStart w:id="2259" w:name="OLE_LINK179"/>
              <w:r w:rsidR="00421990" w:rsidRPr="00CE198A" w:rsidDel="008D4BAD">
                <w:rPr>
                  <w:sz w:val="28"/>
                  <w:szCs w:val="28"/>
                </w:rPr>
                <w:delText>подс</w:delText>
              </w:r>
              <w:r w:rsidR="003C0CF6" w:rsidRPr="00CE198A" w:rsidDel="008D4BAD">
                <w:rPr>
                  <w:sz w:val="28"/>
                  <w:szCs w:val="28"/>
                </w:rPr>
                <w:delText>истемы</w:delText>
              </w:r>
              <w:bookmarkEnd w:id="2257"/>
              <w:bookmarkEnd w:id="2258"/>
              <w:bookmarkEnd w:id="2259"/>
              <w:r w:rsidR="003C0CF6" w:rsidRPr="00CE198A" w:rsidDel="008D4BAD">
                <w:rPr>
                  <w:sz w:val="28"/>
                  <w:szCs w:val="28"/>
                </w:rPr>
                <w:delText>;</w:delText>
              </w:r>
            </w:del>
          </w:p>
          <w:p w14:paraId="579835C3" w14:textId="545F529C" w:rsidR="003C0CF6" w:rsidRPr="00CE198A" w:rsidDel="008D4BAD" w:rsidRDefault="009C5711" w:rsidP="009C5711">
            <w:pPr>
              <w:pStyle w:val="SCf3"/>
              <w:rPr>
                <w:del w:id="2260" w:author="Constantine Smirnov" w:date="2023-06-07T03:10:00Z"/>
                <w:sz w:val="28"/>
                <w:szCs w:val="28"/>
              </w:rPr>
            </w:pPr>
            <w:del w:id="2261" w:author="Constantine Smirnov" w:date="2023-06-07T03:10:00Z">
              <w:r w:rsidRPr="00CE198A" w:rsidDel="008D4BAD">
                <w:rPr>
                  <w:sz w:val="28"/>
                  <w:szCs w:val="28"/>
                </w:rPr>
                <w:delText>Т</w:delText>
              </w:r>
              <w:r w:rsidR="00E018AF" w:rsidRPr="00CE198A" w:rsidDel="008D4BAD">
                <w:rPr>
                  <w:sz w:val="28"/>
                  <w:szCs w:val="28"/>
                </w:rPr>
                <w:delText xml:space="preserve">естирование настроек </w:delText>
              </w:r>
              <w:r w:rsidR="00421990" w:rsidRPr="00CE198A" w:rsidDel="008D4BAD">
                <w:rPr>
                  <w:sz w:val="28"/>
                  <w:szCs w:val="28"/>
                </w:rPr>
                <w:delText>подсистемы</w:delText>
              </w:r>
              <w:r w:rsidR="003C0CF6" w:rsidRPr="00CE198A" w:rsidDel="008D4BAD">
                <w:rPr>
                  <w:sz w:val="28"/>
                  <w:szCs w:val="28"/>
                </w:rPr>
                <w:delText>;</w:delText>
              </w:r>
            </w:del>
          </w:p>
          <w:p w14:paraId="0553581B" w14:textId="7236512E" w:rsidR="003C0CF6" w:rsidRPr="00CE198A" w:rsidDel="008D4BAD" w:rsidRDefault="009C5711" w:rsidP="00421990">
            <w:pPr>
              <w:pStyle w:val="SCf3"/>
              <w:rPr>
                <w:del w:id="2262" w:author="Constantine Smirnov" w:date="2023-06-07T03:10:00Z"/>
                <w:i/>
                <w:sz w:val="28"/>
                <w:szCs w:val="28"/>
              </w:rPr>
            </w:pPr>
            <w:del w:id="2263" w:author="Constantine Smirnov" w:date="2023-06-07T03:10:00Z">
              <w:r w:rsidRPr="00CE198A" w:rsidDel="008D4BAD">
                <w:rPr>
                  <w:sz w:val="28"/>
                  <w:szCs w:val="28"/>
                </w:rPr>
                <w:delText>Т</w:delText>
              </w:r>
              <w:r w:rsidR="003C0CF6" w:rsidRPr="00CE198A" w:rsidDel="008D4BAD">
                <w:rPr>
                  <w:sz w:val="28"/>
                  <w:szCs w:val="28"/>
                </w:rPr>
                <w:delText xml:space="preserve">естирование производительности </w:delText>
              </w:r>
              <w:r w:rsidR="00421990" w:rsidRPr="00CE198A" w:rsidDel="008D4BAD">
                <w:rPr>
                  <w:sz w:val="28"/>
                  <w:szCs w:val="28"/>
                </w:rPr>
                <w:delText>подсистемы</w:delText>
              </w:r>
            </w:del>
          </w:p>
        </w:tc>
      </w:tr>
      <w:tr w:rsidR="001C46D9" w:rsidRPr="00CE198A" w:rsidDel="008D4BAD" w14:paraId="23A045E2" w14:textId="20607655" w:rsidTr="00B9334C">
        <w:trPr>
          <w:trHeight w:val="756"/>
          <w:del w:id="2264" w:author="Constantine Smirnov" w:date="2023-06-07T03:10:00Z"/>
        </w:trPr>
        <w:tc>
          <w:tcPr>
            <w:tcW w:w="543" w:type="dxa"/>
          </w:tcPr>
          <w:p w14:paraId="4E24FF48" w14:textId="184D2B6F" w:rsidR="001C46D9" w:rsidRPr="00CE198A" w:rsidDel="008D4BAD" w:rsidRDefault="001C46D9" w:rsidP="00A0433B">
            <w:pPr>
              <w:pStyle w:val="SC"/>
              <w:rPr>
                <w:del w:id="2265" w:author="Constantine Smirnov" w:date="2023-06-07T03:10:00Z"/>
                <w:sz w:val="28"/>
                <w:szCs w:val="28"/>
              </w:rPr>
            </w:pPr>
          </w:p>
        </w:tc>
        <w:tc>
          <w:tcPr>
            <w:tcW w:w="4106" w:type="dxa"/>
          </w:tcPr>
          <w:p w14:paraId="7C625A53" w14:textId="72B003AB" w:rsidR="001C46D9" w:rsidRPr="00CE198A" w:rsidDel="008D4BAD" w:rsidRDefault="001C46D9" w:rsidP="008D4BAD">
            <w:pPr>
              <w:pStyle w:val="SC7"/>
              <w:rPr>
                <w:del w:id="2266" w:author="Constantine Smirnov" w:date="2023-06-07T03:10:00Z"/>
                <w:sz w:val="28"/>
                <w:szCs w:val="28"/>
              </w:rPr>
            </w:pPr>
            <w:del w:id="2267" w:author="Constantine Smirnov" w:date="2023-06-07T03:10:00Z">
              <w:r w:rsidRPr="00CE198A" w:rsidDel="008D4BAD">
                <w:rPr>
                  <w:sz w:val="28"/>
                  <w:szCs w:val="28"/>
                </w:rPr>
                <w:delText>Встроенные средства ОС Мобильных устройств</w:delText>
              </w:r>
            </w:del>
          </w:p>
        </w:tc>
        <w:tc>
          <w:tcPr>
            <w:tcW w:w="4921" w:type="dxa"/>
          </w:tcPr>
          <w:p w14:paraId="614F771C" w14:textId="66DB89B0" w:rsidR="001C46D9" w:rsidRPr="00CE198A" w:rsidDel="008D4BAD" w:rsidRDefault="001C46D9" w:rsidP="009C5711">
            <w:pPr>
              <w:pStyle w:val="SCf3"/>
              <w:rPr>
                <w:del w:id="2268" w:author="Constantine Smirnov" w:date="2023-06-07T03:10:00Z"/>
                <w:sz w:val="28"/>
                <w:szCs w:val="28"/>
              </w:rPr>
            </w:pPr>
            <w:del w:id="2269" w:author="Constantine Smirnov" w:date="2023-06-07T03:10:00Z">
              <w:r w:rsidRPr="00CE198A" w:rsidDel="008D4BAD">
                <w:rPr>
                  <w:sz w:val="28"/>
                  <w:szCs w:val="28"/>
                </w:rPr>
                <w:delText>Журналирование событий аварийной остановки Мобильного приложения</w:delText>
              </w:r>
            </w:del>
          </w:p>
          <w:p w14:paraId="643014F1" w14:textId="78278D31" w:rsidR="001C46D9" w:rsidRPr="00CE198A" w:rsidDel="008D4BAD" w:rsidRDefault="001C46D9" w:rsidP="009C5711">
            <w:pPr>
              <w:pStyle w:val="SCf3"/>
              <w:rPr>
                <w:del w:id="2270" w:author="Constantine Smirnov" w:date="2023-06-07T03:10:00Z"/>
                <w:sz w:val="28"/>
                <w:szCs w:val="28"/>
              </w:rPr>
            </w:pPr>
            <w:del w:id="2271" w:author="Constantine Smirnov" w:date="2023-06-07T03:10:00Z">
              <w:r w:rsidRPr="00CE198A" w:rsidDel="008D4BAD">
                <w:rPr>
                  <w:sz w:val="28"/>
                  <w:szCs w:val="28"/>
                </w:rPr>
                <w:delText xml:space="preserve">Отправка </w:delText>
              </w:r>
              <w:r w:rsidR="00A72803" w:rsidRPr="00CE198A" w:rsidDel="008D4BAD">
                <w:rPr>
                  <w:sz w:val="28"/>
                  <w:szCs w:val="28"/>
                </w:rPr>
                <w:delText>отчётов</w:delText>
              </w:r>
              <w:r w:rsidRPr="00CE198A" w:rsidDel="008D4BAD">
                <w:rPr>
                  <w:sz w:val="28"/>
                  <w:szCs w:val="28"/>
                </w:rPr>
                <w:delText xml:space="preserve"> об аварийной остановке приложения</w:delText>
              </w:r>
            </w:del>
          </w:p>
        </w:tc>
      </w:tr>
    </w:tbl>
    <w:p w14:paraId="6D2E49F6" w14:textId="0C13E190" w:rsidR="003C0CF6" w:rsidRPr="00CE198A" w:rsidRDefault="003C0CF6" w:rsidP="003C0CF6">
      <w:pPr>
        <w:pStyle w:val="4"/>
        <w:keepLines w:val="0"/>
        <w:tabs>
          <w:tab w:val="clear" w:pos="862"/>
          <w:tab w:val="left" w:pos="851"/>
        </w:tabs>
        <w:ind w:left="864" w:hanging="864"/>
        <w:rPr>
          <w:rFonts w:ascii="Times New Roman" w:hAnsi="Times New Roman" w:cs="Times New Roman"/>
          <w:sz w:val="28"/>
          <w:szCs w:val="28"/>
        </w:rPr>
      </w:pPr>
      <w:r w:rsidRPr="00CE198A">
        <w:rPr>
          <w:rFonts w:ascii="Times New Roman" w:hAnsi="Times New Roman" w:cs="Times New Roman"/>
          <w:sz w:val="28"/>
          <w:szCs w:val="28"/>
        </w:rPr>
        <w:t xml:space="preserve">Перспективы развития, модернизации </w:t>
      </w:r>
      <w:r w:rsidR="006863E4" w:rsidRPr="00CE198A">
        <w:rPr>
          <w:rFonts w:ascii="Times New Roman" w:hAnsi="Times New Roman" w:cs="Times New Roman"/>
          <w:sz w:val="28"/>
          <w:szCs w:val="28"/>
        </w:rPr>
        <w:t>Подсистем</w:t>
      </w:r>
      <w:r w:rsidRPr="00CE198A">
        <w:rPr>
          <w:rFonts w:ascii="Times New Roman" w:hAnsi="Times New Roman" w:cs="Times New Roman"/>
          <w:sz w:val="28"/>
          <w:szCs w:val="28"/>
        </w:rPr>
        <w:t>ы</w:t>
      </w:r>
    </w:p>
    <w:p w14:paraId="23D84486" w14:textId="6F1C6CDB" w:rsidR="009926FB" w:rsidRPr="00CE198A" w:rsidRDefault="006863E4" w:rsidP="009926FB">
      <w:pPr>
        <w:rPr>
          <w:sz w:val="28"/>
          <w:szCs w:val="28"/>
        </w:rPr>
      </w:pPr>
      <w:r w:rsidRPr="00CE198A">
        <w:rPr>
          <w:sz w:val="28"/>
          <w:szCs w:val="28"/>
        </w:rPr>
        <w:t>Подсистем</w:t>
      </w:r>
      <w:r w:rsidR="009926FB" w:rsidRPr="00CE198A">
        <w:rPr>
          <w:sz w:val="28"/>
          <w:szCs w:val="28"/>
        </w:rPr>
        <w:t xml:space="preserve">а должна </w:t>
      </w:r>
      <w:r w:rsidR="00830406" w:rsidRPr="00CE198A">
        <w:rPr>
          <w:sz w:val="28"/>
          <w:szCs w:val="28"/>
        </w:rPr>
        <w:t xml:space="preserve">поддерживать </w:t>
      </w:r>
      <w:r w:rsidR="009926FB" w:rsidRPr="00CE198A">
        <w:rPr>
          <w:sz w:val="28"/>
          <w:szCs w:val="28"/>
        </w:rPr>
        <w:t xml:space="preserve">возможность дальнейшей модификации и модернизации комплекса технических средств, интеграции с </w:t>
      </w:r>
      <w:r w:rsidR="005C2B98" w:rsidRPr="00CE198A">
        <w:rPr>
          <w:sz w:val="28"/>
          <w:szCs w:val="28"/>
        </w:rPr>
        <w:t xml:space="preserve">новыми смежными </w:t>
      </w:r>
      <w:r w:rsidR="009926FB" w:rsidRPr="00CE198A">
        <w:rPr>
          <w:sz w:val="28"/>
          <w:szCs w:val="28"/>
        </w:rPr>
        <w:t>системами</w:t>
      </w:r>
      <w:del w:id="2272" w:author="Constantine Smirnov" w:date="2023-06-07T03:10:00Z">
        <w:r w:rsidR="009926FB" w:rsidRPr="00CE198A" w:rsidDel="0015784D">
          <w:rPr>
            <w:sz w:val="28"/>
            <w:szCs w:val="28"/>
          </w:rPr>
          <w:delText>, в том числе путём реализации интерфейсов интеграции с ИС</w:delText>
        </w:r>
      </w:del>
      <w:r w:rsidR="009926FB" w:rsidRPr="00CE198A">
        <w:rPr>
          <w:sz w:val="28"/>
          <w:szCs w:val="28"/>
        </w:rPr>
        <w:t>.</w:t>
      </w:r>
    </w:p>
    <w:p w14:paraId="3AC9A0B9" w14:textId="0BDE9FD6" w:rsidR="00CE2AC5" w:rsidRPr="00CE198A" w:rsidRDefault="00CE2AC5" w:rsidP="00CE2AC5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2273" w:name="OLE_LINK187"/>
      <w:bookmarkEnd w:id="1990"/>
      <w:r w:rsidRPr="00CE198A">
        <w:rPr>
          <w:rFonts w:ascii="Times New Roman" w:hAnsi="Times New Roman" w:cs="Times New Roman"/>
          <w:sz w:val="28"/>
          <w:szCs w:val="28"/>
        </w:rPr>
        <w:t>Требования к числен</w:t>
      </w:r>
      <w:r w:rsidR="006E4196" w:rsidRPr="00CE198A">
        <w:rPr>
          <w:rFonts w:ascii="Times New Roman" w:hAnsi="Times New Roman" w:cs="Times New Roman"/>
          <w:sz w:val="28"/>
          <w:szCs w:val="28"/>
        </w:rPr>
        <w:t xml:space="preserve">ности и квалификации </w:t>
      </w:r>
      <w:bookmarkEnd w:id="2273"/>
      <w:r w:rsidR="006E4196" w:rsidRPr="00CE198A">
        <w:rPr>
          <w:rFonts w:ascii="Times New Roman" w:hAnsi="Times New Roman" w:cs="Times New Roman"/>
          <w:sz w:val="28"/>
          <w:szCs w:val="28"/>
        </w:rPr>
        <w:t xml:space="preserve">персонала </w:t>
      </w:r>
      <w:r w:rsidR="003B226D" w:rsidRPr="00CE198A">
        <w:rPr>
          <w:rFonts w:ascii="Times New Roman" w:hAnsi="Times New Roman" w:cs="Times New Roman"/>
          <w:sz w:val="28"/>
          <w:szCs w:val="28"/>
        </w:rPr>
        <w:t xml:space="preserve">Подсистемы </w:t>
      </w:r>
      <w:r w:rsidRPr="00CE198A">
        <w:rPr>
          <w:rFonts w:ascii="Times New Roman" w:hAnsi="Times New Roman" w:cs="Times New Roman"/>
          <w:sz w:val="28"/>
          <w:szCs w:val="28"/>
        </w:rPr>
        <w:t>и режиму его работы</w:t>
      </w:r>
    </w:p>
    <w:p w14:paraId="64279D17" w14:textId="76A683B8" w:rsidR="0083159F" w:rsidRPr="00CE198A" w:rsidRDefault="0083159F" w:rsidP="0083159F">
      <w:pPr>
        <w:pStyle w:val="4"/>
        <w:keepLines w:val="0"/>
        <w:tabs>
          <w:tab w:val="clear" w:pos="862"/>
          <w:tab w:val="left" w:pos="851"/>
        </w:tabs>
        <w:ind w:left="864" w:hanging="864"/>
        <w:rPr>
          <w:rFonts w:ascii="Times New Roman" w:hAnsi="Times New Roman" w:cs="Times New Roman"/>
          <w:sz w:val="28"/>
          <w:szCs w:val="28"/>
        </w:rPr>
      </w:pPr>
      <w:r w:rsidRPr="00CE198A">
        <w:rPr>
          <w:rFonts w:ascii="Times New Roman" w:hAnsi="Times New Roman" w:cs="Times New Roman"/>
          <w:sz w:val="28"/>
          <w:szCs w:val="28"/>
        </w:rPr>
        <w:t xml:space="preserve">Требования </w:t>
      </w:r>
      <w:bookmarkStart w:id="2274" w:name="OLE_LINK201"/>
      <w:bookmarkStart w:id="2275" w:name="OLE_LINK202"/>
      <w:bookmarkStart w:id="2276" w:name="OLE_LINK203"/>
      <w:r w:rsidRPr="00CE198A">
        <w:rPr>
          <w:rFonts w:ascii="Times New Roman" w:hAnsi="Times New Roman" w:cs="Times New Roman"/>
          <w:sz w:val="28"/>
          <w:szCs w:val="28"/>
        </w:rPr>
        <w:t xml:space="preserve">к численности персонала (пользователей) </w:t>
      </w:r>
      <w:bookmarkEnd w:id="2274"/>
      <w:bookmarkEnd w:id="2275"/>
      <w:bookmarkEnd w:id="2276"/>
      <w:r w:rsidR="003B226D" w:rsidRPr="00CE198A">
        <w:rPr>
          <w:rFonts w:ascii="Times New Roman" w:hAnsi="Times New Roman" w:cs="Times New Roman"/>
          <w:sz w:val="28"/>
          <w:szCs w:val="28"/>
        </w:rPr>
        <w:t>Подсистемы</w:t>
      </w:r>
    </w:p>
    <w:p w14:paraId="2B614F6D" w14:textId="1FE67C99" w:rsidR="00654719" w:rsidRPr="00CE198A" w:rsidRDefault="006863E4" w:rsidP="00893669">
      <w:pPr>
        <w:rPr>
          <w:sz w:val="28"/>
          <w:szCs w:val="28"/>
        </w:rPr>
      </w:pPr>
      <w:bookmarkStart w:id="2277" w:name="OLE_LINK211"/>
      <w:bookmarkStart w:id="2278" w:name="OLE_LINK212"/>
      <w:r w:rsidRPr="00CE198A">
        <w:rPr>
          <w:sz w:val="28"/>
          <w:szCs w:val="28"/>
        </w:rPr>
        <w:t>Общее</w:t>
      </w:r>
      <w:r w:rsidR="00654719" w:rsidRPr="00CE198A">
        <w:rPr>
          <w:sz w:val="28"/>
          <w:szCs w:val="28"/>
        </w:rPr>
        <w:t xml:space="preserve"> количество Пользователей </w:t>
      </w:r>
      <w:r w:rsidRPr="00CE198A">
        <w:rPr>
          <w:sz w:val="28"/>
          <w:szCs w:val="28"/>
        </w:rPr>
        <w:t xml:space="preserve">в Онлайн-режиме приведено в таблице </w:t>
      </w:r>
      <w:r w:rsidRPr="00CE198A">
        <w:rPr>
          <w:sz w:val="28"/>
          <w:szCs w:val="28"/>
        </w:rPr>
        <w:fldChar w:fldCharType="begin"/>
      </w:r>
      <w:r w:rsidRPr="00CE198A">
        <w:rPr>
          <w:sz w:val="28"/>
          <w:szCs w:val="28"/>
        </w:rPr>
        <w:instrText xml:space="preserve"> REF _Ref445394910 \h </w:instrText>
      </w:r>
      <w:r w:rsidRPr="00CE198A">
        <w:rPr>
          <w:sz w:val="28"/>
          <w:szCs w:val="28"/>
        </w:rPr>
      </w:r>
      <w:r w:rsidR="00CE198A" w:rsidRPr="00CE198A">
        <w:rPr>
          <w:sz w:val="28"/>
          <w:szCs w:val="28"/>
        </w:rPr>
        <w:instrText xml:space="preserve"> \* MERGEFORMAT </w:instrText>
      </w:r>
      <w:r w:rsidRPr="00CE198A">
        <w:rPr>
          <w:sz w:val="28"/>
          <w:szCs w:val="28"/>
        </w:rPr>
        <w:fldChar w:fldCharType="separate"/>
      </w:r>
      <w:r w:rsidR="00F07635" w:rsidRPr="00CE198A">
        <w:rPr>
          <w:noProof/>
          <w:sz w:val="28"/>
          <w:szCs w:val="28"/>
        </w:rPr>
        <w:t>13</w:t>
      </w:r>
      <w:r w:rsidRPr="00CE198A">
        <w:rPr>
          <w:sz w:val="28"/>
          <w:szCs w:val="28"/>
        </w:rPr>
        <w:fldChar w:fldCharType="end"/>
      </w:r>
      <w:r w:rsidRPr="00CE198A">
        <w:rPr>
          <w:sz w:val="28"/>
          <w:szCs w:val="28"/>
        </w:rPr>
        <w:t>.</w:t>
      </w:r>
    </w:p>
    <w:bookmarkEnd w:id="2277"/>
    <w:bookmarkEnd w:id="2278"/>
    <w:p w14:paraId="4F30D061" w14:textId="6846CFD3" w:rsidR="0083159F" w:rsidRPr="00CE198A" w:rsidRDefault="006863E4" w:rsidP="0083159F">
      <w:pPr>
        <w:pStyle w:val="SC3"/>
        <w:rPr>
          <w:sz w:val="28"/>
          <w:szCs w:val="28"/>
        </w:rPr>
      </w:pPr>
      <w:r w:rsidRPr="00CE198A">
        <w:rPr>
          <w:sz w:val="28"/>
          <w:szCs w:val="28"/>
        </w:rPr>
        <w:t xml:space="preserve"> </w:t>
      </w:r>
      <w:r w:rsidR="0083159F" w:rsidRPr="00CE198A">
        <w:rPr>
          <w:sz w:val="28"/>
          <w:szCs w:val="28"/>
        </w:rPr>
        <w:t>Состав ролей</w:t>
      </w:r>
      <w:r w:rsidR="004A6FA9" w:rsidRPr="00CE198A">
        <w:rPr>
          <w:sz w:val="28"/>
          <w:szCs w:val="28"/>
        </w:rPr>
        <w:t xml:space="preserve"> </w:t>
      </w:r>
      <w:bookmarkStart w:id="2279" w:name="OLE_LINK206"/>
      <w:bookmarkStart w:id="2280" w:name="OLE_LINK207"/>
      <w:bookmarkStart w:id="2281" w:name="OLE_LINK208"/>
      <w:r w:rsidR="004A6FA9" w:rsidRPr="00CE198A">
        <w:rPr>
          <w:sz w:val="28"/>
          <w:szCs w:val="28"/>
        </w:rPr>
        <w:t>обслуживающего персонала</w:t>
      </w:r>
      <w:bookmarkEnd w:id="2279"/>
      <w:bookmarkEnd w:id="2280"/>
      <w:bookmarkEnd w:id="2281"/>
      <w:r w:rsidR="0083159F" w:rsidRPr="00CE198A">
        <w:rPr>
          <w:sz w:val="28"/>
          <w:szCs w:val="28"/>
        </w:rPr>
        <w:t xml:space="preserve">, предусматриваемых в </w:t>
      </w:r>
      <w:r w:rsidR="003B226D" w:rsidRPr="00CE198A">
        <w:rPr>
          <w:sz w:val="28"/>
          <w:szCs w:val="28"/>
        </w:rPr>
        <w:t>Подс</w:t>
      </w:r>
      <w:r w:rsidR="0083159F" w:rsidRPr="00CE198A">
        <w:rPr>
          <w:sz w:val="28"/>
          <w:szCs w:val="28"/>
        </w:rPr>
        <w:t xml:space="preserve">истеме, с описанием предоставляемых прав представлен в таблице </w:t>
      </w:r>
      <w:r w:rsidR="0083159F" w:rsidRPr="00CE198A">
        <w:rPr>
          <w:sz w:val="28"/>
          <w:szCs w:val="28"/>
        </w:rPr>
        <w:fldChar w:fldCharType="begin"/>
      </w:r>
      <w:r w:rsidR="0083159F" w:rsidRPr="00CE198A">
        <w:rPr>
          <w:sz w:val="28"/>
          <w:szCs w:val="28"/>
        </w:rPr>
        <w:instrText xml:space="preserve"> REF _Ref445392396 \h </w:instrText>
      </w:r>
      <w:r w:rsidR="0083159F" w:rsidRPr="00CE198A">
        <w:rPr>
          <w:sz w:val="28"/>
          <w:szCs w:val="28"/>
        </w:rPr>
      </w:r>
      <w:r w:rsidR="00CE198A" w:rsidRPr="00CE198A">
        <w:rPr>
          <w:sz w:val="28"/>
          <w:szCs w:val="28"/>
        </w:rPr>
        <w:instrText xml:space="preserve"> \* MERGEFORMAT </w:instrText>
      </w:r>
      <w:r w:rsidR="0083159F" w:rsidRPr="00CE198A">
        <w:rPr>
          <w:sz w:val="28"/>
          <w:szCs w:val="28"/>
        </w:rPr>
        <w:fldChar w:fldCharType="separate"/>
      </w:r>
      <w:r w:rsidR="00000331" w:rsidRPr="00CE198A">
        <w:rPr>
          <w:noProof/>
          <w:sz w:val="28"/>
          <w:szCs w:val="28"/>
        </w:rPr>
        <w:t>11</w:t>
      </w:r>
      <w:r w:rsidR="0083159F" w:rsidRPr="00CE198A">
        <w:rPr>
          <w:sz w:val="28"/>
          <w:szCs w:val="28"/>
        </w:rPr>
        <w:fldChar w:fldCharType="end"/>
      </w:r>
      <w:r w:rsidR="0083159F" w:rsidRPr="00CE198A">
        <w:rPr>
          <w:sz w:val="28"/>
          <w:szCs w:val="28"/>
        </w:rPr>
        <w:t>.</w:t>
      </w:r>
    </w:p>
    <w:p w14:paraId="1EB6F387" w14:textId="31688A49" w:rsidR="0083159F" w:rsidRPr="00CE198A" w:rsidRDefault="0083159F" w:rsidP="00A3472B">
      <w:pPr>
        <w:pStyle w:val="af"/>
        <w:rPr>
          <w:rFonts w:ascii="Times New Roman" w:hAnsi="Times New Roman" w:cs="Times New Roman"/>
          <w:sz w:val="28"/>
          <w:szCs w:val="28"/>
        </w:rPr>
      </w:pPr>
      <w:bookmarkStart w:id="2282" w:name="_Toc447141674"/>
      <w:bookmarkStart w:id="2283" w:name="_Toc479788759"/>
      <w:bookmarkStart w:id="2284" w:name="_Toc481488956"/>
      <w:bookmarkStart w:id="2285" w:name="_Toc481489513"/>
      <w:r w:rsidRPr="00CE198A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begin"/>
      </w:r>
      <w:r w:rsidR="00000000" w:rsidRPr="00CE198A">
        <w:rPr>
          <w:rFonts w:ascii="Times New Roman" w:hAnsi="Times New Roman" w:cs="Times New Roman"/>
          <w:sz w:val="28"/>
          <w:szCs w:val="28"/>
        </w:rPr>
        <w:instrText xml:space="preserve"> SEQ Таблица \* ARABIC </w:instrTex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2286" w:name="_Ref445392396"/>
      <w:r w:rsidR="00000331" w:rsidRPr="00CE198A">
        <w:rPr>
          <w:rFonts w:ascii="Times New Roman" w:hAnsi="Times New Roman" w:cs="Times New Roman"/>
          <w:noProof/>
          <w:sz w:val="28"/>
          <w:szCs w:val="28"/>
        </w:rPr>
        <w:t>11</w:t>
      </w:r>
      <w:bookmarkEnd w:id="2286"/>
      <w:r w:rsidR="00000000" w:rsidRPr="00CE198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CE198A">
        <w:rPr>
          <w:rFonts w:ascii="Times New Roman" w:hAnsi="Times New Roman" w:cs="Times New Roman"/>
          <w:noProof/>
          <w:sz w:val="28"/>
          <w:szCs w:val="28"/>
        </w:rPr>
        <w:br/>
      </w:r>
      <w:r w:rsidRPr="00CE198A">
        <w:rPr>
          <w:rFonts w:ascii="Times New Roman" w:hAnsi="Times New Roman" w:cs="Times New Roman"/>
          <w:sz w:val="28"/>
          <w:szCs w:val="28"/>
        </w:rPr>
        <w:t xml:space="preserve">Роли </w:t>
      </w:r>
      <w:r w:rsidR="005236E2" w:rsidRPr="00CE198A">
        <w:rPr>
          <w:rFonts w:ascii="Times New Roman" w:hAnsi="Times New Roman" w:cs="Times New Roman"/>
          <w:sz w:val="28"/>
          <w:szCs w:val="28"/>
        </w:rPr>
        <w:t xml:space="preserve">обслуживающего </w:t>
      </w:r>
      <w:r w:rsidR="005236E2" w:rsidRPr="00CE198A">
        <w:rPr>
          <w:rFonts w:ascii="Times New Roman" w:hAnsi="Times New Roman" w:cs="Times New Roman"/>
          <w:noProof/>
          <w:snapToGrid w:val="0"/>
          <w:sz w:val="28"/>
          <w:szCs w:val="28"/>
        </w:rPr>
        <w:t>персонала</w:t>
      </w:r>
      <w:r w:rsidRPr="00CE198A">
        <w:rPr>
          <w:rFonts w:ascii="Times New Roman" w:hAnsi="Times New Roman" w:cs="Times New Roman"/>
          <w:sz w:val="28"/>
          <w:szCs w:val="28"/>
        </w:rPr>
        <w:t xml:space="preserve">, предусматриваемые в </w:t>
      </w:r>
      <w:r w:rsidR="003B226D" w:rsidRPr="00CE198A">
        <w:rPr>
          <w:rFonts w:ascii="Times New Roman" w:hAnsi="Times New Roman" w:cs="Times New Roman"/>
          <w:sz w:val="28"/>
          <w:szCs w:val="28"/>
        </w:rPr>
        <w:t>Подс</w:t>
      </w:r>
      <w:r w:rsidRPr="00CE198A">
        <w:rPr>
          <w:rFonts w:ascii="Times New Roman" w:hAnsi="Times New Roman" w:cs="Times New Roman"/>
          <w:sz w:val="28"/>
          <w:szCs w:val="28"/>
        </w:rPr>
        <w:t>истеме</w:t>
      </w:r>
      <w:bookmarkEnd w:id="2282"/>
      <w:bookmarkEnd w:id="2283"/>
      <w:bookmarkEnd w:id="2284"/>
      <w:bookmarkEnd w:id="2285"/>
    </w:p>
    <w:tbl>
      <w:tblPr>
        <w:tblStyle w:val="SC9"/>
        <w:tblW w:w="5000" w:type="pct"/>
        <w:tblLook w:val="0020" w:firstRow="1" w:lastRow="0" w:firstColumn="0" w:lastColumn="0" w:noHBand="0" w:noVBand="0"/>
      </w:tblPr>
      <w:tblGrid>
        <w:gridCol w:w="544"/>
        <w:gridCol w:w="3565"/>
        <w:gridCol w:w="5461"/>
      </w:tblGrid>
      <w:tr w:rsidR="0083159F" w:rsidRPr="00CE198A" w14:paraId="43C5BA1C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44" w:type="dxa"/>
          </w:tcPr>
          <w:p w14:paraId="6BA95729" w14:textId="77777777" w:rsidR="0083159F" w:rsidRPr="00CE198A" w:rsidRDefault="0083159F" w:rsidP="00A0433B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№</w:t>
            </w:r>
          </w:p>
        </w:tc>
        <w:tc>
          <w:tcPr>
            <w:tcW w:w="3565" w:type="dxa"/>
          </w:tcPr>
          <w:p w14:paraId="5A81A6EB" w14:textId="0217A31C" w:rsidR="0083159F" w:rsidRPr="00CE198A" w:rsidRDefault="0083159F" w:rsidP="00A0433B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eastAsia="MS Mincho" w:hAnsi="Times New Roman"/>
                <w:sz w:val="28"/>
                <w:szCs w:val="28"/>
              </w:rPr>
              <w:t>Роль пользователя</w:t>
            </w:r>
          </w:p>
        </w:tc>
        <w:tc>
          <w:tcPr>
            <w:tcW w:w="5461" w:type="dxa"/>
          </w:tcPr>
          <w:p w14:paraId="3AED7C48" w14:textId="77777777" w:rsidR="0083159F" w:rsidRPr="00CE198A" w:rsidRDefault="0083159F" w:rsidP="00A0433B">
            <w:pPr>
              <w:pStyle w:val="SC8"/>
              <w:rPr>
                <w:rFonts w:ascii="Times New Roman" w:eastAsia="Calibri" w:hAnsi="Times New Roman"/>
                <w:i/>
                <w:noProof/>
                <w:sz w:val="28"/>
                <w:szCs w:val="28"/>
              </w:rPr>
            </w:pPr>
            <w:r w:rsidRPr="00CE198A">
              <w:rPr>
                <w:rFonts w:ascii="Times New Roman" w:eastAsia="MS Mincho" w:hAnsi="Times New Roman"/>
                <w:sz w:val="28"/>
                <w:szCs w:val="28"/>
              </w:rPr>
              <w:t>ФУНКЦИОНАЛЬНЫЕ ОБЯЗАННОСТИ</w:t>
            </w:r>
          </w:p>
        </w:tc>
      </w:tr>
      <w:tr w:rsidR="0083159F" w:rsidRPr="00CE198A" w14:paraId="64BA29C5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44" w:type="dxa"/>
          </w:tcPr>
          <w:p w14:paraId="1381A9DA" w14:textId="77777777" w:rsidR="0083159F" w:rsidRPr="00CE198A" w:rsidRDefault="0083159F" w:rsidP="00A0433B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1</w:t>
            </w:r>
          </w:p>
        </w:tc>
        <w:tc>
          <w:tcPr>
            <w:tcW w:w="3565" w:type="dxa"/>
          </w:tcPr>
          <w:p w14:paraId="705DD653" w14:textId="77777777" w:rsidR="0083159F" w:rsidRPr="00CE198A" w:rsidRDefault="0083159F" w:rsidP="00A0433B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2</w:t>
            </w:r>
          </w:p>
        </w:tc>
        <w:tc>
          <w:tcPr>
            <w:tcW w:w="5461" w:type="dxa"/>
          </w:tcPr>
          <w:p w14:paraId="5AF42EF4" w14:textId="77777777" w:rsidR="0083159F" w:rsidRPr="00CE198A" w:rsidRDefault="0083159F" w:rsidP="00A0433B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3</w:t>
            </w:r>
          </w:p>
        </w:tc>
      </w:tr>
      <w:tr w:rsidR="008B51E2" w:rsidRPr="00CE198A" w14:paraId="4F4348B6" w14:textId="77777777" w:rsidTr="00B9334C">
        <w:trPr>
          <w:trHeight w:val="65"/>
        </w:trPr>
        <w:tc>
          <w:tcPr>
            <w:tcW w:w="544" w:type="dxa"/>
          </w:tcPr>
          <w:p w14:paraId="54E15051" w14:textId="77777777" w:rsidR="008B51E2" w:rsidRPr="00CE198A" w:rsidRDefault="008B51E2" w:rsidP="00B9334C">
            <w:pPr>
              <w:pStyle w:val="SC"/>
              <w:numPr>
                <w:ilvl w:val="0"/>
                <w:numId w:val="116"/>
              </w:numPr>
              <w:rPr>
                <w:noProof/>
                <w:snapToGrid w:val="0"/>
                <w:sz w:val="28"/>
                <w:szCs w:val="28"/>
              </w:rPr>
            </w:pPr>
          </w:p>
        </w:tc>
        <w:tc>
          <w:tcPr>
            <w:tcW w:w="3565" w:type="dxa"/>
          </w:tcPr>
          <w:p w14:paraId="62D326E3" w14:textId="77777777" w:rsidR="008B51E2" w:rsidRPr="00CE198A" w:rsidRDefault="008B51E2" w:rsidP="00810A19">
            <w:pPr>
              <w:pStyle w:val="SC7"/>
              <w:rPr>
                <w:sz w:val="28"/>
                <w:szCs w:val="28"/>
              </w:rPr>
            </w:pPr>
            <w:r w:rsidRPr="00CE198A">
              <w:rPr>
                <w:sz w:val="28"/>
                <w:szCs w:val="28"/>
              </w:rPr>
              <w:t>Администратор приложений</w:t>
            </w:r>
          </w:p>
        </w:tc>
        <w:tc>
          <w:tcPr>
            <w:tcW w:w="5461" w:type="dxa"/>
          </w:tcPr>
          <w:p w14:paraId="5987CF25" w14:textId="17A177CE" w:rsidR="008B51E2" w:rsidRPr="00CE198A" w:rsidDel="00845209" w:rsidRDefault="008B51E2" w:rsidP="00845209">
            <w:pPr>
              <w:pStyle w:val="SCf3"/>
              <w:numPr>
                <w:ilvl w:val="0"/>
                <w:numId w:val="0"/>
              </w:numPr>
              <w:ind w:left="644"/>
              <w:rPr>
                <w:del w:id="2287" w:author="Constantine Smirnov" w:date="2023-06-07T03:11:00Z"/>
                <w:sz w:val="28"/>
                <w:szCs w:val="28"/>
              </w:rPr>
            </w:pPr>
            <w:del w:id="2288" w:author="Constantine Smirnov" w:date="2023-06-07T03:11:00Z">
              <w:r w:rsidRPr="00CE198A" w:rsidDel="00845209">
                <w:rPr>
                  <w:sz w:val="28"/>
                  <w:szCs w:val="28"/>
                </w:rPr>
                <w:delText>Настройка и мониторинг работоспособности</w:delText>
              </w:r>
            </w:del>
            <w:r w:rsidRPr="00CE198A">
              <w:rPr>
                <w:sz w:val="28"/>
                <w:szCs w:val="28"/>
              </w:rPr>
              <w:t xml:space="preserve"> </w:t>
            </w:r>
            <w:bookmarkStart w:id="2289" w:name="OLE_LINK184"/>
            <w:bookmarkStart w:id="2290" w:name="OLE_LINK185"/>
            <w:bookmarkStart w:id="2291" w:name="OLE_LINK186"/>
            <w:del w:id="2292" w:author="Constantine Smirnov" w:date="2023-06-07T03:11:00Z">
              <w:r w:rsidRPr="00CE198A" w:rsidDel="00845209">
                <w:rPr>
                  <w:sz w:val="28"/>
                  <w:szCs w:val="28"/>
                </w:rPr>
                <w:delText>структурных и функциональных подсистем</w:delText>
              </w:r>
              <w:bookmarkEnd w:id="2289"/>
              <w:bookmarkEnd w:id="2290"/>
              <w:bookmarkEnd w:id="2291"/>
              <w:r w:rsidRPr="00CE198A" w:rsidDel="00845209">
                <w:rPr>
                  <w:sz w:val="28"/>
                  <w:szCs w:val="28"/>
                </w:rPr>
                <w:delText>;</w:delText>
              </w:r>
            </w:del>
          </w:p>
          <w:p w14:paraId="2DA8C347" w14:textId="725A1BE8" w:rsidR="008B51E2" w:rsidRPr="00CE198A" w:rsidDel="00845209" w:rsidRDefault="008B51E2" w:rsidP="00845209">
            <w:pPr>
              <w:pStyle w:val="SCf3"/>
              <w:numPr>
                <w:ilvl w:val="0"/>
                <w:numId w:val="0"/>
              </w:numPr>
              <w:ind w:left="644"/>
              <w:rPr>
                <w:del w:id="2293" w:author="Constantine Smirnov" w:date="2023-06-07T03:11:00Z"/>
                <w:sz w:val="28"/>
                <w:szCs w:val="28"/>
              </w:rPr>
            </w:pPr>
            <w:del w:id="2294" w:author="Constantine Smirnov" w:date="2023-06-07T03:11:00Z">
              <w:r w:rsidRPr="00CE198A" w:rsidDel="00845209">
                <w:rPr>
                  <w:sz w:val="28"/>
                  <w:szCs w:val="28"/>
                </w:rPr>
                <w:delText xml:space="preserve">Управление справочниками </w:delText>
              </w:r>
              <w:r w:rsidR="003B226D" w:rsidRPr="00CE198A" w:rsidDel="00845209">
                <w:rPr>
                  <w:sz w:val="28"/>
                  <w:szCs w:val="28"/>
                </w:rPr>
                <w:delText>Подс</w:delText>
              </w:r>
              <w:r w:rsidRPr="00CE198A" w:rsidDel="00845209">
                <w:rPr>
                  <w:sz w:val="28"/>
                  <w:szCs w:val="28"/>
                </w:rPr>
                <w:delText>истемы;</w:delText>
              </w:r>
            </w:del>
          </w:p>
          <w:p w14:paraId="3E583769" w14:textId="6294C9D2" w:rsidR="008B51E2" w:rsidRPr="00CE198A" w:rsidDel="00845209" w:rsidRDefault="008B51E2" w:rsidP="00845209">
            <w:pPr>
              <w:pStyle w:val="SCf3"/>
              <w:numPr>
                <w:ilvl w:val="0"/>
                <w:numId w:val="0"/>
              </w:numPr>
              <w:ind w:left="644"/>
              <w:rPr>
                <w:del w:id="2295" w:author="Constantine Smirnov" w:date="2023-06-07T03:11:00Z"/>
                <w:sz w:val="28"/>
                <w:szCs w:val="28"/>
              </w:rPr>
            </w:pPr>
            <w:del w:id="2296" w:author="Constantine Smirnov" w:date="2023-06-07T03:11:00Z">
              <w:r w:rsidRPr="00CE198A" w:rsidDel="00845209">
                <w:rPr>
                  <w:sz w:val="28"/>
                  <w:szCs w:val="28"/>
                </w:rPr>
                <w:delText xml:space="preserve">Резервное копирование и восстановление данных </w:delText>
              </w:r>
              <w:r w:rsidR="003B226D" w:rsidRPr="00CE198A" w:rsidDel="00845209">
                <w:rPr>
                  <w:sz w:val="28"/>
                  <w:szCs w:val="28"/>
                </w:rPr>
                <w:delText>Подс</w:delText>
              </w:r>
              <w:r w:rsidRPr="00CE198A" w:rsidDel="00845209">
                <w:rPr>
                  <w:sz w:val="28"/>
                  <w:szCs w:val="28"/>
                </w:rPr>
                <w:delText>истемы;</w:delText>
              </w:r>
            </w:del>
          </w:p>
          <w:p w14:paraId="59528EF6" w14:textId="732A7463" w:rsidR="008B51E2" w:rsidRPr="00CE198A" w:rsidRDefault="008B51E2" w:rsidP="00845209">
            <w:pPr>
              <w:pStyle w:val="SCf3"/>
              <w:numPr>
                <w:ilvl w:val="0"/>
                <w:numId w:val="0"/>
              </w:numPr>
              <w:ind w:left="644"/>
              <w:rPr>
                <w:sz w:val="28"/>
                <w:szCs w:val="28"/>
              </w:rPr>
            </w:pPr>
            <w:del w:id="2297" w:author="Constantine Smirnov" w:date="2023-06-07T03:11:00Z">
              <w:r w:rsidRPr="00CE198A" w:rsidDel="00845209">
                <w:rPr>
                  <w:sz w:val="28"/>
                  <w:szCs w:val="28"/>
                </w:rPr>
                <w:delText xml:space="preserve">Консультирование </w:delText>
              </w:r>
              <w:r w:rsidR="00055645" w:rsidRPr="00CE198A" w:rsidDel="00845209">
                <w:rPr>
                  <w:sz w:val="28"/>
                  <w:szCs w:val="28"/>
                </w:rPr>
                <w:delText>Пользовател</w:delText>
              </w:r>
              <w:r w:rsidRPr="00CE198A" w:rsidDel="00845209">
                <w:rPr>
                  <w:sz w:val="28"/>
                  <w:szCs w:val="28"/>
                </w:rPr>
                <w:delText xml:space="preserve">ей по работе с </w:delText>
              </w:r>
              <w:r w:rsidR="003B226D" w:rsidRPr="00CE198A" w:rsidDel="00845209">
                <w:rPr>
                  <w:sz w:val="28"/>
                  <w:szCs w:val="28"/>
                </w:rPr>
                <w:delText>Подс</w:delText>
              </w:r>
              <w:r w:rsidRPr="00CE198A" w:rsidDel="00845209">
                <w:rPr>
                  <w:sz w:val="28"/>
                  <w:szCs w:val="28"/>
                </w:rPr>
                <w:delText>истемой</w:delText>
              </w:r>
            </w:del>
          </w:p>
        </w:tc>
      </w:tr>
      <w:tr w:rsidR="008B51E2" w:rsidRPr="00CE198A" w14:paraId="17CC9928" w14:textId="77777777" w:rsidTr="00B9334C">
        <w:trPr>
          <w:trHeight w:val="65"/>
        </w:trPr>
        <w:tc>
          <w:tcPr>
            <w:tcW w:w="544" w:type="dxa"/>
          </w:tcPr>
          <w:p w14:paraId="634943AF" w14:textId="77777777" w:rsidR="008B51E2" w:rsidRPr="00CE198A" w:rsidRDefault="008B51E2" w:rsidP="00E051F6">
            <w:pPr>
              <w:pStyle w:val="SC"/>
              <w:rPr>
                <w:noProof/>
                <w:snapToGrid w:val="0"/>
                <w:sz w:val="28"/>
                <w:szCs w:val="28"/>
              </w:rPr>
            </w:pPr>
          </w:p>
        </w:tc>
        <w:tc>
          <w:tcPr>
            <w:tcW w:w="3565" w:type="dxa"/>
          </w:tcPr>
          <w:p w14:paraId="0CB67B0D" w14:textId="77777777" w:rsidR="008B51E2" w:rsidRPr="00CE198A" w:rsidRDefault="008B51E2" w:rsidP="00810A19">
            <w:pPr>
              <w:pStyle w:val="SC7"/>
              <w:rPr>
                <w:sz w:val="28"/>
                <w:szCs w:val="28"/>
              </w:rPr>
            </w:pPr>
            <w:r w:rsidRPr="00CE198A">
              <w:rPr>
                <w:sz w:val="28"/>
                <w:szCs w:val="28"/>
              </w:rPr>
              <w:t>Системный администратор</w:t>
            </w:r>
          </w:p>
        </w:tc>
        <w:tc>
          <w:tcPr>
            <w:tcW w:w="5461" w:type="dxa"/>
          </w:tcPr>
          <w:p w14:paraId="4F9B5978" w14:textId="60BC4EE2" w:rsidR="008B51E2" w:rsidRPr="00CE198A" w:rsidDel="00845209" w:rsidRDefault="008B51E2" w:rsidP="00845209">
            <w:pPr>
              <w:pStyle w:val="SCf3"/>
              <w:numPr>
                <w:ilvl w:val="0"/>
                <w:numId w:val="0"/>
              </w:numPr>
              <w:ind w:left="644" w:hanging="360"/>
              <w:rPr>
                <w:del w:id="2298" w:author="Constantine Smirnov" w:date="2023-06-07T03:11:00Z"/>
                <w:sz w:val="28"/>
                <w:szCs w:val="28"/>
              </w:rPr>
            </w:pPr>
            <w:del w:id="2299" w:author="Constantine Smirnov" w:date="2023-06-07T03:11:00Z">
              <w:r w:rsidRPr="00CE198A" w:rsidDel="00845209">
                <w:rPr>
                  <w:sz w:val="28"/>
                  <w:szCs w:val="28"/>
                </w:rPr>
                <w:delText xml:space="preserve">Настройка и мониторинг работоспособности </w:delText>
              </w:r>
              <w:r w:rsidR="00296C9F" w:rsidRPr="00CE198A" w:rsidDel="00845209">
                <w:rPr>
                  <w:sz w:val="28"/>
                  <w:szCs w:val="28"/>
                </w:rPr>
                <w:delText>системного</w:delText>
              </w:r>
              <w:r w:rsidRPr="00CE198A" w:rsidDel="00845209">
                <w:rPr>
                  <w:sz w:val="28"/>
                  <w:szCs w:val="28"/>
                </w:rPr>
                <w:delText xml:space="preserve"> ПО;</w:delText>
              </w:r>
            </w:del>
          </w:p>
          <w:p w14:paraId="15C42FD5" w14:textId="7E89A4DD" w:rsidR="008B51E2" w:rsidRPr="00CE198A" w:rsidDel="00845209" w:rsidRDefault="008B51E2" w:rsidP="00845209">
            <w:pPr>
              <w:pStyle w:val="SCf3"/>
              <w:numPr>
                <w:ilvl w:val="0"/>
                <w:numId w:val="0"/>
              </w:numPr>
              <w:ind w:left="644" w:hanging="360"/>
              <w:rPr>
                <w:del w:id="2300" w:author="Constantine Smirnov" w:date="2023-06-07T03:11:00Z"/>
                <w:sz w:val="28"/>
                <w:szCs w:val="28"/>
              </w:rPr>
            </w:pPr>
            <w:del w:id="2301" w:author="Constantine Smirnov" w:date="2023-06-07T03:11:00Z">
              <w:r w:rsidRPr="00CE198A" w:rsidDel="00845209">
                <w:rPr>
                  <w:sz w:val="28"/>
                  <w:szCs w:val="28"/>
                </w:rPr>
                <w:delText xml:space="preserve">Настройка и мониторинг работоспособности серверов </w:delText>
              </w:r>
              <w:r w:rsidR="003B226D" w:rsidRPr="00CE198A" w:rsidDel="00845209">
                <w:rPr>
                  <w:sz w:val="28"/>
                  <w:szCs w:val="28"/>
                </w:rPr>
                <w:delText>Подс</w:delText>
              </w:r>
              <w:r w:rsidRPr="00CE198A" w:rsidDel="00845209">
                <w:rPr>
                  <w:sz w:val="28"/>
                  <w:szCs w:val="28"/>
                </w:rPr>
                <w:delText>истемы;</w:delText>
              </w:r>
            </w:del>
          </w:p>
          <w:p w14:paraId="226BACB0" w14:textId="01869B90" w:rsidR="008B51E2" w:rsidRPr="00CE198A" w:rsidRDefault="008B51E2" w:rsidP="00845209">
            <w:pPr>
              <w:pStyle w:val="SCf3"/>
              <w:numPr>
                <w:ilvl w:val="0"/>
                <w:numId w:val="0"/>
              </w:numPr>
              <w:ind w:left="644" w:hanging="360"/>
              <w:rPr>
                <w:sz w:val="28"/>
                <w:szCs w:val="28"/>
              </w:rPr>
            </w:pPr>
            <w:del w:id="2302" w:author="Constantine Smirnov" w:date="2023-06-07T03:11:00Z">
              <w:r w:rsidRPr="00CE198A" w:rsidDel="00845209">
                <w:rPr>
                  <w:sz w:val="28"/>
                  <w:szCs w:val="28"/>
                </w:rPr>
                <w:delText>Настройка и мониторинг работоспособности комплекса технических средств</w:delText>
              </w:r>
            </w:del>
          </w:p>
        </w:tc>
      </w:tr>
      <w:tr w:rsidR="008B51E2" w:rsidRPr="00CE198A" w14:paraId="13056803" w14:textId="77777777" w:rsidTr="00B9334C">
        <w:trPr>
          <w:trHeight w:val="732"/>
        </w:trPr>
        <w:tc>
          <w:tcPr>
            <w:tcW w:w="544" w:type="dxa"/>
          </w:tcPr>
          <w:p w14:paraId="1F1C565F" w14:textId="77777777" w:rsidR="008B51E2" w:rsidRPr="00CE198A" w:rsidRDefault="008B51E2" w:rsidP="00E051F6">
            <w:pPr>
              <w:pStyle w:val="SC"/>
              <w:rPr>
                <w:noProof/>
                <w:snapToGrid w:val="0"/>
                <w:sz w:val="28"/>
                <w:szCs w:val="28"/>
              </w:rPr>
            </w:pPr>
          </w:p>
        </w:tc>
        <w:tc>
          <w:tcPr>
            <w:tcW w:w="3565" w:type="dxa"/>
          </w:tcPr>
          <w:p w14:paraId="1D2A2EE4" w14:textId="77777777" w:rsidR="008B51E2" w:rsidRPr="00CE198A" w:rsidRDefault="008B51E2" w:rsidP="00810A19">
            <w:pPr>
              <w:pStyle w:val="SC7"/>
              <w:rPr>
                <w:sz w:val="28"/>
                <w:szCs w:val="28"/>
              </w:rPr>
            </w:pPr>
            <w:r w:rsidRPr="00CE198A">
              <w:rPr>
                <w:sz w:val="28"/>
                <w:szCs w:val="28"/>
              </w:rPr>
              <w:t>Администратор ИБ</w:t>
            </w:r>
          </w:p>
        </w:tc>
        <w:tc>
          <w:tcPr>
            <w:tcW w:w="5461" w:type="dxa"/>
          </w:tcPr>
          <w:p w14:paraId="76559307" w14:textId="4791DCF4" w:rsidR="00296C9F" w:rsidRPr="00CE198A" w:rsidDel="006B4323" w:rsidRDefault="00296C9F" w:rsidP="006B4323">
            <w:pPr>
              <w:pStyle w:val="SCf3"/>
              <w:numPr>
                <w:ilvl w:val="0"/>
                <w:numId w:val="0"/>
              </w:numPr>
              <w:ind w:left="644" w:hanging="360"/>
              <w:rPr>
                <w:del w:id="2303" w:author="Constantine Smirnov" w:date="2023-06-07T03:11:00Z"/>
                <w:sz w:val="28"/>
                <w:szCs w:val="28"/>
              </w:rPr>
            </w:pPr>
            <w:del w:id="2304" w:author="Constantine Smirnov" w:date="2023-06-07T03:11:00Z">
              <w:r w:rsidRPr="00CE198A" w:rsidDel="006B4323">
                <w:rPr>
                  <w:sz w:val="28"/>
                  <w:szCs w:val="28"/>
                </w:rPr>
                <w:delText xml:space="preserve">Управление правами доступа к </w:delText>
              </w:r>
              <w:r w:rsidR="004D0FDA" w:rsidRPr="00CE198A" w:rsidDel="006B4323">
                <w:rPr>
                  <w:sz w:val="28"/>
                  <w:szCs w:val="28"/>
                  <w:lang w:eastAsia="ru-RU"/>
                </w:rPr>
                <w:delText>Подсистеме</w:delText>
              </w:r>
              <w:r w:rsidRPr="00CE198A" w:rsidDel="006B4323">
                <w:rPr>
                  <w:sz w:val="28"/>
                  <w:szCs w:val="28"/>
                </w:rPr>
                <w:delText>;</w:delText>
              </w:r>
            </w:del>
          </w:p>
          <w:p w14:paraId="4BF66835" w14:textId="579FC744" w:rsidR="008B51E2" w:rsidRPr="00CE198A" w:rsidDel="006B4323" w:rsidRDefault="008B51E2" w:rsidP="006B4323">
            <w:pPr>
              <w:pStyle w:val="SCf3"/>
              <w:numPr>
                <w:ilvl w:val="0"/>
                <w:numId w:val="0"/>
              </w:numPr>
              <w:ind w:left="644" w:hanging="360"/>
              <w:rPr>
                <w:del w:id="2305" w:author="Constantine Smirnov" w:date="2023-06-07T03:11:00Z"/>
                <w:sz w:val="28"/>
                <w:szCs w:val="28"/>
              </w:rPr>
            </w:pPr>
            <w:del w:id="2306" w:author="Constantine Smirnov" w:date="2023-06-07T03:11:00Z">
              <w:r w:rsidRPr="00CE198A" w:rsidDel="006B4323">
                <w:rPr>
                  <w:sz w:val="28"/>
                  <w:szCs w:val="28"/>
                </w:rPr>
                <w:delText xml:space="preserve">Аудит и анализ событий информационной безопасности в </w:delText>
              </w:r>
              <w:r w:rsidR="004D0FDA" w:rsidRPr="00CE198A" w:rsidDel="006B4323">
                <w:rPr>
                  <w:sz w:val="28"/>
                  <w:szCs w:val="28"/>
                  <w:lang w:eastAsia="ru-RU"/>
                </w:rPr>
                <w:delText>Подсистеме</w:delText>
              </w:r>
              <w:r w:rsidRPr="00CE198A" w:rsidDel="006B4323">
                <w:rPr>
                  <w:sz w:val="28"/>
                  <w:szCs w:val="28"/>
                </w:rPr>
                <w:delText>, выявление и обработка инцидентов информационной безопасности;</w:delText>
              </w:r>
            </w:del>
          </w:p>
          <w:p w14:paraId="47088C0D" w14:textId="30866631" w:rsidR="008B51E2" w:rsidRPr="00CE198A" w:rsidDel="006B4323" w:rsidRDefault="008B51E2" w:rsidP="006B4323">
            <w:pPr>
              <w:pStyle w:val="SCf3"/>
              <w:numPr>
                <w:ilvl w:val="0"/>
                <w:numId w:val="0"/>
              </w:numPr>
              <w:ind w:left="644" w:hanging="360"/>
              <w:rPr>
                <w:del w:id="2307" w:author="Constantine Smirnov" w:date="2023-06-07T03:11:00Z"/>
                <w:sz w:val="28"/>
                <w:szCs w:val="28"/>
              </w:rPr>
            </w:pPr>
            <w:del w:id="2308" w:author="Constantine Smirnov" w:date="2023-06-07T03:11:00Z">
              <w:r w:rsidRPr="00CE198A" w:rsidDel="006B4323">
                <w:rPr>
                  <w:sz w:val="28"/>
                  <w:szCs w:val="28"/>
                </w:rPr>
                <w:delText xml:space="preserve">Администрирование механизмов защиты </w:delText>
              </w:r>
              <w:r w:rsidR="004D0FDA" w:rsidRPr="00CE198A" w:rsidDel="006B4323">
                <w:rPr>
                  <w:sz w:val="28"/>
                  <w:szCs w:val="28"/>
                  <w:lang w:eastAsia="ru-RU"/>
                </w:rPr>
                <w:delText>Подсистемы</w:delText>
              </w:r>
              <w:r w:rsidRPr="00CE198A" w:rsidDel="006B4323">
                <w:rPr>
                  <w:sz w:val="28"/>
                  <w:szCs w:val="28"/>
                </w:rPr>
                <w:delText>;</w:delText>
              </w:r>
            </w:del>
          </w:p>
          <w:p w14:paraId="2DF19D8C" w14:textId="23B98BDF" w:rsidR="008B51E2" w:rsidRPr="00CE198A" w:rsidDel="006B4323" w:rsidRDefault="008B51E2" w:rsidP="006B4323">
            <w:pPr>
              <w:pStyle w:val="SCf3"/>
              <w:numPr>
                <w:ilvl w:val="0"/>
                <w:numId w:val="0"/>
              </w:numPr>
              <w:ind w:left="644" w:hanging="360"/>
              <w:rPr>
                <w:del w:id="2309" w:author="Constantine Smirnov" w:date="2023-06-07T03:11:00Z"/>
                <w:sz w:val="28"/>
                <w:szCs w:val="28"/>
              </w:rPr>
            </w:pPr>
            <w:del w:id="2310" w:author="Constantine Smirnov" w:date="2023-06-07T03:11:00Z">
              <w:r w:rsidRPr="00CE198A" w:rsidDel="006B4323">
                <w:rPr>
                  <w:sz w:val="28"/>
                  <w:szCs w:val="28"/>
                </w:rPr>
                <w:delText>Проведение периодического тестирования функций механизмов защиты с использованием средств анализа защищённости;</w:delText>
              </w:r>
            </w:del>
          </w:p>
          <w:p w14:paraId="2935E0FF" w14:textId="5759B546" w:rsidR="008B51E2" w:rsidRPr="00CE198A" w:rsidRDefault="008B51E2" w:rsidP="006B4323">
            <w:pPr>
              <w:pStyle w:val="SCf3"/>
              <w:numPr>
                <w:ilvl w:val="0"/>
                <w:numId w:val="0"/>
              </w:numPr>
              <w:ind w:left="644" w:hanging="360"/>
              <w:rPr>
                <w:sz w:val="28"/>
                <w:szCs w:val="28"/>
              </w:rPr>
            </w:pPr>
            <w:del w:id="2311" w:author="Constantine Smirnov" w:date="2023-06-07T03:11:00Z">
              <w:r w:rsidRPr="00CE198A" w:rsidDel="006B4323">
                <w:rPr>
                  <w:sz w:val="28"/>
                  <w:szCs w:val="28"/>
                </w:rPr>
                <w:delText xml:space="preserve">Контроль соблюдения требований информационной безопасности, предъявляемых к </w:delText>
              </w:r>
              <w:r w:rsidR="004D0FDA" w:rsidRPr="00CE198A" w:rsidDel="006B4323">
                <w:rPr>
                  <w:sz w:val="28"/>
                  <w:szCs w:val="28"/>
                  <w:lang w:eastAsia="ru-RU"/>
                </w:rPr>
                <w:delText>Подсистеме</w:delText>
              </w:r>
            </w:del>
          </w:p>
        </w:tc>
      </w:tr>
    </w:tbl>
    <w:p w14:paraId="5173F89B" w14:textId="77777777" w:rsidR="009926FB" w:rsidRPr="00CE198A" w:rsidRDefault="0083159F" w:rsidP="00B43C50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Перечень </w:t>
      </w:r>
      <w:bookmarkStart w:id="2312" w:name="OLE_LINK213"/>
      <w:bookmarkStart w:id="2313" w:name="OLE_LINK214"/>
      <w:bookmarkStart w:id="2314" w:name="OLE_LINK215"/>
      <w:r w:rsidRPr="00CE198A">
        <w:rPr>
          <w:sz w:val="28"/>
          <w:szCs w:val="28"/>
        </w:rPr>
        <w:t xml:space="preserve">ролей </w:t>
      </w:r>
      <w:bookmarkStart w:id="2315" w:name="OLE_LINK216"/>
      <w:bookmarkStart w:id="2316" w:name="OLE_LINK217"/>
      <w:bookmarkEnd w:id="2312"/>
      <w:bookmarkEnd w:id="2313"/>
      <w:bookmarkEnd w:id="2314"/>
      <w:r w:rsidR="005236E2" w:rsidRPr="00CE198A">
        <w:rPr>
          <w:sz w:val="28"/>
          <w:szCs w:val="28"/>
        </w:rPr>
        <w:t xml:space="preserve">обслуживающего персонала </w:t>
      </w:r>
      <w:bookmarkEnd w:id="2315"/>
      <w:bookmarkEnd w:id="2316"/>
      <w:r w:rsidRPr="00CE198A">
        <w:rPr>
          <w:sz w:val="28"/>
          <w:szCs w:val="28"/>
        </w:rPr>
        <w:t xml:space="preserve">и их полномочия </w:t>
      </w:r>
      <w:bookmarkStart w:id="2317" w:name="OLE_LINK218"/>
      <w:bookmarkStart w:id="2318" w:name="OLE_LINK219"/>
      <w:r w:rsidR="001E6845" w:rsidRPr="00CE198A">
        <w:rPr>
          <w:sz w:val="28"/>
          <w:szCs w:val="28"/>
        </w:rPr>
        <w:t>могут быть</w:t>
      </w:r>
      <w:r w:rsidRPr="00CE198A">
        <w:rPr>
          <w:sz w:val="28"/>
          <w:szCs w:val="28"/>
        </w:rPr>
        <w:t xml:space="preserve"> </w:t>
      </w:r>
      <w:bookmarkEnd w:id="2317"/>
      <w:bookmarkEnd w:id="2318"/>
      <w:r w:rsidRPr="00CE198A">
        <w:rPr>
          <w:sz w:val="28"/>
          <w:szCs w:val="28"/>
        </w:rPr>
        <w:t>уточнены в ходе реализации проекта.</w:t>
      </w:r>
    </w:p>
    <w:p w14:paraId="69153104" w14:textId="77777777" w:rsidR="009926FB" w:rsidRPr="00CE198A" w:rsidRDefault="009926FB" w:rsidP="00F1202A">
      <w:pPr>
        <w:pStyle w:val="SC3"/>
        <w:rPr>
          <w:sz w:val="28"/>
          <w:szCs w:val="28"/>
        </w:rPr>
      </w:pPr>
      <w:r w:rsidRPr="00CE198A">
        <w:rPr>
          <w:sz w:val="28"/>
          <w:szCs w:val="28"/>
        </w:rPr>
        <w:t>Рекомендуемая численность обслуживающего персонала:</w:t>
      </w:r>
    </w:p>
    <w:p w14:paraId="6D065711" w14:textId="0F7CA22F" w:rsidR="009926FB" w:rsidRPr="00CE198A" w:rsidRDefault="009926FB" w:rsidP="00F1202A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 xml:space="preserve">Администратор приложений </w:t>
      </w:r>
      <w:r w:rsidR="006830C1" w:rsidRPr="00CE198A">
        <w:rPr>
          <w:sz w:val="28"/>
          <w:szCs w:val="28"/>
        </w:rPr>
        <w:t>—</w:t>
      </w:r>
      <w:del w:id="2319" w:author="Constantine Smirnov" w:date="2023-06-07T03:12:00Z">
        <w:r w:rsidRPr="00CE198A" w:rsidDel="0005266C">
          <w:rPr>
            <w:sz w:val="28"/>
            <w:szCs w:val="28"/>
          </w:rPr>
          <w:delText xml:space="preserve"> </w:delText>
        </w:r>
      </w:del>
      <w:ins w:id="2320" w:author="Constantine Smirnov" w:date="2023-06-07T03:12:00Z">
        <w:r w:rsidR="0005266C" w:rsidRPr="00CE198A">
          <w:rPr>
            <w:sz w:val="28"/>
            <w:szCs w:val="28"/>
            <w:lang w:val="en-US"/>
          </w:rPr>
          <w:t xml:space="preserve"> </w:t>
        </w:r>
      </w:ins>
      <w:del w:id="2321" w:author="Constantine Smirnov" w:date="2023-06-07T03:12:00Z">
        <w:r w:rsidRPr="00CE198A" w:rsidDel="0005266C">
          <w:rPr>
            <w:sz w:val="28"/>
            <w:szCs w:val="28"/>
          </w:rPr>
          <w:delText>1 человек</w:delText>
        </w:r>
      </w:del>
      <w:r w:rsidRPr="00CE198A">
        <w:rPr>
          <w:sz w:val="28"/>
          <w:szCs w:val="28"/>
        </w:rPr>
        <w:t>;</w:t>
      </w:r>
    </w:p>
    <w:p w14:paraId="2747279B" w14:textId="2842FB3D" w:rsidR="009926FB" w:rsidRPr="00CE198A" w:rsidRDefault="009926FB" w:rsidP="00F1202A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 xml:space="preserve">Системный администратор </w:t>
      </w:r>
      <w:r w:rsidR="006830C1" w:rsidRPr="00CE198A">
        <w:rPr>
          <w:sz w:val="28"/>
          <w:szCs w:val="28"/>
        </w:rPr>
        <w:t>—</w:t>
      </w:r>
      <w:ins w:id="2322" w:author="Constantine Smirnov" w:date="2023-06-07T03:12:00Z">
        <w:r w:rsidR="0005266C" w:rsidRPr="00CE198A">
          <w:rPr>
            <w:sz w:val="28"/>
            <w:szCs w:val="28"/>
            <w:lang w:val="en-US"/>
          </w:rPr>
          <w:t xml:space="preserve"> </w:t>
        </w:r>
      </w:ins>
      <w:del w:id="2323" w:author="Constantine Smirnov" w:date="2023-06-07T03:12:00Z">
        <w:r w:rsidRPr="00CE198A" w:rsidDel="0005266C">
          <w:rPr>
            <w:sz w:val="28"/>
            <w:szCs w:val="28"/>
          </w:rPr>
          <w:delText xml:space="preserve"> 1 человек</w:delText>
        </w:r>
      </w:del>
      <w:r w:rsidRPr="00CE198A">
        <w:rPr>
          <w:sz w:val="28"/>
          <w:szCs w:val="28"/>
        </w:rPr>
        <w:t>;</w:t>
      </w:r>
    </w:p>
    <w:p w14:paraId="6FC725AB" w14:textId="5E2BB311" w:rsidR="009926FB" w:rsidRPr="00CE198A" w:rsidRDefault="009926FB" w:rsidP="00F1202A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lastRenderedPageBreak/>
        <w:t xml:space="preserve">Администратор ИБ </w:t>
      </w:r>
      <w:r w:rsidR="006830C1" w:rsidRPr="00CE198A">
        <w:rPr>
          <w:sz w:val="28"/>
          <w:szCs w:val="28"/>
        </w:rPr>
        <w:t>—</w:t>
      </w:r>
      <w:del w:id="2324" w:author="Constantine Smirnov" w:date="2023-06-07T03:12:00Z">
        <w:r w:rsidRPr="00CE198A" w:rsidDel="0005266C">
          <w:rPr>
            <w:sz w:val="28"/>
            <w:szCs w:val="28"/>
          </w:rPr>
          <w:delText xml:space="preserve"> </w:delText>
        </w:r>
      </w:del>
      <w:ins w:id="2325" w:author="Constantine Smirnov" w:date="2023-06-07T03:12:00Z">
        <w:r w:rsidR="009D75F5" w:rsidRPr="00CE198A">
          <w:rPr>
            <w:sz w:val="28"/>
            <w:szCs w:val="28"/>
            <w:lang w:val="en-US"/>
          </w:rPr>
          <w:t xml:space="preserve"> </w:t>
        </w:r>
      </w:ins>
      <w:del w:id="2326" w:author="Constantine Smirnov" w:date="2023-06-07T03:12:00Z">
        <w:r w:rsidRPr="00CE198A" w:rsidDel="0005266C">
          <w:rPr>
            <w:sz w:val="28"/>
            <w:szCs w:val="28"/>
          </w:rPr>
          <w:delText>1 человек</w:delText>
        </w:r>
      </w:del>
      <w:r w:rsidRPr="00CE198A">
        <w:rPr>
          <w:sz w:val="28"/>
          <w:szCs w:val="28"/>
        </w:rPr>
        <w:t>.</w:t>
      </w:r>
    </w:p>
    <w:p w14:paraId="21646225" w14:textId="77777777" w:rsidR="0083159F" w:rsidRPr="00CE198A" w:rsidRDefault="0083159F" w:rsidP="0083159F">
      <w:pPr>
        <w:pStyle w:val="4"/>
        <w:keepLines w:val="0"/>
        <w:tabs>
          <w:tab w:val="clear" w:pos="862"/>
          <w:tab w:val="left" w:pos="851"/>
        </w:tabs>
        <w:ind w:left="864" w:hanging="864"/>
        <w:rPr>
          <w:rFonts w:ascii="Times New Roman" w:hAnsi="Times New Roman" w:cs="Times New Roman"/>
          <w:sz w:val="28"/>
          <w:szCs w:val="28"/>
        </w:rPr>
      </w:pPr>
      <w:bookmarkStart w:id="2327" w:name="OLE_LINK209"/>
      <w:bookmarkStart w:id="2328" w:name="OLE_LINK210"/>
      <w:r w:rsidRPr="00CE198A">
        <w:rPr>
          <w:rFonts w:ascii="Times New Roman" w:hAnsi="Times New Roman" w:cs="Times New Roman"/>
          <w:sz w:val="28"/>
          <w:szCs w:val="28"/>
        </w:rPr>
        <w:t>Требования к к</w:t>
      </w:r>
      <w:bookmarkStart w:id="2329" w:name="OLE_LINK223"/>
      <w:bookmarkStart w:id="2330" w:name="OLE_LINK224"/>
      <w:r w:rsidRPr="00CE198A">
        <w:rPr>
          <w:rFonts w:ascii="Times New Roman" w:hAnsi="Times New Roman" w:cs="Times New Roman"/>
          <w:sz w:val="28"/>
          <w:szCs w:val="28"/>
        </w:rPr>
        <w:t>валификации персонала</w:t>
      </w:r>
      <w:bookmarkEnd w:id="2327"/>
      <w:bookmarkEnd w:id="2328"/>
      <w:r w:rsidRPr="00CE198A">
        <w:rPr>
          <w:rFonts w:ascii="Times New Roman" w:hAnsi="Times New Roman" w:cs="Times New Roman"/>
          <w:sz w:val="28"/>
          <w:szCs w:val="28"/>
        </w:rPr>
        <w:t>, порядку его</w:t>
      </w:r>
      <w:r w:rsidR="0073113B" w:rsidRPr="00CE198A">
        <w:rPr>
          <w:rFonts w:ascii="Times New Roman" w:hAnsi="Times New Roman" w:cs="Times New Roman"/>
          <w:sz w:val="28"/>
          <w:szCs w:val="28"/>
        </w:rPr>
        <w:t xml:space="preserve"> подготовки и контроля знаний </w:t>
      </w:r>
      <w:r w:rsidR="0073113B" w:rsidRPr="00CE198A">
        <w:rPr>
          <w:rFonts w:ascii="Times New Roman" w:hAnsi="Times New Roman" w:cs="Times New Roman"/>
          <w:sz w:val="28"/>
          <w:szCs w:val="28"/>
        </w:rPr>
        <w:br/>
        <w:t xml:space="preserve">и </w:t>
      </w:r>
      <w:r w:rsidRPr="00CE198A">
        <w:rPr>
          <w:rFonts w:ascii="Times New Roman" w:hAnsi="Times New Roman" w:cs="Times New Roman"/>
          <w:sz w:val="28"/>
          <w:szCs w:val="28"/>
        </w:rPr>
        <w:t>навыков</w:t>
      </w:r>
      <w:bookmarkEnd w:id="2329"/>
      <w:bookmarkEnd w:id="2330"/>
    </w:p>
    <w:p w14:paraId="2315F10C" w14:textId="1A4F63EC" w:rsidR="0083159F" w:rsidRPr="00CE198A" w:rsidRDefault="0073113B" w:rsidP="00547BCD">
      <w:pPr>
        <w:rPr>
          <w:sz w:val="28"/>
          <w:szCs w:val="28"/>
        </w:rPr>
      </w:pPr>
      <w:r w:rsidRPr="00CE198A">
        <w:rPr>
          <w:sz w:val="28"/>
          <w:szCs w:val="28"/>
        </w:rPr>
        <w:t>А</w:t>
      </w:r>
      <w:r w:rsidR="000A2E28" w:rsidRPr="00CE198A">
        <w:rPr>
          <w:sz w:val="28"/>
          <w:szCs w:val="28"/>
        </w:rPr>
        <w:t xml:space="preserve">дминистратор </w:t>
      </w:r>
      <w:r w:rsidR="00042D5E" w:rsidRPr="00CE198A">
        <w:rPr>
          <w:sz w:val="28"/>
          <w:szCs w:val="28"/>
        </w:rPr>
        <w:t>приложений</w:t>
      </w:r>
      <w:r w:rsidR="000A2E28" w:rsidRPr="00CE198A">
        <w:rPr>
          <w:sz w:val="28"/>
          <w:szCs w:val="28"/>
        </w:rPr>
        <w:t xml:space="preserve"> долж</w:t>
      </w:r>
      <w:r w:rsidRPr="00CE198A">
        <w:rPr>
          <w:sz w:val="28"/>
          <w:szCs w:val="28"/>
        </w:rPr>
        <w:t>е</w:t>
      </w:r>
      <w:r w:rsidR="0083159F" w:rsidRPr="00CE198A">
        <w:rPr>
          <w:sz w:val="28"/>
          <w:szCs w:val="28"/>
        </w:rPr>
        <w:t xml:space="preserve">н обладать </w:t>
      </w:r>
      <w:r w:rsidR="00425713" w:rsidRPr="00CE198A">
        <w:rPr>
          <w:sz w:val="28"/>
          <w:szCs w:val="28"/>
        </w:rPr>
        <w:t>знаниями, навыками и опытом достаточными для выполнения своих функциональных обязанностей</w:t>
      </w:r>
      <w:r w:rsidR="0083159F" w:rsidRPr="00CE198A">
        <w:rPr>
          <w:sz w:val="28"/>
          <w:szCs w:val="28"/>
        </w:rPr>
        <w:t>.</w:t>
      </w:r>
    </w:p>
    <w:p w14:paraId="1BCD1767" w14:textId="04F5D6D9" w:rsidR="00042D5E" w:rsidRPr="00CE198A" w:rsidRDefault="00042D5E" w:rsidP="00042D5E">
      <w:pPr>
        <w:rPr>
          <w:sz w:val="28"/>
          <w:szCs w:val="28"/>
        </w:rPr>
      </w:pPr>
      <w:r w:rsidRPr="00CE198A">
        <w:rPr>
          <w:sz w:val="28"/>
          <w:szCs w:val="28"/>
        </w:rPr>
        <w:t>Системный администратор</w:t>
      </w:r>
      <w:r w:rsidR="00425713" w:rsidRPr="00CE198A">
        <w:rPr>
          <w:sz w:val="28"/>
          <w:szCs w:val="28"/>
        </w:rPr>
        <w:t xml:space="preserve"> должен обладать знаниями, навыками и опытом достаточными для выполнения своих функциональных обязанностей.</w:t>
      </w:r>
    </w:p>
    <w:p w14:paraId="26078D2E" w14:textId="4A918658" w:rsidR="00312ADC" w:rsidRPr="00CE198A" w:rsidRDefault="00972287" w:rsidP="00432D60">
      <w:pPr>
        <w:rPr>
          <w:sz w:val="28"/>
          <w:szCs w:val="28"/>
        </w:rPr>
      </w:pPr>
      <w:r w:rsidRPr="00CE198A">
        <w:rPr>
          <w:sz w:val="28"/>
          <w:szCs w:val="28"/>
        </w:rPr>
        <w:t>Администратор ИБ</w:t>
      </w:r>
      <w:r w:rsidR="0083159F" w:rsidRPr="00CE198A">
        <w:rPr>
          <w:sz w:val="28"/>
          <w:szCs w:val="28"/>
        </w:rPr>
        <w:t xml:space="preserve"> </w:t>
      </w:r>
      <w:r w:rsidR="00425713" w:rsidRPr="00CE198A">
        <w:rPr>
          <w:sz w:val="28"/>
          <w:szCs w:val="28"/>
        </w:rPr>
        <w:t>должен обладать знаниями, навыками и опытом достаточными для выполнения своих функциональных обязанностей.</w:t>
      </w:r>
    </w:p>
    <w:p w14:paraId="009FD860" w14:textId="4F0C55C4" w:rsidR="0083159F" w:rsidRPr="00CE198A" w:rsidRDefault="0083159F" w:rsidP="0083159F">
      <w:pPr>
        <w:pStyle w:val="4"/>
        <w:keepLines w:val="0"/>
        <w:tabs>
          <w:tab w:val="clear" w:pos="862"/>
          <w:tab w:val="left" w:pos="851"/>
        </w:tabs>
        <w:ind w:left="864" w:hanging="864"/>
        <w:rPr>
          <w:rFonts w:ascii="Times New Roman" w:hAnsi="Times New Roman" w:cs="Times New Roman"/>
          <w:sz w:val="28"/>
          <w:szCs w:val="28"/>
        </w:rPr>
      </w:pPr>
      <w:bookmarkStart w:id="2331" w:name="OLE_LINK225"/>
      <w:bookmarkStart w:id="2332" w:name="OLE_LINK226"/>
      <w:bookmarkStart w:id="2333" w:name="OLE_LINK227"/>
      <w:r w:rsidRPr="00CE198A">
        <w:rPr>
          <w:rFonts w:ascii="Times New Roman" w:hAnsi="Times New Roman" w:cs="Times New Roman"/>
          <w:sz w:val="28"/>
          <w:szCs w:val="28"/>
        </w:rPr>
        <w:t>Тре</w:t>
      </w:r>
      <w:r w:rsidR="00751999" w:rsidRPr="00CE198A">
        <w:rPr>
          <w:rFonts w:ascii="Times New Roman" w:hAnsi="Times New Roman" w:cs="Times New Roman"/>
          <w:sz w:val="28"/>
          <w:szCs w:val="28"/>
        </w:rPr>
        <w:t xml:space="preserve">буемый режим работы </w:t>
      </w:r>
      <w:r w:rsidR="00086D2B" w:rsidRPr="00CE198A">
        <w:rPr>
          <w:rFonts w:ascii="Times New Roman" w:hAnsi="Times New Roman" w:cs="Times New Roman"/>
          <w:sz w:val="28"/>
          <w:szCs w:val="28"/>
        </w:rPr>
        <w:t>пользователей</w:t>
      </w:r>
      <w:r w:rsidR="00751999" w:rsidRPr="00CE198A">
        <w:rPr>
          <w:rFonts w:ascii="Times New Roman" w:hAnsi="Times New Roman" w:cs="Times New Roman"/>
          <w:sz w:val="28"/>
          <w:szCs w:val="28"/>
        </w:rPr>
        <w:t xml:space="preserve"> </w:t>
      </w:r>
      <w:r w:rsidR="006863E4" w:rsidRPr="00CE198A">
        <w:rPr>
          <w:rFonts w:ascii="Times New Roman" w:hAnsi="Times New Roman" w:cs="Times New Roman"/>
          <w:sz w:val="28"/>
          <w:szCs w:val="28"/>
        </w:rPr>
        <w:t>Подсистем</w:t>
      </w:r>
      <w:r w:rsidR="00751999" w:rsidRPr="00CE198A">
        <w:rPr>
          <w:rFonts w:ascii="Times New Roman" w:hAnsi="Times New Roman" w:cs="Times New Roman"/>
          <w:sz w:val="28"/>
          <w:szCs w:val="28"/>
        </w:rPr>
        <w:t>ы</w:t>
      </w:r>
      <w:bookmarkEnd w:id="2331"/>
      <w:bookmarkEnd w:id="2332"/>
      <w:bookmarkEnd w:id="2333"/>
    </w:p>
    <w:p w14:paraId="0F3C8271" w14:textId="7F9FAE1C" w:rsidR="00D32830" w:rsidRPr="00CE198A" w:rsidRDefault="00654719" w:rsidP="00A150A5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При условии нормального режима функционирования </w:t>
      </w:r>
      <w:r w:rsidR="003B226D" w:rsidRPr="00CE198A">
        <w:rPr>
          <w:sz w:val="28"/>
          <w:szCs w:val="28"/>
        </w:rPr>
        <w:t>Подс</w:t>
      </w:r>
      <w:r w:rsidRPr="00CE198A">
        <w:rPr>
          <w:sz w:val="28"/>
          <w:szCs w:val="28"/>
        </w:rPr>
        <w:t xml:space="preserve">истема доступна Пользователям </w:t>
      </w:r>
      <w:r w:rsidR="006863E4" w:rsidRPr="00CE198A">
        <w:rPr>
          <w:sz w:val="28"/>
          <w:szCs w:val="28"/>
        </w:rPr>
        <w:t>круглосуточно</w:t>
      </w:r>
      <w:r w:rsidR="00D32830" w:rsidRPr="00CE198A">
        <w:rPr>
          <w:sz w:val="28"/>
          <w:szCs w:val="28"/>
        </w:rPr>
        <w:t>.</w:t>
      </w:r>
      <w:r w:rsidRPr="00CE198A">
        <w:rPr>
          <w:sz w:val="28"/>
          <w:szCs w:val="28"/>
        </w:rPr>
        <w:t xml:space="preserve"> Количество одновременно работающих </w:t>
      </w:r>
      <w:r w:rsidR="006A5847" w:rsidRPr="00CE198A">
        <w:rPr>
          <w:sz w:val="28"/>
          <w:szCs w:val="28"/>
        </w:rPr>
        <w:t>Пользователей в Онлайн</w:t>
      </w:r>
      <w:r w:rsidR="006863E4" w:rsidRPr="00CE198A">
        <w:rPr>
          <w:sz w:val="28"/>
          <w:szCs w:val="28"/>
        </w:rPr>
        <w:t>-</w:t>
      </w:r>
      <w:r w:rsidR="006A5847" w:rsidRPr="00CE198A">
        <w:rPr>
          <w:sz w:val="28"/>
          <w:szCs w:val="28"/>
        </w:rPr>
        <w:t xml:space="preserve">режиме </w:t>
      </w:r>
      <w:r w:rsidR="006863E4" w:rsidRPr="00CE198A">
        <w:rPr>
          <w:sz w:val="28"/>
          <w:szCs w:val="28"/>
        </w:rPr>
        <w:t xml:space="preserve">определено в таблице </w:t>
      </w:r>
      <w:r w:rsidR="006863E4" w:rsidRPr="00CE198A">
        <w:rPr>
          <w:sz w:val="28"/>
          <w:szCs w:val="28"/>
        </w:rPr>
        <w:fldChar w:fldCharType="begin"/>
      </w:r>
      <w:r w:rsidR="006863E4" w:rsidRPr="00CE198A">
        <w:rPr>
          <w:sz w:val="28"/>
          <w:szCs w:val="28"/>
        </w:rPr>
        <w:instrText xml:space="preserve"> REF _Ref445394910 \h </w:instrText>
      </w:r>
      <w:r w:rsidR="006863E4" w:rsidRPr="00CE198A">
        <w:rPr>
          <w:sz w:val="28"/>
          <w:szCs w:val="28"/>
        </w:rPr>
      </w:r>
      <w:r w:rsidR="00CE198A" w:rsidRPr="00CE198A">
        <w:rPr>
          <w:sz w:val="28"/>
          <w:szCs w:val="28"/>
        </w:rPr>
        <w:instrText xml:space="preserve"> \* MERGEFORMAT </w:instrText>
      </w:r>
      <w:r w:rsidR="006863E4" w:rsidRPr="00CE198A">
        <w:rPr>
          <w:sz w:val="28"/>
          <w:szCs w:val="28"/>
        </w:rPr>
        <w:fldChar w:fldCharType="separate"/>
      </w:r>
      <w:r w:rsidR="00F07635" w:rsidRPr="00CE198A">
        <w:rPr>
          <w:noProof/>
          <w:sz w:val="28"/>
          <w:szCs w:val="28"/>
        </w:rPr>
        <w:t>13</w:t>
      </w:r>
      <w:r w:rsidR="006863E4" w:rsidRPr="00CE198A">
        <w:rPr>
          <w:sz w:val="28"/>
          <w:szCs w:val="28"/>
        </w:rPr>
        <w:fldChar w:fldCharType="end"/>
      </w:r>
      <w:r w:rsidR="006A5847" w:rsidRPr="00CE198A">
        <w:rPr>
          <w:sz w:val="28"/>
          <w:szCs w:val="28"/>
        </w:rPr>
        <w:t>.</w:t>
      </w:r>
    </w:p>
    <w:p w14:paraId="7F3DA7E1" w14:textId="77777777" w:rsidR="009A2511" w:rsidRPr="00CE198A" w:rsidRDefault="009A2511" w:rsidP="009A2511">
      <w:pPr>
        <w:rPr>
          <w:sz w:val="28"/>
          <w:szCs w:val="28"/>
        </w:rPr>
      </w:pPr>
      <w:r w:rsidRPr="00CE198A">
        <w:rPr>
          <w:sz w:val="28"/>
          <w:szCs w:val="28"/>
        </w:rPr>
        <w:t>Режим работы службы технической поддержки должен обеспечивать выполнение показателей, которые описаны в п. 4.1.3.</w:t>
      </w:r>
    </w:p>
    <w:p w14:paraId="1F64D8EF" w14:textId="1AF17308" w:rsidR="00A73D84" w:rsidRPr="00CE198A" w:rsidRDefault="00A73D84" w:rsidP="00A73D84">
      <w:pPr>
        <w:pStyle w:val="3"/>
        <w:rPr>
          <w:rFonts w:ascii="Times New Roman" w:hAnsi="Times New Roman" w:cs="Times New Roman"/>
          <w:sz w:val="28"/>
          <w:szCs w:val="28"/>
        </w:rPr>
      </w:pPr>
      <w:r w:rsidRPr="00CE198A">
        <w:rPr>
          <w:rFonts w:ascii="Times New Roman" w:hAnsi="Times New Roman" w:cs="Times New Roman"/>
          <w:sz w:val="28"/>
          <w:szCs w:val="28"/>
        </w:rPr>
        <w:t>Показатели назначения</w:t>
      </w:r>
    </w:p>
    <w:p w14:paraId="7AE30A6C" w14:textId="1B27A1FA" w:rsidR="00247BA1" w:rsidRPr="00CE198A" w:rsidRDefault="003B226D" w:rsidP="00973993">
      <w:pPr>
        <w:rPr>
          <w:sz w:val="28"/>
          <w:szCs w:val="28"/>
        </w:rPr>
      </w:pPr>
      <w:r w:rsidRPr="00CE198A">
        <w:rPr>
          <w:sz w:val="28"/>
          <w:szCs w:val="28"/>
        </w:rPr>
        <w:t>Подс</w:t>
      </w:r>
      <w:r w:rsidR="00973993" w:rsidRPr="00CE198A">
        <w:rPr>
          <w:sz w:val="28"/>
          <w:szCs w:val="28"/>
        </w:rPr>
        <w:t>истема должна предусматривать возможность</w:t>
      </w:r>
      <w:del w:id="2334" w:author="Constantine Smirnov" w:date="2023-06-07T03:14:00Z">
        <w:r w:rsidR="00973993" w:rsidRPr="00CE198A" w:rsidDel="001E38DB">
          <w:rPr>
            <w:sz w:val="28"/>
            <w:szCs w:val="28"/>
          </w:rPr>
          <w:delText xml:space="preserve"> </w:delText>
        </w:r>
      </w:del>
      <w:ins w:id="2335" w:author="Constantine Smirnov" w:date="2023-06-07T03:14:00Z">
        <w:r w:rsidR="001E38DB" w:rsidRPr="00CE198A">
          <w:rPr>
            <w:sz w:val="28"/>
            <w:szCs w:val="28"/>
          </w:rPr>
          <w:t xml:space="preserve"> </w:t>
        </w:r>
        <w:r w:rsidR="00926702" w:rsidRPr="00CE198A">
          <w:rPr>
            <w:sz w:val="28"/>
            <w:szCs w:val="28"/>
          </w:rPr>
          <w:t>(перечисление возможностей)</w:t>
        </w:r>
      </w:ins>
      <w:del w:id="2336" w:author="Constantine Smirnov" w:date="2023-06-07T03:14:00Z">
        <w:r w:rsidR="00973993" w:rsidRPr="00CE198A" w:rsidDel="001E38DB">
          <w:rPr>
            <w:sz w:val="28"/>
            <w:szCs w:val="28"/>
          </w:rPr>
          <w:delText>масштабирования по производительности и объёму обрабатываемой информации без модификации платформы путём модернизации используемого комплекса технических средств. Возможности масштабирования должны обеспечиваться средствами используемого базового программного обеспечения</w:delText>
        </w:r>
      </w:del>
      <w:r w:rsidR="00973993" w:rsidRPr="00CE198A">
        <w:rPr>
          <w:sz w:val="28"/>
          <w:szCs w:val="28"/>
        </w:rPr>
        <w:t>.</w:t>
      </w:r>
    </w:p>
    <w:p w14:paraId="7313BF44" w14:textId="2BE76DEC" w:rsidR="00973993" w:rsidRPr="00CE198A" w:rsidRDefault="00247BA1" w:rsidP="00973993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Требуемые показатели проекта по </w:t>
      </w:r>
      <w:r w:rsidR="00000000" w:rsidRPr="00CE198A">
        <w:rPr>
          <w:sz w:val="28"/>
          <w:szCs w:val="28"/>
        </w:rPr>
        <w:fldChar w:fldCharType="begin"/>
      </w:r>
      <w:r w:rsidR="00000000" w:rsidRPr="00CE198A">
        <w:rPr>
          <w:sz w:val="28"/>
          <w:szCs w:val="28"/>
        </w:rPr>
        <w:instrText xml:space="preserve"> DOCPROPERTY  "Тип проекта_дат"  \* MERGEFORMAT </w:instrText>
      </w:r>
      <w:r w:rsidR="00000000" w:rsidRPr="00CE198A">
        <w:rPr>
          <w:sz w:val="28"/>
          <w:szCs w:val="28"/>
        </w:rPr>
        <w:fldChar w:fldCharType="separate"/>
      </w:r>
      <w:r w:rsidR="005A0256" w:rsidRPr="00CE198A">
        <w:rPr>
          <w:sz w:val="28"/>
          <w:szCs w:val="28"/>
        </w:rPr>
        <w:t>созданию</w:t>
      </w:r>
      <w:r w:rsidR="00000000" w:rsidRPr="00CE198A">
        <w:rPr>
          <w:sz w:val="28"/>
          <w:szCs w:val="28"/>
        </w:rPr>
        <w:fldChar w:fldCharType="end"/>
      </w:r>
      <w:r w:rsidR="00973993" w:rsidRPr="00CE198A">
        <w:rPr>
          <w:sz w:val="28"/>
          <w:szCs w:val="28"/>
        </w:rPr>
        <w:t xml:space="preserve"> </w:t>
      </w:r>
      <w:r w:rsidR="003B226D" w:rsidRPr="00CE198A">
        <w:rPr>
          <w:sz w:val="28"/>
          <w:szCs w:val="28"/>
        </w:rPr>
        <w:t>Подс</w:t>
      </w:r>
      <w:r w:rsidR="00973993" w:rsidRPr="00CE198A">
        <w:rPr>
          <w:sz w:val="28"/>
          <w:szCs w:val="28"/>
        </w:rPr>
        <w:t>истем</w:t>
      </w:r>
      <w:r w:rsidRPr="00CE198A">
        <w:rPr>
          <w:sz w:val="28"/>
          <w:szCs w:val="28"/>
        </w:rPr>
        <w:t>ы</w:t>
      </w:r>
      <w:r w:rsidR="00973993" w:rsidRPr="00CE198A">
        <w:rPr>
          <w:sz w:val="28"/>
          <w:szCs w:val="28"/>
        </w:rPr>
        <w:t xml:space="preserve"> представлены в таблице </w:t>
      </w:r>
      <w:r w:rsidR="00973993" w:rsidRPr="00CE198A">
        <w:rPr>
          <w:sz w:val="28"/>
          <w:szCs w:val="28"/>
        </w:rPr>
        <w:fldChar w:fldCharType="begin"/>
      </w:r>
      <w:r w:rsidR="00973993" w:rsidRPr="00CE198A">
        <w:rPr>
          <w:sz w:val="28"/>
          <w:szCs w:val="28"/>
        </w:rPr>
        <w:instrText xml:space="preserve"> REF _Ref448509406 \h </w:instrText>
      </w:r>
      <w:r w:rsidR="00973993" w:rsidRPr="00CE198A">
        <w:rPr>
          <w:sz w:val="28"/>
          <w:szCs w:val="28"/>
        </w:rPr>
      </w:r>
      <w:r w:rsidR="00CE198A" w:rsidRPr="00CE198A">
        <w:rPr>
          <w:sz w:val="28"/>
          <w:szCs w:val="28"/>
        </w:rPr>
        <w:instrText xml:space="preserve"> \* MERGEFORMAT </w:instrText>
      </w:r>
      <w:r w:rsidR="00973993" w:rsidRPr="00CE198A">
        <w:rPr>
          <w:sz w:val="28"/>
          <w:szCs w:val="28"/>
        </w:rPr>
        <w:fldChar w:fldCharType="separate"/>
      </w:r>
      <w:r w:rsidR="00000331" w:rsidRPr="00CE198A">
        <w:rPr>
          <w:noProof/>
          <w:sz w:val="28"/>
          <w:szCs w:val="28"/>
        </w:rPr>
        <w:t>12</w:t>
      </w:r>
      <w:r w:rsidR="00973993" w:rsidRPr="00CE198A">
        <w:rPr>
          <w:sz w:val="28"/>
          <w:szCs w:val="28"/>
        </w:rPr>
        <w:fldChar w:fldCharType="end"/>
      </w:r>
      <w:r w:rsidR="00973993" w:rsidRPr="00CE198A">
        <w:rPr>
          <w:sz w:val="28"/>
          <w:szCs w:val="28"/>
        </w:rPr>
        <w:t>.</w:t>
      </w:r>
    </w:p>
    <w:p w14:paraId="579D76D5" w14:textId="27FA36D9" w:rsidR="00973993" w:rsidRPr="00CE198A" w:rsidRDefault="00973993" w:rsidP="00A3472B">
      <w:pPr>
        <w:pStyle w:val="af"/>
        <w:rPr>
          <w:rFonts w:ascii="Times New Roman" w:hAnsi="Times New Roman" w:cs="Times New Roman"/>
          <w:sz w:val="28"/>
          <w:szCs w:val="28"/>
        </w:rPr>
      </w:pPr>
      <w:bookmarkStart w:id="2337" w:name="_Toc479788760"/>
      <w:bookmarkStart w:id="2338" w:name="_Toc481488957"/>
      <w:bookmarkStart w:id="2339" w:name="_Toc481489514"/>
      <w:r w:rsidRPr="00CE198A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begin"/>
      </w:r>
      <w:r w:rsidR="00000000" w:rsidRPr="00CE198A">
        <w:rPr>
          <w:rFonts w:ascii="Times New Roman" w:hAnsi="Times New Roman" w:cs="Times New Roman"/>
          <w:sz w:val="28"/>
          <w:szCs w:val="28"/>
        </w:rPr>
        <w:instrText xml:space="preserve"> SEQ Таблица \* ARABIC </w:instrTex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2340" w:name="_Ref448509406"/>
      <w:r w:rsidR="00000331" w:rsidRPr="00CE198A">
        <w:rPr>
          <w:rFonts w:ascii="Times New Roman" w:hAnsi="Times New Roman" w:cs="Times New Roman"/>
          <w:noProof/>
          <w:sz w:val="28"/>
          <w:szCs w:val="28"/>
        </w:rPr>
        <w:t>12</w:t>
      </w:r>
      <w:bookmarkEnd w:id="2340"/>
      <w:r w:rsidR="00000000" w:rsidRPr="00CE198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CE198A">
        <w:rPr>
          <w:rFonts w:ascii="Times New Roman" w:hAnsi="Times New Roman" w:cs="Times New Roman"/>
          <w:noProof/>
          <w:sz w:val="28"/>
          <w:szCs w:val="28"/>
        </w:rPr>
        <w:br/>
      </w:r>
      <w:r w:rsidR="00247BA1" w:rsidRPr="00CE198A">
        <w:rPr>
          <w:rFonts w:ascii="Times New Roman" w:hAnsi="Times New Roman" w:cs="Times New Roman"/>
          <w:sz w:val="28"/>
          <w:szCs w:val="28"/>
        </w:rPr>
        <w:t xml:space="preserve">Требуемые показатели проекта по </w: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begin"/>
      </w:r>
      <w:r w:rsidR="00000000" w:rsidRPr="00CE198A">
        <w:rPr>
          <w:rFonts w:ascii="Times New Roman" w:hAnsi="Times New Roman" w:cs="Times New Roman"/>
          <w:sz w:val="28"/>
          <w:szCs w:val="28"/>
        </w:rPr>
        <w:instrText xml:space="preserve"> DOCPROPERTY  "Тип проекта_дат"  \* MERGEFORMAT </w:instrTex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separate"/>
      </w:r>
      <w:r w:rsidR="005A0256" w:rsidRPr="00CE198A">
        <w:rPr>
          <w:rFonts w:ascii="Times New Roman" w:hAnsi="Times New Roman" w:cs="Times New Roman"/>
          <w:sz w:val="28"/>
          <w:szCs w:val="28"/>
        </w:rPr>
        <w:t>созданию</w: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end"/>
      </w:r>
      <w:r w:rsidR="00247BA1" w:rsidRPr="00CE198A">
        <w:rPr>
          <w:rFonts w:ascii="Times New Roman" w:hAnsi="Times New Roman" w:cs="Times New Roman"/>
          <w:sz w:val="28"/>
          <w:szCs w:val="28"/>
        </w:rPr>
        <w:t xml:space="preserve"> </w:t>
      </w:r>
      <w:r w:rsidR="003B226D" w:rsidRPr="00CE198A">
        <w:rPr>
          <w:rFonts w:ascii="Times New Roman" w:hAnsi="Times New Roman" w:cs="Times New Roman"/>
          <w:sz w:val="28"/>
          <w:szCs w:val="28"/>
        </w:rPr>
        <w:t>Подс</w:t>
      </w:r>
      <w:r w:rsidR="00247BA1" w:rsidRPr="00CE198A">
        <w:rPr>
          <w:rFonts w:ascii="Times New Roman" w:hAnsi="Times New Roman" w:cs="Times New Roman"/>
          <w:sz w:val="28"/>
          <w:szCs w:val="28"/>
        </w:rPr>
        <w:t>истемы</w:t>
      </w:r>
      <w:bookmarkEnd w:id="2337"/>
      <w:bookmarkEnd w:id="2338"/>
      <w:bookmarkEnd w:id="2339"/>
    </w:p>
    <w:tbl>
      <w:tblPr>
        <w:tblStyle w:val="SC9"/>
        <w:tblW w:w="5000" w:type="pct"/>
        <w:tblLook w:val="0020" w:firstRow="1" w:lastRow="0" w:firstColumn="0" w:lastColumn="0" w:noHBand="0" w:noVBand="0"/>
      </w:tblPr>
      <w:tblGrid>
        <w:gridCol w:w="473"/>
        <w:gridCol w:w="2532"/>
        <w:gridCol w:w="1871"/>
        <w:gridCol w:w="1898"/>
        <w:gridCol w:w="932"/>
        <w:gridCol w:w="932"/>
        <w:gridCol w:w="932"/>
      </w:tblGrid>
      <w:tr w:rsidR="00E43683" w:rsidRPr="00CE198A" w14:paraId="36DE00E1" w14:textId="77777777" w:rsidTr="00467A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600" w:type="dxa"/>
            <w:vMerge w:val="restart"/>
          </w:tcPr>
          <w:p w14:paraId="4EE4AF35" w14:textId="77777777" w:rsidR="00E43683" w:rsidRPr="00CE198A" w:rsidRDefault="00E43683" w:rsidP="006E7C91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№</w:t>
            </w:r>
          </w:p>
        </w:tc>
        <w:tc>
          <w:tcPr>
            <w:tcW w:w="2581" w:type="dxa"/>
            <w:vMerge w:val="restart"/>
          </w:tcPr>
          <w:p w14:paraId="36225853" w14:textId="77777777" w:rsidR="00E43683" w:rsidRPr="00CE198A" w:rsidRDefault="00E43683" w:rsidP="006E7C91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Наименование показателя</w:t>
            </w:r>
          </w:p>
        </w:tc>
        <w:tc>
          <w:tcPr>
            <w:tcW w:w="1555" w:type="dxa"/>
            <w:vMerge w:val="restart"/>
          </w:tcPr>
          <w:p w14:paraId="5EA33A59" w14:textId="77777777" w:rsidR="00E43683" w:rsidRPr="00CE198A" w:rsidRDefault="00E43683" w:rsidP="006E7C91">
            <w:pPr>
              <w:pStyle w:val="SC8"/>
              <w:rPr>
                <w:rFonts w:ascii="Times New Roman" w:eastAsia="MS Mincho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Единица измерения</w:t>
            </w:r>
          </w:p>
        </w:tc>
        <w:tc>
          <w:tcPr>
            <w:tcW w:w="1504" w:type="dxa"/>
            <w:vMerge w:val="restart"/>
          </w:tcPr>
          <w:p w14:paraId="37024C23" w14:textId="77777777" w:rsidR="00E43683" w:rsidRPr="00CE198A" w:rsidRDefault="00E43683" w:rsidP="006E7C91">
            <w:pPr>
              <w:pStyle w:val="SC8"/>
              <w:rPr>
                <w:rFonts w:ascii="Times New Roman" w:eastAsia="MS Mincho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Базовое (исходное) значение</w:t>
            </w:r>
          </w:p>
        </w:tc>
        <w:tc>
          <w:tcPr>
            <w:tcW w:w="3330" w:type="dxa"/>
            <w:gridSpan w:val="3"/>
            <w:tcBorders>
              <w:left w:val="single" w:sz="4" w:space="0" w:color="auto"/>
            </w:tcBorders>
          </w:tcPr>
          <w:p w14:paraId="6E2FB274" w14:textId="77777777" w:rsidR="00E43683" w:rsidRPr="00CE198A" w:rsidRDefault="00E43683" w:rsidP="006E7C91">
            <w:pPr>
              <w:pStyle w:val="SC8"/>
              <w:rPr>
                <w:rFonts w:ascii="Times New Roman" w:eastAsia="Calibri" w:hAnsi="Times New Roman"/>
                <w:sz w:val="28"/>
                <w:szCs w:val="28"/>
              </w:rPr>
            </w:pPr>
            <w:r w:rsidRPr="00CE198A">
              <w:rPr>
                <w:rFonts w:ascii="Times New Roman" w:eastAsia="Calibri" w:hAnsi="Times New Roman"/>
                <w:sz w:val="28"/>
                <w:szCs w:val="28"/>
              </w:rPr>
              <w:t>Плановое значение показателя</w:t>
            </w:r>
          </w:p>
        </w:tc>
      </w:tr>
      <w:tr w:rsidR="00E43683" w:rsidRPr="00CE198A" w14:paraId="5419505C" w14:textId="77777777" w:rsidTr="00467A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600" w:type="dxa"/>
            <w:vMerge/>
          </w:tcPr>
          <w:p w14:paraId="7DD49193" w14:textId="77777777" w:rsidR="00E43683" w:rsidRPr="00CE198A" w:rsidRDefault="00E43683" w:rsidP="006E7C91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</w:p>
        </w:tc>
        <w:tc>
          <w:tcPr>
            <w:tcW w:w="2581" w:type="dxa"/>
            <w:vMerge/>
          </w:tcPr>
          <w:p w14:paraId="5EE1AC70" w14:textId="77777777" w:rsidR="00E43683" w:rsidRPr="00CE198A" w:rsidRDefault="00E43683" w:rsidP="006E7C91">
            <w:pPr>
              <w:pStyle w:val="SC8"/>
              <w:rPr>
                <w:rFonts w:ascii="Times New Roman" w:eastAsia="MS Mincho" w:hAnsi="Times New Roman"/>
                <w:sz w:val="28"/>
                <w:szCs w:val="28"/>
              </w:rPr>
            </w:pPr>
          </w:p>
        </w:tc>
        <w:tc>
          <w:tcPr>
            <w:tcW w:w="1555" w:type="dxa"/>
            <w:vMerge/>
          </w:tcPr>
          <w:p w14:paraId="12A11E3B" w14:textId="77777777" w:rsidR="00E43683" w:rsidRPr="00CE198A" w:rsidRDefault="00E43683" w:rsidP="006E7C91">
            <w:pPr>
              <w:pStyle w:val="SC8"/>
              <w:rPr>
                <w:rFonts w:ascii="Times New Roman" w:eastAsia="MS Mincho" w:hAnsi="Times New Roman"/>
                <w:sz w:val="28"/>
                <w:szCs w:val="28"/>
              </w:rPr>
            </w:pPr>
          </w:p>
        </w:tc>
        <w:tc>
          <w:tcPr>
            <w:tcW w:w="1504" w:type="dxa"/>
            <w:vMerge/>
          </w:tcPr>
          <w:p w14:paraId="4A11733B" w14:textId="77777777" w:rsidR="00E43683" w:rsidRPr="00CE198A" w:rsidRDefault="00E43683" w:rsidP="006E7C91">
            <w:pPr>
              <w:pStyle w:val="SC8"/>
              <w:rPr>
                <w:rFonts w:ascii="Times New Roman" w:eastAsia="MS Mincho" w:hAnsi="Times New Roman"/>
                <w:sz w:val="28"/>
                <w:szCs w:val="28"/>
              </w:rPr>
            </w:pPr>
          </w:p>
        </w:tc>
        <w:tc>
          <w:tcPr>
            <w:tcW w:w="1055" w:type="dxa"/>
          </w:tcPr>
          <w:p w14:paraId="1A7E884F" w14:textId="75C65C5E" w:rsidR="00E43683" w:rsidRPr="00CE198A" w:rsidRDefault="003C3CCF" w:rsidP="006E7C91">
            <w:pPr>
              <w:pStyle w:val="SC8"/>
              <w:rPr>
                <w:rFonts w:ascii="Times New Roman" w:eastAsia="MS Mincho" w:hAnsi="Times New Roman"/>
                <w:sz w:val="28"/>
                <w:szCs w:val="28"/>
              </w:rPr>
            </w:pPr>
            <w:ins w:id="2341" w:author="Constantine Smirnov" w:date="2023-06-07T03:15:00Z">
              <w:r w:rsidRPr="00CE198A">
                <w:rPr>
                  <w:rFonts w:ascii="Times New Roman" w:hAnsi="Times New Roman"/>
                  <w:sz w:val="28"/>
                  <w:szCs w:val="28"/>
                </w:rPr>
                <w:t>Дата 1</w:t>
              </w:r>
            </w:ins>
            <w:del w:id="2342" w:author="Constantine Smirnov" w:date="2023-06-07T03:15:00Z">
              <w:r w:rsidR="00E43683" w:rsidRPr="00CE198A" w:rsidDel="003C3CCF">
                <w:rPr>
                  <w:rFonts w:ascii="Times New Roman" w:hAnsi="Times New Roman"/>
                  <w:sz w:val="28"/>
                  <w:szCs w:val="28"/>
                </w:rPr>
                <w:delText>2017</w:delText>
              </w:r>
            </w:del>
          </w:p>
        </w:tc>
        <w:tc>
          <w:tcPr>
            <w:tcW w:w="1071" w:type="dxa"/>
          </w:tcPr>
          <w:p w14:paraId="03400B6E" w14:textId="2D409C1F" w:rsidR="00E43683" w:rsidRPr="00CE198A" w:rsidRDefault="003C3CCF" w:rsidP="006E7C91">
            <w:pPr>
              <w:pStyle w:val="SC8"/>
              <w:rPr>
                <w:rFonts w:ascii="Times New Roman" w:eastAsia="MS Mincho" w:hAnsi="Times New Roman"/>
                <w:sz w:val="28"/>
                <w:szCs w:val="28"/>
              </w:rPr>
            </w:pPr>
            <w:ins w:id="2343" w:author="Constantine Smirnov" w:date="2023-06-07T03:15:00Z">
              <w:r w:rsidRPr="00CE198A">
                <w:rPr>
                  <w:rFonts w:ascii="Times New Roman" w:hAnsi="Times New Roman"/>
                  <w:sz w:val="28"/>
                  <w:szCs w:val="28"/>
                </w:rPr>
                <w:t>Дата 2</w:t>
              </w:r>
            </w:ins>
            <w:del w:id="2344" w:author="Constantine Smirnov" w:date="2023-06-07T03:15:00Z">
              <w:r w:rsidR="00E43683" w:rsidRPr="00CE198A" w:rsidDel="003C3CCF">
                <w:rPr>
                  <w:rFonts w:ascii="Times New Roman" w:hAnsi="Times New Roman"/>
                  <w:sz w:val="28"/>
                  <w:szCs w:val="28"/>
                </w:rPr>
                <w:delText>2018</w:delText>
              </w:r>
            </w:del>
          </w:p>
        </w:tc>
        <w:tc>
          <w:tcPr>
            <w:tcW w:w="1204" w:type="dxa"/>
          </w:tcPr>
          <w:p w14:paraId="4B032E70" w14:textId="2BE3F7F1" w:rsidR="00E43683" w:rsidRPr="00CE198A" w:rsidRDefault="003C3CCF" w:rsidP="006E7C91">
            <w:pPr>
              <w:pStyle w:val="SC8"/>
              <w:rPr>
                <w:rFonts w:ascii="Times New Roman" w:eastAsia="MS Mincho" w:hAnsi="Times New Roman"/>
                <w:sz w:val="28"/>
                <w:szCs w:val="28"/>
              </w:rPr>
            </w:pPr>
            <w:ins w:id="2345" w:author="Constantine Smirnov" w:date="2023-06-07T03:15:00Z">
              <w:r w:rsidRPr="00CE198A">
                <w:rPr>
                  <w:rFonts w:ascii="Times New Roman" w:hAnsi="Times New Roman"/>
                  <w:sz w:val="28"/>
                  <w:szCs w:val="28"/>
                </w:rPr>
                <w:t>Дата 3</w:t>
              </w:r>
            </w:ins>
            <w:del w:id="2346" w:author="Constantine Smirnov" w:date="2023-06-07T03:15:00Z">
              <w:r w:rsidR="00E43683" w:rsidRPr="00CE198A" w:rsidDel="003C3CCF">
                <w:rPr>
                  <w:rFonts w:ascii="Times New Roman" w:hAnsi="Times New Roman"/>
                  <w:sz w:val="28"/>
                  <w:szCs w:val="28"/>
                </w:rPr>
                <w:delText>2019</w:delText>
              </w:r>
            </w:del>
          </w:p>
        </w:tc>
      </w:tr>
      <w:tr w:rsidR="00E43683" w:rsidRPr="00CE198A" w14:paraId="78DAE0E7" w14:textId="77777777" w:rsidTr="00467A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600" w:type="dxa"/>
          </w:tcPr>
          <w:p w14:paraId="6A2CC9D0" w14:textId="77777777" w:rsidR="00E43683" w:rsidRPr="00CE198A" w:rsidRDefault="00E43683" w:rsidP="006E7C91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1</w:t>
            </w:r>
          </w:p>
        </w:tc>
        <w:tc>
          <w:tcPr>
            <w:tcW w:w="2581" w:type="dxa"/>
          </w:tcPr>
          <w:p w14:paraId="53471C15" w14:textId="77777777" w:rsidR="00E43683" w:rsidRPr="00CE198A" w:rsidRDefault="00E43683" w:rsidP="006E7C91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2</w:t>
            </w:r>
          </w:p>
        </w:tc>
        <w:tc>
          <w:tcPr>
            <w:tcW w:w="1555" w:type="dxa"/>
          </w:tcPr>
          <w:p w14:paraId="6A0D4491" w14:textId="77777777" w:rsidR="00E43683" w:rsidRPr="00CE198A" w:rsidRDefault="00E43683" w:rsidP="006E7C91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3</w:t>
            </w:r>
          </w:p>
        </w:tc>
        <w:tc>
          <w:tcPr>
            <w:tcW w:w="1504" w:type="dxa"/>
          </w:tcPr>
          <w:p w14:paraId="1A0C60F2" w14:textId="77777777" w:rsidR="00E43683" w:rsidRPr="00CE198A" w:rsidRDefault="00E43683" w:rsidP="006E7C91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4</w:t>
            </w:r>
          </w:p>
        </w:tc>
        <w:tc>
          <w:tcPr>
            <w:tcW w:w="1055" w:type="dxa"/>
          </w:tcPr>
          <w:p w14:paraId="67EFD776" w14:textId="77777777" w:rsidR="00E43683" w:rsidRPr="00CE198A" w:rsidRDefault="00E43683" w:rsidP="006E7C91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6</w:t>
            </w:r>
          </w:p>
        </w:tc>
        <w:tc>
          <w:tcPr>
            <w:tcW w:w="1071" w:type="dxa"/>
          </w:tcPr>
          <w:p w14:paraId="7729C8DE" w14:textId="77777777" w:rsidR="00E43683" w:rsidRPr="00CE198A" w:rsidRDefault="00E43683" w:rsidP="006E7C91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7</w:t>
            </w:r>
          </w:p>
        </w:tc>
        <w:tc>
          <w:tcPr>
            <w:tcW w:w="1204" w:type="dxa"/>
          </w:tcPr>
          <w:p w14:paraId="190BE848" w14:textId="77777777" w:rsidR="00E43683" w:rsidRPr="00CE198A" w:rsidRDefault="00E43683" w:rsidP="006E7C91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8</w:t>
            </w:r>
          </w:p>
        </w:tc>
      </w:tr>
      <w:tr w:rsidR="00E43683" w:rsidRPr="00CE198A" w14:paraId="3C5A40EF" w14:textId="77777777" w:rsidTr="00467A4E">
        <w:trPr>
          <w:trHeight w:val="59"/>
        </w:trPr>
        <w:tc>
          <w:tcPr>
            <w:tcW w:w="600" w:type="dxa"/>
          </w:tcPr>
          <w:p w14:paraId="7FF2FA72" w14:textId="77777777" w:rsidR="00E43683" w:rsidRPr="00CE198A" w:rsidRDefault="00E43683" w:rsidP="00B9334C">
            <w:pPr>
              <w:pStyle w:val="SC"/>
              <w:numPr>
                <w:ilvl w:val="0"/>
                <w:numId w:val="117"/>
              </w:numPr>
              <w:rPr>
                <w:noProof/>
                <w:snapToGrid w:val="0"/>
                <w:sz w:val="28"/>
                <w:szCs w:val="28"/>
              </w:rPr>
            </w:pPr>
          </w:p>
        </w:tc>
        <w:tc>
          <w:tcPr>
            <w:tcW w:w="2581" w:type="dxa"/>
          </w:tcPr>
          <w:p w14:paraId="277EE36C" w14:textId="6E985E67" w:rsidR="00E43683" w:rsidRPr="00CE198A" w:rsidRDefault="006A5847" w:rsidP="00810A19">
            <w:pPr>
              <w:pStyle w:val="SC7"/>
              <w:rPr>
                <w:sz w:val="28"/>
                <w:szCs w:val="28"/>
              </w:rPr>
            </w:pPr>
            <w:del w:id="2347" w:author="Constantine Smirnov" w:date="2023-06-07T03:15:00Z">
              <w:r w:rsidRPr="00CE198A" w:rsidDel="00467A4E">
                <w:rPr>
                  <w:sz w:val="28"/>
                  <w:szCs w:val="28"/>
                </w:rPr>
                <w:delText>Общее ч</w:delText>
              </w:r>
              <w:r w:rsidR="00E43683" w:rsidRPr="00CE198A" w:rsidDel="00467A4E">
                <w:rPr>
                  <w:sz w:val="28"/>
                  <w:szCs w:val="28"/>
                </w:rPr>
                <w:delText xml:space="preserve">исло </w:delText>
              </w:r>
              <w:r w:rsidR="00055645" w:rsidRPr="00CE198A" w:rsidDel="00467A4E">
                <w:rPr>
                  <w:sz w:val="28"/>
                  <w:szCs w:val="28"/>
                </w:rPr>
                <w:delText>Пользовател</w:delText>
              </w:r>
              <w:r w:rsidR="00E43683" w:rsidRPr="00CE198A" w:rsidDel="00467A4E">
                <w:rPr>
                  <w:sz w:val="28"/>
                  <w:szCs w:val="28"/>
                </w:rPr>
                <w:delText xml:space="preserve">ей на ОС </w:delText>
              </w:r>
              <w:r w:rsidR="00E43683" w:rsidRPr="00CE198A" w:rsidDel="00467A4E">
                <w:rPr>
                  <w:sz w:val="28"/>
                  <w:szCs w:val="28"/>
                  <w:lang w:val="en-US"/>
                </w:rPr>
                <w:delText>Android</w:delText>
              </w:r>
            </w:del>
          </w:p>
        </w:tc>
        <w:tc>
          <w:tcPr>
            <w:tcW w:w="1555" w:type="dxa"/>
          </w:tcPr>
          <w:p w14:paraId="49E77163" w14:textId="77777777" w:rsidR="00E43683" w:rsidRPr="00CE198A" w:rsidRDefault="00E43683" w:rsidP="00810A19">
            <w:pPr>
              <w:pStyle w:val="SCf4"/>
              <w:rPr>
                <w:sz w:val="28"/>
                <w:szCs w:val="28"/>
              </w:rPr>
            </w:pPr>
            <w:del w:id="2348" w:author="Constantine Smirnov" w:date="2023-06-07T03:15:00Z">
              <w:r w:rsidRPr="00CE198A" w:rsidDel="00467A4E">
                <w:rPr>
                  <w:sz w:val="28"/>
                  <w:szCs w:val="28"/>
                </w:rPr>
                <w:delText>Шт.</w:delText>
              </w:r>
            </w:del>
          </w:p>
        </w:tc>
        <w:tc>
          <w:tcPr>
            <w:tcW w:w="1504" w:type="dxa"/>
          </w:tcPr>
          <w:p w14:paraId="4EF5C3EC" w14:textId="77777777" w:rsidR="00E43683" w:rsidRPr="00CE198A" w:rsidRDefault="00E43683" w:rsidP="00810A19">
            <w:pPr>
              <w:pStyle w:val="SCf4"/>
              <w:rPr>
                <w:sz w:val="28"/>
                <w:szCs w:val="28"/>
              </w:rPr>
            </w:pPr>
            <w:del w:id="2349" w:author="Constantine Smirnov" w:date="2023-06-07T03:15:00Z">
              <w:r w:rsidRPr="00CE198A" w:rsidDel="00467A4E">
                <w:rPr>
                  <w:sz w:val="28"/>
                  <w:szCs w:val="28"/>
                </w:rPr>
                <w:delText>0</w:delText>
              </w:r>
            </w:del>
          </w:p>
        </w:tc>
        <w:tc>
          <w:tcPr>
            <w:tcW w:w="1055" w:type="dxa"/>
          </w:tcPr>
          <w:p w14:paraId="456A1039" w14:textId="4EE40333" w:rsidR="00E43683" w:rsidRPr="00CE198A" w:rsidRDefault="00E43683" w:rsidP="00810A19">
            <w:pPr>
              <w:pStyle w:val="SCf4"/>
              <w:rPr>
                <w:sz w:val="28"/>
                <w:szCs w:val="28"/>
              </w:rPr>
            </w:pPr>
            <w:del w:id="2350" w:author="Constantine Smirnov" w:date="2023-06-07T03:15:00Z">
              <w:r w:rsidRPr="00CE198A" w:rsidDel="00467A4E">
                <w:rPr>
                  <w:sz w:val="28"/>
                  <w:szCs w:val="28"/>
                </w:rPr>
                <w:delText>500</w:delText>
              </w:r>
              <w:r w:rsidR="00584036" w:rsidRPr="00CE198A" w:rsidDel="00467A4E">
                <w:rPr>
                  <w:sz w:val="28"/>
                  <w:szCs w:val="28"/>
                </w:rPr>
                <w:delText>0</w:delText>
              </w:r>
            </w:del>
          </w:p>
        </w:tc>
        <w:tc>
          <w:tcPr>
            <w:tcW w:w="1071" w:type="dxa"/>
          </w:tcPr>
          <w:p w14:paraId="10FD2C3B" w14:textId="2FD13C22" w:rsidR="00E43683" w:rsidRPr="00CE198A" w:rsidRDefault="00E43683" w:rsidP="00810A19">
            <w:pPr>
              <w:pStyle w:val="SCf4"/>
              <w:rPr>
                <w:sz w:val="28"/>
                <w:szCs w:val="28"/>
              </w:rPr>
            </w:pPr>
            <w:del w:id="2351" w:author="Constantine Smirnov" w:date="2023-06-07T03:14:00Z">
              <w:r w:rsidRPr="00CE198A" w:rsidDel="00467A4E">
                <w:rPr>
                  <w:sz w:val="28"/>
                  <w:szCs w:val="28"/>
                </w:rPr>
                <w:delText>10</w:delText>
              </w:r>
              <w:r w:rsidR="00584036" w:rsidRPr="00CE198A" w:rsidDel="00467A4E">
                <w:rPr>
                  <w:sz w:val="28"/>
                  <w:szCs w:val="28"/>
                </w:rPr>
                <w:delText> </w:delText>
              </w:r>
              <w:r w:rsidRPr="00CE198A" w:rsidDel="00467A4E">
                <w:rPr>
                  <w:sz w:val="28"/>
                  <w:szCs w:val="28"/>
                </w:rPr>
                <w:delText>00</w:delText>
              </w:r>
              <w:r w:rsidR="00584036" w:rsidRPr="00CE198A" w:rsidDel="00467A4E">
                <w:rPr>
                  <w:sz w:val="28"/>
                  <w:szCs w:val="28"/>
                </w:rPr>
                <w:delText>0</w:delText>
              </w:r>
            </w:del>
          </w:p>
        </w:tc>
        <w:tc>
          <w:tcPr>
            <w:tcW w:w="1204" w:type="dxa"/>
          </w:tcPr>
          <w:p w14:paraId="5B969EE3" w14:textId="54300DC7" w:rsidR="00E43683" w:rsidRPr="00CE198A" w:rsidRDefault="00E43683" w:rsidP="00810A19">
            <w:pPr>
              <w:pStyle w:val="SCf4"/>
              <w:rPr>
                <w:sz w:val="28"/>
                <w:szCs w:val="28"/>
              </w:rPr>
            </w:pPr>
            <w:del w:id="2352" w:author="Constantine Smirnov" w:date="2023-06-07T03:14:00Z">
              <w:r w:rsidRPr="00CE198A" w:rsidDel="00467A4E">
                <w:rPr>
                  <w:sz w:val="28"/>
                  <w:szCs w:val="28"/>
                </w:rPr>
                <w:delText>20</w:delText>
              </w:r>
              <w:r w:rsidR="00584036" w:rsidRPr="00CE198A" w:rsidDel="00467A4E">
                <w:rPr>
                  <w:sz w:val="28"/>
                  <w:szCs w:val="28"/>
                </w:rPr>
                <w:delText> </w:delText>
              </w:r>
              <w:r w:rsidRPr="00CE198A" w:rsidDel="00467A4E">
                <w:rPr>
                  <w:sz w:val="28"/>
                  <w:szCs w:val="28"/>
                </w:rPr>
                <w:delText>00</w:delText>
              </w:r>
              <w:r w:rsidR="00584036" w:rsidRPr="00CE198A" w:rsidDel="00467A4E">
                <w:rPr>
                  <w:sz w:val="28"/>
                  <w:szCs w:val="28"/>
                </w:rPr>
                <w:delText>0</w:delText>
              </w:r>
            </w:del>
          </w:p>
        </w:tc>
      </w:tr>
      <w:tr w:rsidR="00E43683" w:rsidRPr="00CE198A" w:rsidDel="00467A4E" w14:paraId="7BDBFBF1" w14:textId="665BD990" w:rsidTr="00467A4E">
        <w:trPr>
          <w:trHeight w:val="59"/>
          <w:del w:id="2353" w:author="Constantine Smirnov" w:date="2023-06-07T03:14:00Z"/>
        </w:trPr>
        <w:tc>
          <w:tcPr>
            <w:tcW w:w="600" w:type="dxa"/>
          </w:tcPr>
          <w:p w14:paraId="6D79DBD3" w14:textId="4BE2FFC1" w:rsidR="00E43683" w:rsidRPr="00CE198A" w:rsidDel="00467A4E" w:rsidRDefault="00E43683" w:rsidP="00994D39">
            <w:pPr>
              <w:pStyle w:val="SC"/>
              <w:rPr>
                <w:del w:id="2354" w:author="Constantine Smirnov" w:date="2023-06-07T03:14:00Z"/>
                <w:noProof/>
                <w:snapToGrid w:val="0"/>
                <w:sz w:val="28"/>
                <w:szCs w:val="28"/>
              </w:rPr>
            </w:pPr>
          </w:p>
        </w:tc>
        <w:tc>
          <w:tcPr>
            <w:tcW w:w="2581" w:type="dxa"/>
          </w:tcPr>
          <w:p w14:paraId="76F32708" w14:textId="1B3F237A" w:rsidR="00E43683" w:rsidRPr="00CE198A" w:rsidDel="00467A4E" w:rsidRDefault="006A5847" w:rsidP="008D4BAD">
            <w:pPr>
              <w:pStyle w:val="SC7"/>
              <w:rPr>
                <w:del w:id="2355" w:author="Constantine Smirnov" w:date="2023-06-07T03:14:00Z"/>
                <w:i/>
                <w:sz w:val="28"/>
                <w:szCs w:val="28"/>
              </w:rPr>
            </w:pPr>
            <w:del w:id="2356" w:author="Constantine Smirnov" w:date="2023-06-07T03:14:00Z">
              <w:r w:rsidRPr="00CE198A" w:rsidDel="00467A4E">
                <w:rPr>
                  <w:sz w:val="28"/>
                  <w:szCs w:val="28"/>
                </w:rPr>
                <w:delText>Общее ч</w:delText>
              </w:r>
              <w:r w:rsidR="00E43683" w:rsidRPr="00CE198A" w:rsidDel="00467A4E">
                <w:rPr>
                  <w:sz w:val="28"/>
                  <w:szCs w:val="28"/>
                </w:rPr>
                <w:delText xml:space="preserve">исло </w:delText>
              </w:r>
              <w:r w:rsidR="00055645" w:rsidRPr="00CE198A" w:rsidDel="00467A4E">
                <w:rPr>
                  <w:sz w:val="28"/>
                  <w:szCs w:val="28"/>
                </w:rPr>
                <w:delText>Пользовател</w:delText>
              </w:r>
              <w:r w:rsidR="00E43683" w:rsidRPr="00CE198A" w:rsidDel="00467A4E">
                <w:rPr>
                  <w:sz w:val="28"/>
                  <w:szCs w:val="28"/>
                </w:rPr>
                <w:delText xml:space="preserve">ей на ОС </w:delText>
              </w:r>
              <w:r w:rsidR="00E43683" w:rsidRPr="00CE198A" w:rsidDel="00467A4E">
                <w:rPr>
                  <w:sz w:val="28"/>
                  <w:szCs w:val="28"/>
                  <w:lang w:val="en-US"/>
                </w:rPr>
                <w:delText>iOS</w:delText>
              </w:r>
            </w:del>
          </w:p>
        </w:tc>
        <w:tc>
          <w:tcPr>
            <w:tcW w:w="1555" w:type="dxa"/>
          </w:tcPr>
          <w:p w14:paraId="692D67FF" w14:textId="2E685EA7" w:rsidR="00E43683" w:rsidRPr="00CE198A" w:rsidDel="00467A4E" w:rsidRDefault="00E43683" w:rsidP="008D4BAD">
            <w:pPr>
              <w:pStyle w:val="SCf4"/>
              <w:rPr>
                <w:del w:id="2357" w:author="Constantine Smirnov" w:date="2023-06-07T03:14:00Z"/>
                <w:sz w:val="28"/>
                <w:szCs w:val="28"/>
              </w:rPr>
            </w:pPr>
            <w:del w:id="2358" w:author="Constantine Smirnov" w:date="2023-06-07T03:14:00Z">
              <w:r w:rsidRPr="00CE198A" w:rsidDel="00467A4E">
                <w:rPr>
                  <w:sz w:val="28"/>
                  <w:szCs w:val="28"/>
                </w:rPr>
                <w:delText>Шт.</w:delText>
              </w:r>
            </w:del>
          </w:p>
        </w:tc>
        <w:tc>
          <w:tcPr>
            <w:tcW w:w="1504" w:type="dxa"/>
          </w:tcPr>
          <w:p w14:paraId="0DFB98DA" w14:textId="3324C14F" w:rsidR="00E43683" w:rsidRPr="00CE198A" w:rsidDel="00467A4E" w:rsidRDefault="00E43683" w:rsidP="008D4BAD">
            <w:pPr>
              <w:pStyle w:val="SCf4"/>
              <w:rPr>
                <w:del w:id="2359" w:author="Constantine Smirnov" w:date="2023-06-07T03:14:00Z"/>
                <w:sz w:val="28"/>
                <w:szCs w:val="28"/>
              </w:rPr>
            </w:pPr>
            <w:del w:id="2360" w:author="Constantine Smirnov" w:date="2023-06-07T03:14:00Z">
              <w:r w:rsidRPr="00CE198A" w:rsidDel="00467A4E">
                <w:rPr>
                  <w:sz w:val="28"/>
                  <w:szCs w:val="28"/>
                </w:rPr>
                <w:delText>0</w:delText>
              </w:r>
            </w:del>
          </w:p>
        </w:tc>
        <w:tc>
          <w:tcPr>
            <w:tcW w:w="1055" w:type="dxa"/>
          </w:tcPr>
          <w:p w14:paraId="0823964D" w14:textId="46287A21" w:rsidR="00E43683" w:rsidRPr="00CE198A" w:rsidDel="00467A4E" w:rsidRDefault="00E43683" w:rsidP="008D4BAD">
            <w:pPr>
              <w:pStyle w:val="SCf4"/>
              <w:rPr>
                <w:del w:id="2361" w:author="Constantine Smirnov" w:date="2023-06-07T03:14:00Z"/>
                <w:sz w:val="28"/>
                <w:szCs w:val="28"/>
              </w:rPr>
            </w:pPr>
            <w:del w:id="2362" w:author="Constantine Smirnov" w:date="2023-06-07T03:14:00Z">
              <w:r w:rsidRPr="00CE198A" w:rsidDel="00467A4E">
                <w:rPr>
                  <w:sz w:val="28"/>
                  <w:szCs w:val="28"/>
                </w:rPr>
                <w:delText>500</w:delText>
              </w:r>
              <w:r w:rsidR="00584036" w:rsidRPr="00CE198A" w:rsidDel="00467A4E">
                <w:rPr>
                  <w:sz w:val="28"/>
                  <w:szCs w:val="28"/>
                </w:rPr>
                <w:delText>0</w:delText>
              </w:r>
            </w:del>
          </w:p>
        </w:tc>
        <w:tc>
          <w:tcPr>
            <w:tcW w:w="1071" w:type="dxa"/>
          </w:tcPr>
          <w:p w14:paraId="5849B6CD" w14:textId="011825F5" w:rsidR="00E43683" w:rsidRPr="00CE198A" w:rsidDel="00467A4E" w:rsidRDefault="00E43683" w:rsidP="008D4BAD">
            <w:pPr>
              <w:pStyle w:val="SCf4"/>
              <w:rPr>
                <w:del w:id="2363" w:author="Constantine Smirnov" w:date="2023-06-07T03:14:00Z"/>
                <w:sz w:val="28"/>
                <w:szCs w:val="28"/>
              </w:rPr>
            </w:pPr>
            <w:del w:id="2364" w:author="Constantine Smirnov" w:date="2023-06-07T03:14:00Z">
              <w:r w:rsidRPr="00CE198A" w:rsidDel="00467A4E">
                <w:rPr>
                  <w:sz w:val="28"/>
                  <w:szCs w:val="28"/>
                </w:rPr>
                <w:delText>10</w:delText>
              </w:r>
              <w:r w:rsidR="00584036" w:rsidRPr="00CE198A" w:rsidDel="00467A4E">
                <w:rPr>
                  <w:sz w:val="28"/>
                  <w:szCs w:val="28"/>
                </w:rPr>
                <w:delText> </w:delText>
              </w:r>
              <w:r w:rsidRPr="00CE198A" w:rsidDel="00467A4E">
                <w:rPr>
                  <w:sz w:val="28"/>
                  <w:szCs w:val="28"/>
                </w:rPr>
                <w:delText>00</w:delText>
              </w:r>
              <w:r w:rsidR="00584036" w:rsidRPr="00CE198A" w:rsidDel="00467A4E">
                <w:rPr>
                  <w:sz w:val="28"/>
                  <w:szCs w:val="28"/>
                </w:rPr>
                <w:delText>0</w:delText>
              </w:r>
            </w:del>
          </w:p>
        </w:tc>
        <w:tc>
          <w:tcPr>
            <w:tcW w:w="1204" w:type="dxa"/>
          </w:tcPr>
          <w:p w14:paraId="1EF6C478" w14:textId="05AA03AE" w:rsidR="00E43683" w:rsidRPr="00CE198A" w:rsidDel="00467A4E" w:rsidRDefault="00E43683" w:rsidP="008D4BAD">
            <w:pPr>
              <w:pStyle w:val="SCf4"/>
              <w:rPr>
                <w:del w:id="2365" w:author="Constantine Smirnov" w:date="2023-06-07T03:14:00Z"/>
                <w:sz w:val="28"/>
                <w:szCs w:val="28"/>
                <w:lang w:val="en-US"/>
              </w:rPr>
            </w:pPr>
            <w:del w:id="2366" w:author="Constantine Smirnov" w:date="2023-06-07T03:14:00Z">
              <w:r w:rsidRPr="00CE198A" w:rsidDel="00467A4E">
                <w:rPr>
                  <w:sz w:val="28"/>
                  <w:szCs w:val="28"/>
                </w:rPr>
                <w:delText>20</w:delText>
              </w:r>
              <w:r w:rsidR="00584036" w:rsidRPr="00CE198A" w:rsidDel="00467A4E">
                <w:rPr>
                  <w:sz w:val="28"/>
                  <w:szCs w:val="28"/>
                </w:rPr>
                <w:delText> </w:delText>
              </w:r>
              <w:r w:rsidRPr="00CE198A" w:rsidDel="00467A4E">
                <w:rPr>
                  <w:sz w:val="28"/>
                  <w:szCs w:val="28"/>
                </w:rPr>
                <w:delText>00</w:delText>
              </w:r>
              <w:r w:rsidR="00584036" w:rsidRPr="00CE198A" w:rsidDel="00467A4E">
                <w:rPr>
                  <w:sz w:val="28"/>
                  <w:szCs w:val="28"/>
                </w:rPr>
                <w:delText>0</w:delText>
              </w:r>
            </w:del>
          </w:p>
        </w:tc>
      </w:tr>
    </w:tbl>
    <w:p w14:paraId="415D5046" w14:textId="6870B30D" w:rsidR="001E6845" w:rsidRPr="00CE198A" w:rsidRDefault="001E6845" w:rsidP="009F4A7A">
      <w:pPr>
        <w:rPr>
          <w:sz w:val="28"/>
          <w:szCs w:val="28"/>
        </w:rPr>
      </w:pPr>
      <w:r w:rsidRPr="00CE198A">
        <w:rPr>
          <w:sz w:val="28"/>
          <w:szCs w:val="28"/>
        </w:rPr>
        <w:t>Требуемые показатели производительности</w:t>
      </w:r>
      <w:r w:rsidR="006C3230" w:rsidRPr="00CE198A">
        <w:rPr>
          <w:sz w:val="28"/>
          <w:szCs w:val="28"/>
        </w:rPr>
        <w:t xml:space="preserve"> </w:t>
      </w:r>
      <w:r w:rsidR="003B226D" w:rsidRPr="00CE198A">
        <w:rPr>
          <w:sz w:val="28"/>
          <w:szCs w:val="28"/>
        </w:rPr>
        <w:t>Подс</w:t>
      </w:r>
      <w:r w:rsidR="006C3230" w:rsidRPr="00CE198A">
        <w:rPr>
          <w:sz w:val="28"/>
          <w:szCs w:val="28"/>
        </w:rPr>
        <w:t xml:space="preserve">истемы представлены в таблице </w:t>
      </w:r>
      <w:r w:rsidR="006C3230" w:rsidRPr="00CE198A">
        <w:rPr>
          <w:sz w:val="28"/>
          <w:szCs w:val="28"/>
        </w:rPr>
        <w:fldChar w:fldCharType="begin"/>
      </w:r>
      <w:r w:rsidR="006C3230" w:rsidRPr="00CE198A">
        <w:rPr>
          <w:sz w:val="28"/>
          <w:szCs w:val="28"/>
        </w:rPr>
        <w:instrText xml:space="preserve"> REF _Ref445394910 \h </w:instrText>
      </w:r>
      <w:r w:rsidR="006C3230" w:rsidRPr="00CE198A">
        <w:rPr>
          <w:sz w:val="28"/>
          <w:szCs w:val="28"/>
        </w:rPr>
      </w:r>
      <w:r w:rsidR="00CE198A" w:rsidRPr="00CE198A">
        <w:rPr>
          <w:sz w:val="28"/>
          <w:szCs w:val="28"/>
        </w:rPr>
        <w:instrText xml:space="preserve"> \* MERGEFORMAT </w:instrText>
      </w:r>
      <w:r w:rsidR="006C3230" w:rsidRPr="00CE198A">
        <w:rPr>
          <w:sz w:val="28"/>
          <w:szCs w:val="28"/>
        </w:rPr>
        <w:fldChar w:fldCharType="separate"/>
      </w:r>
      <w:r w:rsidR="00000331" w:rsidRPr="00CE198A">
        <w:rPr>
          <w:noProof/>
          <w:sz w:val="28"/>
          <w:szCs w:val="28"/>
        </w:rPr>
        <w:t>13</w:t>
      </w:r>
      <w:r w:rsidR="006C3230" w:rsidRPr="00CE198A">
        <w:rPr>
          <w:sz w:val="28"/>
          <w:szCs w:val="28"/>
        </w:rPr>
        <w:fldChar w:fldCharType="end"/>
      </w:r>
      <w:r w:rsidR="006C3230" w:rsidRPr="00CE198A">
        <w:rPr>
          <w:sz w:val="28"/>
          <w:szCs w:val="28"/>
        </w:rPr>
        <w:t>.</w:t>
      </w:r>
    </w:p>
    <w:p w14:paraId="33DD73DC" w14:textId="6C215522" w:rsidR="006C3230" w:rsidRPr="00CE198A" w:rsidRDefault="006C3230" w:rsidP="00A3472B">
      <w:pPr>
        <w:pStyle w:val="af"/>
        <w:rPr>
          <w:rFonts w:ascii="Times New Roman" w:hAnsi="Times New Roman" w:cs="Times New Roman"/>
          <w:sz w:val="28"/>
          <w:szCs w:val="28"/>
        </w:rPr>
      </w:pPr>
      <w:bookmarkStart w:id="2367" w:name="_Toc447141675"/>
      <w:bookmarkStart w:id="2368" w:name="_Toc479788761"/>
      <w:bookmarkStart w:id="2369" w:name="_Toc481488958"/>
      <w:bookmarkStart w:id="2370" w:name="_Toc481489515"/>
      <w:r w:rsidRPr="00CE198A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begin"/>
      </w:r>
      <w:r w:rsidR="00000000" w:rsidRPr="00CE198A">
        <w:rPr>
          <w:rFonts w:ascii="Times New Roman" w:hAnsi="Times New Roman" w:cs="Times New Roman"/>
          <w:sz w:val="28"/>
          <w:szCs w:val="28"/>
        </w:rPr>
        <w:instrText xml:space="preserve"> SEQ Таблица \* ARABIC </w:instrTex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2371" w:name="_Ref445394910"/>
      <w:r w:rsidR="00000331" w:rsidRPr="00CE198A">
        <w:rPr>
          <w:rFonts w:ascii="Times New Roman" w:hAnsi="Times New Roman" w:cs="Times New Roman"/>
          <w:noProof/>
          <w:sz w:val="28"/>
          <w:szCs w:val="28"/>
        </w:rPr>
        <w:t>13</w:t>
      </w:r>
      <w:bookmarkEnd w:id="2371"/>
      <w:r w:rsidR="00000000" w:rsidRPr="00CE198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CE198A">
        <w:rPr>
          <w:rFonts w:ascii="Times New Roman" w:hAnsi="Times New Roman" w:cs="Times New Roman"/>
          <w:noProof/>
          <w:sz w:val="28"/>
          <w:szCs w:val="28"/>
        </w:rPr>
        <w:br/>
      </w:r>
      <w:r w:rsidRPr="00CE198A">
        <w:rPr>
          <w:rFonts w:ascii="Times New Roman" w:hAnsi="Times New Roman" w:cs="Times New Roman"/>
          <w:sz w:val="28"/>
          <w:szCs w:val="28"/>
        </w:rPr>
        <w:t xml:space="preserve">Требуемые показатели производительности </w:t>
      </w:r>
      <w:r w:rsidR="003B226D" w:rsidRPr="00CE198A">
        <w:rPr>
          <w:rFonts w:ascii="Times New Roman" w:hAnsi="Times New Roman" w:cs="Times New Roman"/>
          <w:sz w:val="28"/>
          <w:szCs w:val="28"/>
        </w:rPr>
        <w:t>Подс</w:t>
      </w:r>
      <w:r w:rsidRPr="00CE198A">
        <w:rPr>
          <w:rFonts w:ascii="Times New Roman" w:hAnsi="Times New Roman" w:cs="Times New Roman"/>
          <w:sz w:val="28"/>
          <w:szCs w:val="28"/>
        </w:rPr>
        <w:t>истемы</w:t>
      </w:r>
      <w:bookmarkEnd w:id="2367"/>
      <w:bookmarkEnd w:id="2368"/>
      <w:bookmarkEnd w:id="2369"/>
      <w:bookmarkEnd w:id="2370"/>
    </w:p>
    <w:tbl>
      <w:tblPr>
        <w:tblStyle w:val="SC9"/>
        <w:tblW w:w="5000" w:type="pct"/>
        <w:tblLook w:val="0020" w:firstRow="1" w:lastRow="0" w:firstColumn="0" w:lastColumn="0" w:noHBand="0" w:noVBand="0"/>
      </w:tblPr>
      <w:tblGrid>
        <w:gridCol w:w="541"/>
        <w:gridCol w:w="6204"/>
        <w:gridCol w:w="2825"/>
      </w:tblGrid>
      <w:tr w:rsidR="001E6845" w:rsidRPr="00CE198A" w14:paraId="694FB705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41" w:type="dxa"/>
          </w:tcPr>
          <w:p w14:paraId="51B27E03" w14:textId="77777777" w:rsidR="001E6845" w:rsidRPr="00CE198A" w:rsidRDefault="001E6845" w:rsidP="001E6845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№</w:t>
            </w:r>
          </w:p>
        </w:tc>
        <w:tc>
          <w:tcPr>
            <w:tcW w:w="6204" w:type="dxa"/>
          </w:tcPr>
          <w:p w14:paraId="479910AE" w14:textId="77777777" w:rsidR="001E6845" w:rsidRPr="00CE198A" w:rsidRDefault="001E6845" w:rsidP="001E6845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eastAsia="MS Mincho" w:hAnsi="Times New Roman"/>
                <w:sz w:val="28"/>
                <w:szCs w:val="28"/>
              </w:rPr>
              <w:t>Показатель для оценивания производительности</w:t>
            </w:r>
          </w:p>
        </w:tc>
        <w:tc>
          <w:tcPr>
            <w:tcW w:w="2825" w:type="dxa"/>
          </w:tcPr>
          <w:p w14:paraId="5621CA03" w14:textId="77777777" w:rsidR="001E6845" w:rsidRPr="00CE198A" w:rsidRDefault="001E6845" w:rsidP="001E6845">
            <w:pPr>
              <w:pStyle w:val="SC8"/>
              <w:rPr>
                <w:rFonts w:ascii="Times New Roman" w:eastAsia="Calibri" w:hAnsi="Times New Roman"/>
                <w:i/>
                <w:noProof/>
                <w:sz w:val="28"/>
                <w:szCs w:val="28"/>
              </w:rPr>
            </w:pPr>
            <w:r w:rsidRPr="00CE198A">
              <w:rPr>
                <w:rFonts w:ascii="Times New Roman" w:eastAsia="MS Mincho" w:hAnsi="Times New Roman"/>
                <w:sz w:val="28"/>
                <w:szCs w:val="28"/>
              </w:rPr>
              <w:t>Целевое значение</w:t>
            </w:r>
          </w:p>
        </w:tc>
      </w:tr>
      <w:tr w:rsidR="001E6845" w:rsidRPr="00CE198A" w14:paraId="1A5EBCDB" w14:textId="77777777" w:rsidTr="00B93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41" w:type="dxa"/>
          </w:tcPr>
          <w:p w14:paraId="322D242B" w14:textId="77777777" w:rsidR="001E6845" w:rsidRPr="00CE198A" w:rsidRDefault="001E6845" w:rsidP="001E6845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1</w:t>
            </w:r>
          </w:p>
        </w:tc>
        <w:tc>
          <w:tcPr>
            <w:tcW w:w="6204" w:type="dxa"/>
          </w:tcPr>
          <w:p w14:paraId="08D147F0" w14:textId="77777777" w:rsidR="001E6845" w:rsidRPr="00CE198A" w:rsidRDefault="001E6845" w:rsidP="001E6845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2</w:t>
            </w:r>
          </w:p>
        </w:tc>
        <w:tc>
          <w:tcPr>
            <w:tcW w:w="2825" w:type="dxa"/>
          </w:tcPr>
          <w:p w14:paraId="5FC16C25" w14:textId="77777777" w:rsidR="001E6845" w:rsidRPr="00CE198A" w:rsidRDefault="001E6845" w:rsidP="001E6845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3</w:t>
            </w:r>
          </w:p>
        </w:tc>
      </w:tr>
      <w:tr w:rsidR="001E6845" w:rsidRPr="00CE198A" w14:paraId="4EAF8A45" w14:textId="77777777" w:rsidTr="00B9334C">
        <w:trPr>
          <w:trHeight w:val="44"/>
        </w:trPr>
        <w:tc>
          <w:tcPr>
            <w:tcW w:w="541" w:type="dxa"/>
          </w:tcPr>
          <w:p w14:paraId="3F7FE93D" w14:textId="77777777" w:rsidR="001E6845" w:rsidRPr="00CE198A" w:rsidRDefault="001E6845" w:rsidP="00B9334C">
            <w:pPr>
              <w:pStyle w:val="SC"/>
              <w:numPr>
                <w:ilvl w:val="0"/>
                <w:numId w:val="118"/>
              </w:numPr>
              <w:rPr>
                <w:noProof/>
                <w:snapToGrid w:val="0"/>
                <w:sz w:val="28"/>
                <w:szCs w:val="28"/>
              </w:rPr>
            </w:pPr>
          </w:p>
        </w:tc>
        <w:tc>
          <w:tcPr>
            <w:tcW w:w="6204" w:type="dxa"/>
          </w:tcPr>
          <w:p w14:paraId="29238E2C" w14:textId="06DE6386" w:rsidR="001E6845" w:rsidRPr="00CE198A" w:rsidRDefault="001E6845" w:rsidP="00810A19">
            <w:pPr>
              <w:pStyle w:val="SC7"/>
              <w:rPr>
                <w:sz w:val="28"/>
                <w:szCs w:val="28"/>
              </w:rPr>
            </w:pPr>
            <w:r w:rsidRPr="00CE198A">
              <w:rPr>
                <w:sz w:val="28"/>
                <w:szCs w:val="28"/>
              </w:rPr>
              <w:t xml:space="preserve">Нормальный режим функционирования </w:t>
            </w:r>
            <w:r w:rsidR="003B226D" w:rsidRPr="00CE198A">
              <w:rPr>
                <w:sz w:val="28"/>
                <w:szCs w:val="28"/>
              </w:rPr>
              <w:t>Подс</w:t>
            </w:r>
            <w:r w:rsidRPr="00CE198A">
              <w:rPr>
                <w:sz w:val="28"/>
                <w:szCs w:val="28"/>
              </w:rPr>
              <w:t>истемы</w:t>
            </w:r>
          </w:p>
        </w:tc>
        <w:tc>
          <w:tcPr>
            <w:tcW w:w="2825" w:type="dxa"/>
          </w:tcPr>
          <w:p w14:paraId="5411ECA0" w14:textId="776407F3" w:rsidR="001E6845" w:rsidRPr="00CE198A" w:rsidRDefault="00A70B1E" w:rsidP="00810A19">
            <w:pPr>
              <w:pStyle w:val="SC7"/>
              <w:rPr>
                <w:sz w:val="28"/>
                <w:szCs w:val="28"/>
              </w:rPr>
            </w:pPr>
            <w:del w:id="2372" w:author="Constantine Smirnov" w:date="2023-06-07T03:16:00Z">
              <w:r w:rsidRPr="00CE198A" w:rsidDel="002B215F">
                <w:rPr>
                  <w:sz w:val="28"/>
                  <w:szCs w:val="28"/>
                </w:rPr>
                <w:delText>365 дней в году, 7 дней в неделю, 24 часа в сутки (режим 24х7х365)</w:delText>
              </w:r>
            </w:del>
          </w:p>
        </w:tc>
      </w:tr>
      <w:tr w:rsidR="001E6845" w:rsidRPr="00CE198A" w14:paraId="3623C3C9" w14:textId="77777777" w:rsidTr="00B9334C">
        <w:trPr>
          <w:trHeight w:val="59"/>
        </w:trPr>
        <w:tc>
          <w:tcPr>
            <w:tcW w:w="541" w:type="dxa"/>
          </w:tcPr>
          <w:p w14:paraId="3F58523B" w14:textId="77777777" w:rsidR="001E6845" w:rsidRPr="00CE198A" w:rsidRDefault="001E6845" w:rsidP="001E6845">
            <w:pPr>
              <w:pStyle w:val="SC"/>
              <w:rPr>
                <w:noProof/>
                <w:snapToGrid w:val="0"/>
                <w:sz w:val="28"/>
                <w:szCs w:val="28"/>
              </w:rPr>
            </w:pPr>
          </w:p>
        </w:tc>
        <w:tc>
          <w:tcPr>
            <w:tcW w:w="6204" w:type="dxa"/>
          </w:tcPr>
          <w:p w14:paraId="3A57811E" w14:textId="4441747F" w:rsidR="001E6845" w:rsidRPr="00CE198A" w:rsidRDefault="001E6845" w:rsidP="00810A19">
            <w:pPr>
              <w:pStyle w:val="SC7"/>
              <w:rPr>
                <w:i/>
                <w:sz w:val="28"/>
                <w:szCs w:val="28"/>
              </w:rPr>
            </w:pPr>
            <w:r w:rsidRPr="00CE198A">
              <w:rPr>
                <w:sz w:val="28"/>
                <w:szCs w:val="28"/>
              </w:rPr>
              <w:t xml:space="preserve">Общее число </w:t>
            </w:r>
            <w:r w:rsidR="00055645" w:rsidRPr="00CE198A">
              <w:rPr>
                <w:sz w:val="28"/>
                <w:szCs w:val="28"/>
              </w:rPr>
              <w:t>Пользовател</w:t>
            </w:r>
            <w:r w:rsidRPr="00CE198A">
              <w:rPr>
                <w:sz w:val="28"/>
                <w:szCs w:val="28"/>
              </w:rPr>
              <w:t>ей, одновременно работающих в</w:t>
            </w:r>
            <w:r w:rsidR="003B226D" w:rsidRPr="00CE198A">
              <w:rPr>
                <w:sz w:val="28"/>
                <w:szCs w:val="28"/>
              </w:rPr>
              <w:t xml:space="preserve"> Под–с</w:t>
            </w:r>
            <w:r w:rsidRPr="00CE198A">
              <w:rPr>
                <w:sz w:val="28"/>
                <w:szCs w:val="28"/>
              </w:rPr>
              <w:t>истеме</w:t>
            </w:r>
            <w:r w:rsidR="006A5847" w:rsidRPr="00CE198A">
              <w:rPr>
                <w:sz w:val="28"/>
                <w:szCs w:val="28"/>
              </w:rPr>
              <w:t xml:space="preserve"> в Онлайн режиме</w:t>
            </w:r>
          </w:p>
        </w:tc>
        <w:tc>
          <w:tcPr>
            <w:tcW w:w="2825" w:type="dxa"/>
          </w:tcPr>
          <w:p w14:paraId="54DB398A" w14:textId="69A2A6D0" w:rsidR="005F4DC5" w:rsidRPr="00CE198A" w:rsidDel="005C6303" w:rsidRDefault="005F4DC5" w:rsidP="00810A19">
            <w:pPr>
              <w:pStyle w:val="SC7"/>
              <w:rPr>
                <w:del w:id="2373" w:author="Constantine Smirnov" w:date="2023-06-07T03:16:00Z"/>
                <w:sz w:val="28"/>
                <w:szCs w:val="28"/>
              </w:rPr>
            </w:pPr>
            <w:del w:id="2374" w:author="Constantine Smirnov" w:date="2023-06-07T03:16:00Z">
              <w:r w:rsidRPr="00CE198A" w:rsidDel="005C6303">
                <w:rPr>
                  <w:sz w:val="28"/>
                  <w:szCs w:val="28"/>
                </w:rPr>
                <w:delText xml:space="preserve">Не менее </w:delText>
              </w:r>
              <w:r w:rsidR="00B01104" w:rsidRPr="00CE198A" w:rsidDel="005C6303">
                <w:rPr>
                  <w:sz w:val="28"/>
                  <w:szCs w:val="28"/>
                </w:rPr>
                <w:delText>1 </w:delText>
              </w:r>
              <w:r w:rsidRPr="00CE198A" w:rsidDel="005C6303">
                <w:rPr>
                  <w:sz w:val="28"/>
                  <w:szCs w:val="28"/>
                </w:rPr>
                <w:delText xml:space="preserve">000 </w:delText>
              </w:r>
              <w:r w:rsidR="00B01104" w:rsidRPr="00CE198A" w:rsidDel="005C6303">
                <w:rPr>
                  <w:sz w:val="28"/>
                  <w:szCs w:val="28"/>
                </w:rPr>
                <w:delText>чел.</w:delText>
              </w:r>
            </w:del>
          </w:p>
          <w:p w14:paraId="2B35484F" w14:textId="1F000068" w:rsidR="001E6845" w:rsidRPr="00CE198A" w:rsidRDefault="00B01104" w:rsidP="00810A19">
            <w:pPr>
              <w:pStyle w:val="SC7"/>
              <w:rPr>
                <w:sz w:val="28"/>
                <w:szCs w:val="28"/>
              </w:rPr>
            </w:pPr>
            <w:del w:id="2375" w:author="Constantine Smirnov" w:date="2023-06-07T03:16:00Z">
              <w:r w:rsidRPr="00CE198A" w:rsidDel="005C6303">
                <w:rPr>
                  <w:sz w:val="28"/>
                  <w:szCs w:val="28"/>
                </w:rPr>
                <w:delText>Н</w:delText>
              </w:r>
              <w:r w:rsidR="005F4DC5" w:rsidRPr="00CE198A" w:rsidDel="005C6303">
                <w:rPr>
                  <w:sz w:val="28"/>
                  <w:szCs w:val="28"/>
                </w:rPr>
                <w:delText>е более 5</w:delText>
              </w:r>
              <w:r w:rsidRPr="00CE198A" w:rsidDel="005C6303">
                <w:rPr>
                  <w:sz w:val="28"/>
                  <w:szCs w:val="28"/>
                </w:rPr>
                <w:delText> </w:delText>
              </w:r>
              <w:r w:rsidR="005F4DC5" w:rsidRPr="00CE198A" w:rsidDel="005C6303">
                <w:rPr>
                  <w:sz w:val="28"/>
                  <w:szCs w:val="28"/>
                </w:rPr>
                <w:delText>000</w:delText>
              </w:r>
              <w:r w:rsidRPr="00CE198A" w:rsidDel="005C6303">
                <w:rPr>
                  <w:sz w:val="28"/>
                  <w:szCs w:val="28"/>
                </w:rPr>
                <w:delText xml:space="preserve"> чел.</w:delText>
              </w:r>
            </w:del>
          </w:p>
        </w:tc>
      </w:tr>
      <w:tr w:rsidR="00432D60" w:rsidRPr="00CE198A" w14:paraId="59EE9426" w14:textId="77777777" w:rsidTr="00B9334C">
        <w:trPr>
          <w:trHeight w:val="59"/>
        </w:trPr>
        <w:tc>
          <w:tcPr>
            <w:tcW w:w="541" w:type="dxa"/>
          </w:tcPr>
          <w:p w14:paraId="151ABBA2" w14:textId="77777777" w:rsidR="00432D60" w:rsidRPr="00CE198A" w:rsidRDefault="00432D60" w:rsidP="00432D60">
            <w:pPr>
              <w:pStyle w:val="SC"/>
              <w:rPr>
                <w:noProof/>
                <w:snapToGrid w:val="0"/>
                <w:sz w:val="28"/>
                <w:szCs w:val="28"/>
              </w:rPr>
            </w:pPr>
          </w:p>
        </w:tc>
        <w:tc>
          <w:tcPr>
            <w:tcW w:w="6204" w:type="dxa"/>
          </w:tcPr>
          <w:p w14:paraId="3D9CDF83" w14:textId="7E08F6A5" w:rsidR="00432D60" w:rsidRPr="00CE198A" w:rsidRDefault="00432D60" w:rsidP="00810A19">
            <w:pPr>
              <w:pStyle w:val="SC7"/>
              <w:rPr>
                <w:i/>
                <w:sz w:val="28"/>
                <w:szCs w:val="28"/>
              </w:rPr>
            </w:pPr>
            <w:r w:rsidRPr="00CE198A">
              <w:rPr>
                <w:sz w:val="28"/>
                <w:szCs w:val="28"/>
              </w:rPr>
              <w:t xml:space="preserve">Общее количество </w:t>
            </w:r>
            <w:r w:rsidR="006A5847" w:rsidRPr="00CE198A">
              <w:rPr>
                <w:sz w:val="28"/>
                <w:szCs w:val="28"/>
              </w:rPr>
              <w:t>Пользователей</w:t>
            </w:r>
          </w:p>
        </w:tc>
        <w:tc>
          <w:tcPr>
            <w:tcW w:w="2825" w:type="dxa"/>
          </w:tcPr>
          <w:p w14:paraId="46377E21" w14:textId="48DF1E1F" w:rsidR="00432D60" w:rsidRPr="00CE198A" w:rsidRDefault="00432D60" w:rsidP="00810A19">
            <w:pPr>
              <w:pStyle w:val="SC7"/>
              <w:rPr>
                <w:sz w:val="28"/>
                <w:szCs w:val="28"/>
              </w:rPr>
            </w:pPr>
            <w:del w:id="2376" w:author="Constantine Smirnov" w:date="2023-06-07T03:16:00Z">
              <w:r w:rsidRPr="00CE198A" w:rsidDel="00B41B79">
                <w:rPr>
                  <w:sz w:val="28"/>
                  <w:szCs w:val="28"/>
                </w:rPr>
                <w:delText xml:space="preserve">Не менее </w:delText>
              </w:r>
              <w:r w:rsidR="00C874A1" w:rsidRPr="00CE198A" w:rsidDel="00B41B79">
                <w:rPr>
                  <w:sz w:val="28"/>
                  <w:szCs w:val="28"/>
                </w:rPr>
                <w:delText>10</w:delText>
              </w:r>
              <w:r w:rsidR="005F4DC5" w:rsidRPr="00CE198A" w:rsidDel="00B41B79">
                <w:rPr>
                  <w:sz w:val="28"/>
                  <w:szCs w:val="28"/>
                </w:rPr>
                <w:delText xml:space="preserve"> </w:delText>
              </w:r>
              <w:r w:rsidR="00C874A1" w:rsidRPr="00CE198A" w:rsidDel="00B41B79">
                <w:rPr>
                  <w:sz w:val="28"/>
                  <w:szCs w:val="28"/>
                </w:rPr>
                <w:delText>000</w:delText>
              </w:r>
              <w:r w:rsidR="005F4DC5" w:rsidRPr="00CE198A" w:rsidDel="00B41B79">
                <w:rPr>
                  <w:sz w:val="28"/>
                  <w:szCs w:val="28"/>
                </w:rPr>
                <w:delText xml:space="preserve"> 000 </w:delText>
              </w:r>
              <w:r w:rsidRPr="00CE198A" w:rsidDel="00B41B79">
                <w:rPr>
                  <w:sz w:val="28"/>
                  <w:szCs w:val="28"/>
                </w:rPr>
                <w:delText>чел.*</w:delText>
              </w:r>
            </w:del>
          </w:p>
        </w:tc>
      </w:tr>
      <w:tr w:rsidR="006E7C91" w:rsidRPr="00CE198A" w14:paraId="5ABFBD37" w14:textId="77777777" w:rsidTr="00B9334C">
        <w:trPr>
          <w:trHeight w:val="59"/>
        </w:trPr>
        <w:tc>
          <w:tcPr>
            <w:tcW w:w="541" w:type="dxa"/>
          </w:tcPr>
          <w:p w14:paraId="30B65FAE" w14:textId="77777777" w:rsidR="006E7C91" w:rsidRPr="00CE198A" w:rsidRDefault="006E7C91" w:rsidP="001E6845">
            <w:pPr>
              <w:pStyle w:val="SC"/>
              <w:rPr>
                <w:noProof/>
                <w:snapToGrid w:val="0"/>
                <w:sz w:val="28"/>
                <w:szCs w:val="28"/>
              </w:rPr>
            </w:pPr>
          </w:p>
        </w:tc>
        <w:tc>
          <w:tcPr>
            <w:tcW w:w="6204" w:type="dxa"/>
          </w:tcPr>
          <w:p w14:paraId="5F8162F0" w14:textId="03ED0CAB" w:rsidR="006E7C91" w:rsidRPr="00CE198A" w:rsidRDefault="006E7C91" w:rsidP="00810A19">
            <w:pPr>
              <w:pStyle w:val="SC7"/>
              <w:rPr>
                <w:sz w:val="28"/>
                <w:szCs w:val="28"/>
              </w:rPr>
            </w:pPr>
            <w:r w:rsidRPr="00CE198A">
              <w:rPr>
                <w:sz w:val="28"/>
                <w:szCs w:val="28"/>
              </w:rPr>
              <w:t xml:space="preserve">Среднее время отклика </w:t>
            </w:r>
            <w:r w:rsidR="003B226D" w:rsidRPr="00CE198A">
              <w:rPr>
                <w:sz w:val="28"/>
                <w:szCs w:val="28"/>
              </w:rPr>
              <w:t>Подс</w:t>
            </w:r>
            <w:r w:rsidRPr="00CE198A">
              <w:rPr>
                <w:sz w:val="28"/>
                <w:szCs w:val="28"/>
              </w:rPr>
              <w:t xml:space="preserve">истемы на действия </w:t>
            </w:r>
            <w:r w:rsidR="006A5847" w:rsidRPr="00CE198A">
              <w:rPr>
                <w:sz w:val="28"/>
                <w:szCs w:val="28"/>
              </w:rPr>
              <w:t xml:space="preserve">Пользователей </w:t>
            </w:r>
            <w:r w:rsidRPr="00CE198A">
              <w:rPr>
                <w:sz w:val="28"/>
                <w:szCs w:val="28"/>
              </w:rPr>
              <w:t>при</w:t>
            </w:r>
            <w:r w:rsidR="003B226D" w:rsidRPr="00CE198A">
              <w:rPr>
                <w:sz w:val="28"/>
                <w:szCs w:val="28"/>
              </w:rPr>
              <w:t xml:space="preserve"> </w:t>
            </w:r>
            <w:r w:rsidRPr="00CE198A">
              <w:rPr>
                <w:sz w:val="28"/>
                <w:szCs w:val="28"/>
              </w:rPr>
              <w:t xml:space="preserve">просмотре информации в </w:t>
            </w:r>
            <w:del w:id="2377" w:author="Constantine Smirnov" w:date="2023-06-07T03:16:00Z">
              <w:r w:rsidR="006A5847" w:rsidRPr="00CE198A" w:rsidDel="00B825D5">
                <w:rPr>
                  <w:sz w:val="28"/>
                  <w:szCs w:val="28"/>
                </w:rPr>
                <w:delText>М</w:delText>
              </w:r>
              <w:r w:rsidRPr="00CE198A" w:rsidDel="00B825D5">
                <w:rPr>
                  <w:sz w:val="28"/>
                  <w:szCs w:val="28"/>
                </w:rPr>
                <w:delText xml:space="preserve">обильном </w:delText>
              </w:r>
            </w:del>
            <w:r w:rsidRPr="00CE198A">
              <w:rPr>
                <w:sz w:val="28"/>
                <w:szCs w:val="28"/>
              </w:rPr>
              <w:t>приложени</w:t>
            </w:r>
            <w:r w:rsidR="00E43683" w:rsidRPr="00CE198A">
              <w:rPr>
                <w:sz w:val="28"/>
                <w:szCs w:val="28"/>
              </w:rPr>
              <w:t>и</w:t>
            </w:r>
            <w:del w:id="2378" w:author="Constantine Smirnov" w:date="2023-06-07T03:16:00Z">
              <w:r w:rsidRPr="00CE198A" w:rsidDel="005736A2">
                <w:rPr>
                  <w:sz w:val="28"/>
                  <w:szCs w:val="28"/>
                </w:rPr>
                <w:delText xml:space="preserve"> </w:delText>
              </w:r>
              <w:r w:rsidR="006A5847" w:rsidRPr="00CE198A" w:rsidDel="00CD362B">
                <w:rPr>
                  <w:sz w:val="28"/>
                  <w:szCs w:val="28"/>
                </w:rPr>
                <w:delText>**</w:delText>
              </w:r>
            </w:del>
          </w:p>
        </w:tc>
        <w:tc>
          <w:tcPr>
            <w:tcW w:w="2825" w:type="dxa"/>
          </w:tcPr>
          <w:p w14:paraId="01BD6B08" w14:textId="7DAF8320" w:rsidR="006E7C91" w:rsidRPr="00CE198A" w:rsidRDefault="006E7C91" w:rsidP="00810A19">
            <w:pPr>
              <w:pStyle w:val="SC7"/>
              <w:rPr>
                <w:sz w:val="28"/>
                <w:szCs w:val="28"/>
              </w:rPr>
            </w:pPr>
            <w:del w:id="2379" w:author="Constantine Smirnov" w:date="2023-06-07T03:16:00Z">
              <w:r w:rsidRPr="00CE198A" w:rsidDel="00B825D5">
                <w:rPr>
                  <w:sz w:val="28"/>
                  <w:szCs w:val="28"/>
                </w:rPr>
                <w:delText xml:space="preserve">Не более </w:delText>
              </w:r>
              <w:r w:rsidR="005F4DC5" w:rsidRPr="00CE198A" w:rsidDel="00B825D5">
                <w:rPr>
                  <w:sz w:val="28"/>
                  <w:szCs w:val="28"/>
                </w:rPr>
                <w:delText xml:space="preserve">0,5 </w:delText>
              </w:r>
              <w:r w:rsidRPr="00CE198A" w:rsidDel="00B825D5">
                <w:rPr>
                  <w:sz w:val="28"/>
                  <w:szCs w:val="28"/>
                </w:rPr>
                <w:delText>сек</w:delText>
              </w:r>
            </w:del>
            <w:r w:rsidRPr="00CE198A">
              <w:rPr>
                <w:sz w:val="28"/>
                <w:szCs w:val="28"/>
              </w:rPr>
              <w:t>.</w:t>
            </w:r>
          </w:p>
        </w:tc>
      </w:tr>
    </w:tbl>
    <w:p w14:paraId="08CAC060" w14:textId="20750A01" w:rsidR="001E6845" w:rsidRPr="00CE198A" w:rsidRDefault="001E6845" w:rsidP="00BD6FFB">
      <w:pPr>
        <w:pStyle w:val="af6"/>
        <w:rPr>
          <w:sz w:val="28"/>
          <w:szCs w:val="28"/>
        </w:rPr>
      </w:pPr>
      <w:r w:rsidRPr="00CE198A">
        <w:rPr>
          <w:sz w:val="28"/>
          <w:szCs w:val="28"/>
        </w:rPr>
        <w:t xml:space="preserve">* с </w:t>
      </w:r>
      <w:r w:rsidR="00F26EFD" w:rsidRPr="00CE198A">
        <w:rPr>
          <w:sz w:val="28"/>
          <w:szCs w:val="28"/>
        </w:rPr>
        <w:t>учётом</w:t>
      </w:r>
      <w:r w:rsidRPr="00CE198A">
        <w:rPr>
          <w:sz w:val="28"/>
          <w:szCs w:val="28"/>
        </w:rPr>
        <w:t xml:space="preserve"> неактивных </w:t>
      </w:r>
      <w:r w:rsidR="00C874A1" w:rsidRPr="00CE198A">
        <w:rPr>
          <w:sz w:val="28"/>
          <w:szCs w:val="28"/>
        </w:rPr>
        <w:t xml:space="preserve">и архивных </w:t>
      </w:r>
      <w:r w:rsidR="00055645" w:rsidRPr="00CE198A">
        <w:rPr>
          <w:sz w:val="28"/>
          <w:szCs w:val="28"/>
        </w:rPr>
        <w:t>Пользовател</w:t>
      </w:r>
      <w:r w:rsidR="00C874A1" w:rsidRPr="00CE198A">
        <w:rPr>
          <w:sz w:val="28"/>
          <w:szCs w:val="28"/>
        </w:rPr>
        <w:t>ей</w:t>
      </w:r>
      <w:r w:rsidRPr="00CE198A">
        <w:rPr>
          <w:sz w:val="28"/>
          <w:szCs w:val="28"/>
        </w:rPr>
        <w:t>.</w:t>
      </w:r>
    </w:p>
    <w:p w14:paraId="6542E1BD" w14:textId="6EA2786D" w:rsidR="006A5847" w:rsidRPr="00CE198A" w:rsidRDefault="006A5847" w:rsidP="00BD6FFB">
      <w:pPr>
        <w:pStyle w:val="af6"/>
        <w:rPr>
          <w:sz w:val="28"/>
          <w:szCs w:val="28"/>
        </w:rPr>
      </w:pPr>
      <w:r w:rsidRPr="00CE198A">
        <w:rPr>
          <w:sz w:val="28"/>
          <w:szCs w:val="28"/>
        </w:rPr>
        <w:t xml:space="preserve">** в данном параметре речь </w:t>
      </w:r>
      <w:r w:rsidR="00B01104" w:rsidRPr="00CE198A">
        <w:rPr>
          <w:sz w:val="28"/>
          <w:szCs w:val="28"/>
        </w:rPr>
        <w:t>идёт</w:t>
      </w:r>
      <w:r w:rsidRPr="00CE198A">
        <w:rPr>
          <w:sz w:val="28"/>
          <w:szCs w:val="28"/>
        </w:rPr>
        <w:t xml:space="preserve"> об отклике интерфейса </w:t>
      </w:r>
      <w:del w:id="2380" w:author="Constantine Smirnov" w:date="2023-06-07T03:16:00Z">
        <w:r w:rsidRPr="00CE198A" w:rsidDel="00965564">
          <w:rPr>
            <w:sz w:val="28"/>
            <w:szCs w:val="28"/>
          </w:rPr>
          <w:delText xml:space="preserve">Мобильного </w:delText>
        </w:r>
      </w:del>
      <w:r w:rsidRPr="00CE198A">
        <w:rPr>
          <w:sz w:val="28"/>
          <w:szCs w:val="28"/>
        </w:rPr>
        <w:t>приложения, время на загрузку данных через сеть не учитывается.</w:t>
      </w:r>
    </w:p>
    <w:p w14:paraId="58842AEB" w14:textId="31FCC6F6" w:rsidR="00EF46B1" w:rsidRPr="00CE198A" w:rsidRDefault="00EF46B1" w:rsidP="00EF46B1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2381" w:name="_Ref437693785"/>
      <w:r w:rsidRPr="00CE198A">
        <w:rPr>
          <w:rFonts w:ascii="Times New Roman" w:hAnsi="Times New Roman" w:cs="Times New Roman"/>
          <w:sz w:val="28"/>
          <w:szCs w:val="28"/>
        </w:rPr>
        <w:t>Требования к надежности</w:t>
      </w:r>
      <w:bookmarkEnd w:id="2381"/>
    </w:p>
    <w:p w14:paraId="07E36444" w14:textId="336AB19C" w:rsidR="00EF46B1" w:rsidRPr="00CE198A" w:rsidRDefault="003B226D" w:rsidP="00C112D2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Подсистема </w:t>
      </w:r>
      <w:r w:rsidR="00EF46B1" w:rsidRPr="00CE198A">
        <w:rPr>
          <w:sz w:val="28"/>
          <w:szCs w:val="28"/>
        </w:rPr>
        <w:t>должна обеспечивать целостность и непроти</w:t>
      </w:r>
      <w:r w:rsidR="00432D60" w:rsidRPr="00CE198A">
        <w:rPr>
          <w:sz w:val="28"/>
          <w:szCs w:val="28"/>
        </w:rPr>
        <w:t xml:space="preserve">воречивость хранимых данных при </w:t>
      </w:r>
      <w:r w:rsidR="00EF46B1" w:rsidRPr="00CE198A">
        <w:rPr>
          <w:sz w:val="28"/>
          <w:szCs w:val="28"/>
        </w:rPr>
        <w:t xml:space="preserve">любых действиях конечных </w:t>
      </w:r>
      <w:r w:rsidR="00055645" w:rsidRPr="00CE198A">
        <w:rPr>
          <w:sz w:val="28"/>
          <w:szCs w:val="28"/>
        </w:rPr>
        <w:t>Пользовател</w:t>
      </w:r>
      <w:r w:rsidR="00EF46B1" w:rsidRPr="00CE198A">
        <w:rPr>
          <w:sz w:val="28"/>
          <w:szCs w:val="28"/>
        </w:rPr>
        <w:t>ей.</w:t>
      </w:r>
    </w:p>
    <w:p w14:paraId="398A381B" w14:textId="1F2C7275" w:rsidR="00EF46B1" w:rsidRPr="00CE198A" w:rsidRDefault="00EF46B1" w:rsidP="00C112D2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Прикладные программы </w:t>
      </w:r>
      <w:r w:rsidR="003B226D" w:rsidRPr="00CE198A">
        <w:rPr>
          <w:sz w:val="28"/>
          <w:szCs w:val="28"/>
        </w:rPr>
        <w:t xml:space="preserve">Подсистемы </w:t>
      </w:r>
      <w:r w:rsidRPr="00CE198A">
        <w:rPr>
          <w:sz w:val="28"/>
          <w:szCs w:val="28"/>
        </w:rPr>
        <w:t xml:space="preserve">должны иметь защиту от некорректных действий </w:t>
      </w:r>
      <w:r w:rsidR="006A5847" w:rsidRPr="00CE198A">
        <w:rPr>
          <w:sz w:val="28"/>
          <w:szCs w:val="28"/>
        </w:rPr>
        <w:t xml:space="preserve">Пользователей </w:t>
      </w:r>
      <w:r w:rsidR="006D6F8F" w:rsidRPr="00CE198A">
        <w:rPr>
          <w:sz w:val="28"/>
          <w:szCs w:val="28"/>
        </w:rPr>
        <w:t>и ошибочных исходных данных.</w:t>
      </w:r>
    </w:p>
    <w:p w14:paraId="06972E84" w14:textId="721F302E" w:rsidR="00EF46B1" w:rsidRPr="00CE198A" w:rsidRDefault="003B226D" w:rsidP="00C112D2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Подсистема </w:t>
      </w:r>
      <w:r w:rsidR="006D6F8F" w:rsidRPr="00CE198A">
        <w:rPr>
          <w:sz w:val="28"/>
          <w:szCs w:val="28"/>
        </w:rPr>
        <w:t xml:space="preserve">должна обеспечивать корректную обработку аварийных ситуаций, вызванных неверными действиями </w:t>
      </w:r>
      <w:r w:rsidR="006A5847" w:rsidRPr="00CE198A">
        <w:rPr>
          <w:sz w:val="28"/>
          <w:szCs w:val="28"/>
        </w:rPr>
        <w:t>Пользователей</w:t>
      </w:r>
      <w:r w:rsidR="006D6F8F" w:rsidRPr="00CE198A">
        <w:rPr>
          <w:sz w:val="28"/>
          <w:szCs w:val="28"/>
        </w:rPr>
        <w:t xml:space="preserve">, неверным форматом или недопустимыми значениями входных данных. В указанных случаях </w:t>
      </w:r>
      <w:r w:rsidRPr="00CE198A">
        <w:rPr>
          <w:sz w:val="28"/>
          <w:szCs w:val="28"/>
        </w:rPr>
        <w:t xml:space="preserve">Подсистема </w:t>
      </w:r>
      <w:r w:rsidR="006D6F8F" w:rsidRPr="00CE198A">
        <w:rPr>
          <w:sz w:val="28"/>
          <w:szCs w:val="28"/>
        </w:rPr>
        <w:t xml:space="preserve">должна выдавать </w:t>
      </w:r>
      <w:r w:rsidR="006A5847" w:rsidRPr="00CE198A">
        <w:rPr>
          <w:sz w:val="28"/>
          <w:szCs w:val="28"/>
        </w:rPr>
        <w:t xml:space="preserve">Пользователю </w:t>
      </w:r>
      <w:r w:rsidR="006D6F8F" w:rsidRPr="00CE198A">
        <w:rPr>
          <w:sz w:val="28"/>
          <w:szCs w:val="28"/>
        </w:rPr>
        <w:t>соответствующие сообщения об ошибках.</w:t>
      </w:r>
      <w:r w:rsidR="00EF46B1" w:rsidRPr="00CE198A">
        <w:rPr>
          <w:sz w:val="28"/>
          <w:szCs w:val="28"/>
        </w:rPr>
        <w:t xml:space="preserve"> Сообщения об ошибках не должны содержать техническую информацию и должны предлагать </w:t>
      </w:r>
      <w:r w:rsidR="006A5847" w:rsidRPr="00CE198A">
        <w:rPr>
          <w:sz w:val="28"/>
          <w:szCs w:val="28"/>
        </w:rPr>
        <w:t xml:space="preserve">Пользователям </w:t>
      </w:r>
      <w:r w:rsidRPr="00CE198A">
        <w:rPr>
          <w:sz w:val="28"/>
          <w:szCs w:val="28"/>
        </w:rPr>
        <w:t xml:space="preserve">Подсистемы </w:t>
      </w:r>
      <w:r w:rsidR="00F26EFD" w:rsidRPr="00CE198A">
        <w:rPr>
          <w:sz w:val="28"/>
          <w:szCs w:val="28"/>
        </w:rPr>
        <w:t>чёткий</w:t>
      </w:r>
      <w:r w:rsidR="00EF46B1" w:rsidRPr="00CE198A">
        <w:rPr>
          <w:sz w:val="28"/>
          <w:szCs w:val="28"/>
        </w:rPr>
        <w:t xml:space="preserve"> алгоритм дальнейших действий.</w:t>
      </w:r>
    </w:p>
    <w:p w14:paraId="70E03519" w14:textId="31883EF6" w:rsidR="00994D39" w:rsidRPr="00CE198A" w:rsidRDefault="003B226D" w:rsidP="00994D39">
      <w:pPr>
        <w:pStyle w:val="SC3"/>
        <w:rPr>
          <w:sz w:val="28"/>
          <w:szCs w:val="28"/>
        </w:rPr>
      </w:pPr>
      <w:r w:rsidRPr="00CE198A">
        <w:rPr>
          <w:sz w:val="28"/>
          <w:szCs w:val="28"/>
        </w:rPr>
        <w:t xml:space="preserve">Подсистема </w:t>
      </w:r>
      <w:r w:rsidR="00994D39" w:rsidRPr="00CE198A">
        <w:rPr>
          <w:sz w:val="28"/>
          <w:szCs w:val="28"/>
        </w:rPr>
        <w:t>должна сохранять работоспособность и обеспечивать восстановление своих функций при возникновении следующих внештатных ситуаций:</w:t>
      </w:r>
    </w:p>
    <w:p w14:paraId="6461F44B" w14:textId="3EA1BFC5" w:rsidR="00994D39" w:rsidRPr="00CE198A" w:rsidRDefault="002D01F8" w:rsidP="00994D39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П</w:t>
      </w:r>
      <w:r w:rsidR="00994D39" w:rsidRPr="00CE198A">
        <w:rPr>
          <w:sz w:val="28"/>
          <w:szCs w:val="28"/>
        </w:rPr>
        <w:t xml:space="preserve">ри сбоях в системе электроснабжения аппаратной части, приводящих к перезагрузке ОС, восстановление работы </w:t>
      </w:r>
      <w:r w:rsidR="006863E4" w:rsidRPr="00CE198A">
        <w:rPr>
          <w:sz w:val="28"/>
          <w:szCs w:val="28"/>
        </w:rPr>
        <w:t>Подсистемы</w:t>
      </w:r>
      <w:r w:rsidR="00994D39" w:rsidRPr="00CE198A">
        <w:rPr>
          <w:sz w:val="28"/>
          <w:szCs w:val="28"/>
        </w:rPr>
        <w:t xml:space="preserve"> должно происходить после перезапуска ОС и запуска прикладного программного обеспечения;</w:t>
      </w:r>
    </w:p>
    <w:p w14:paraId="1CE5D6F6" w14:textId="7EB3E8C2" w:rsidR="00994D39" w:rsidRPr="00CE198A" w:rsidRDefault="002D01F8" w:rsidP="00994D39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П</w:t>
      </w:r>
      <w:r w:rsidR="00994D39" w:rsidRPr="00CE198A">
        <w:rPr>
          <w:sz w:val="28"/>
          <w:szCs w:val="28"/>
        </w:rPr>
        <w:t>ри ошибках в работе аппаратных средств (кроме носителей данных и программного обеспечения) восстановление функци</w:t>
      </w:r>
      <w:r w:rsidR="00290C9F" w:rsidRPr="00CE198A">
        <w:rPr>
          <w:sz w:val="28"/>
          <w:szCs w:val="28"/>
        </w:rPr>
        <w:t>й</w:t>
      </w:r>
      <w:r w:rsidR="00994D39" w:rsidRPr="00CE198A">
        <w:rPr>
          <w:sz w:val="28"/>
          <w:szCs w:val="28"/>
        </w:rPr>
        <w:t xml:space="preserve"> </w:t>
      </w:r>
      <w:r w:rsidR="003B226D" w:rsidRPr="00CE198A">
        <w:rPr>
          <w:sz w:val="28"/>
          <w:szCs w:val="28"/>
        </w:rPr>
        <w:t>Подсистемы возлагается на Платформу</w:t>
      </w:r>
      <w:r w:rsidR="00994D39" w:rsidRPr="00CE198A">
        <w:rPr>
          <w:sz w:val="28"/>
          <w:szCs w:val="28"/>
        </w:rPr>
        <w:t>;</w:t>
      </w:r>
    </w:p>
    <w:p w14:paraId="38745C8E" w14:textId="683DB28C" w:rsidR="00994D39" w:rsidRPr="00CE198A" w:rsidRDefault="002D01F8" w:rsidP="00994D39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П</w:t>
      </w:r>
      <w:r w:rsidR="00994D39" w:rsidRPr="00CE198A">
        <w:rPr>
          <w:sz w:val="28"/>
          <w:szCs w:val="28"/>
        </w:rPr>
        <w:t>ри ошибках, связанных с программным обеспечением (ОС и драйверы устройств), восстановление работоспособности возлагается на ОС</w:t>
      </w:r>
      <w:r w:rsidR="00EC13A0" w:rsidRPr="00CE198A">
        <w:rPr>
          <w:sz w:val="28"/>
          <w:szCs w:val="28"/>
        </w:rPr>
        <w:t>;</w:t>
      </w:r>
    </w:p>
    <w:p w14:paraId="630F8E79" w14:textId="77777777" w:rsidR="00994D39" w:rsidRPr="00CE198A" w:rsidRDefault="00994D39" w:rsidP="00D8394B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При ошибках, связанных с прикладным программным обеспечением, восстановление работоспособности возлагается на возможности прикладного программного обеспечения и</w:t>
      </w:r>
      <w:r w:rsidR="005D5B3D" w:rsidRPr="00CE198A">
        <w:rPr>
          <w:sz w:val="28"/>
          <w:szCs w:val="28"/>
        </w:rPr>
        <w:t> </w:t>
      </w:r>
      <w:r w:rsidRPr="00CE198A">
        <w:rPr>
          <w:sz w:val="28"/>
          <w:szCs w:val="28"/>
        </w:rPr>
        <w:t>кластеризацию.</w:t>
      </w:r>
    </w:p>
    <w:p w14:paraId="45A0DAED" w14:textId="4691DC07" w:rsidR="00A31184" w:rsidRPr="00CE198A" w:rsidRDefault="006C3230" w:rsidP="00346B04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В </w:t>
      </w:r>
      <w:r w:rsidR="003B226D" w:rsidRPr="00CE198A">
        <w:rPr>
          <w:sz w:val="28"/>
          <w:szCs w:val="28"/>
        </w:rPr>
        <w:t xml:space="preserve">Подсистеме </w:t>
      </w:r>
      <w:r w:rsidRPr="00CE198A">
        <w:rPr>
          <w:sz w:val="28"/>
          <w:szCs w:val="28"/>
        </w:rPr>
        <w:t>должны быть предусмотрены средства для орг</w:t>
      </w:r>
      <w:r w:rsidR="00C112D2" w:rsidRPr="00CE198A">
        <w:rPr>
          <w:sz w:val="28"/>
          <w:szCs w:val="28"/>
        </w:rPr>
        <w:t>анизации резервного копирования</w:t>
      </w:r>
      <w:r w:rsidR="00FC0F33" w:rsidRPr="00CE198A">
        <w:rPr>
          <w:sz w:val="28"/>
          <w:szCs w:val="28"/>
        </w:rPr>
        <w:t xml:space="preserve"> </w:t>
      </w:r>
      <w:r w:rsidRPr="00CE198A">
        <w:rPr>
          <w:sz w:val="28"/>
          <w:szCs w:val="28"/>
        </w:rPr>
        <w:t>и обеспечения восстановления работоспособности в случае программно-аппаратных сбоев, позволяющие обесп</w:t>
      </w:r>
      <w:r w:rsidR="00C112D2" w:rsidRPr="00CE198A">
        <w:rPr>
          <w:sz w:val="28"/>
          <w:szCs w:val="28"/>
        </w:rPr>
        <w:t xml:space="preserve">ечить выполнение требований, </w:t>
      </w:r>
      <w:r w:rsidR="00F26EFD" w:rsidRPr="00CE198A">
        <w:rPr>
          <w:sz w:val="28"/>
          <w:szCs w:val="28"/>
        </w:rPr>
        <w:t>приведённых</w:t>
      </w:r>
      <w:r w:rsidR="00C112D2" w:rsidRPr="00CE198A">
        <w:rPr>
          <w:sz w:val="28"/>
          <w:szCs w:val="28"/>
        </w:rPr>
        <w:t xml:space="preserve"> в таблице </w:t>
      </w:r>
      <w:r w:rsidR="00C112D2" w:rsidRPr="00CE198A">
        <w:rPr>
          <w:sz w:val="28"/>
          <w:szCs w:val="28"/>
        </w:rPr>
        <w:fldChar w:fldCharType="begin"/>
      </w:r>
      <w:r w:rsidR="00C112D2" w:rsidRPr="00CE198A">
        <w:rPr>
          <w:sz w:val="28"/>
          <w:szCs w:val="28"/>
        </w:rPr>
        <w:instrText xml:space="preserve"> REF _Ref445396187 \h </w:instrText>
      </w:r>
      <w:r w:rsidR="00C112D2" w:rsidRPr="00CE198A">
        <w:rPr>
          <w:sz w:val="28"/>
          <w:szCs w:val="28"/>
        </w:rPr>
      </w:r>
      <w:r w:rsidR="00CE198A" w:rsidRPr="00CE198A">
        <w:rPr>
          <w:sz w:val="28"/>
          <w:szCs w:val="28"/>
        </w:rPr>
        <w:instrText xml:space="preserve"> \* MERGEFORMAT </w:instrText>
      </w:r>
      <w:r w:rsidR="00C112D2" w:rsidRPr="00CE198A">
        <w:rPr>
          <w:sz w:val="28"/>
          <w:szCs w:val="28"/>
        </w:rPr>
        <w:fldChar w:fldCharType="separate"/>
      </w:r>
      <w:r w:rsidR="00000331" w:rsidRPr="00CE198A">
        <w:rPr>
          <w:noProof/>
          <w:sz w:val="28"/>
          <w:szCs w:val="28"/>
        </w:rPr>
        <w:t>15</w:t>
      </w:r>
      <w:r w:rsidR="00C112D2" w:rsidRPr="00CE198A">
        <w:rPr>
          <w:sz w:val="28"/>
          <w:szCs w:val="28"/>
        </w:rPr>
        <w:fldChar w:fldCharType="end"/>
      </w:r>
      <w:r w:rsidR="00C112D2" w:rsidRPr="00CE198A">
        <w:rPr>
          <w:sz w:val="28"/>
          <w:szCs w:val="28"/>
        </w:rPr>
        <w:t>.</w:t>
      </w:r>
      <w:r w:rsidR="00A31184" w:rsidRPr="00CE198A">
        <w:rPr>
          <w:sz w:val="28"/>
          <w:szCs w:val="28"/>
        </w:rPr>
        <w:t xml:space="preserve"> Должны быть предусмотрены меры по регулярному сохранению (архивированию) файлов и баз данных.</w:t>
      </w:r>
    </w:p>
    <w:p w14:paraId="46FB8991" w14:textId="157498E7" w:rsidR="00DD30E9" w:rsidRPr="00CE198A" w:rsidRDefault="00DD30E9" w:rsidP="00346B04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При эксплуатации </w:t>
      </w:r>
      <w:r w:rsidR="003B226D" w:rsidRPr="00CE198A">
        <w:rPr>
          <w:sz w:val="28"/>
          <w:szCs w:val="28"/>
        </w:rPr>
        <w:t>Подс</w:t>
      </w:r>
      <w:r w:rsidRPr="00CE198A">
        <w:rPr>
          <w:sz w:val="28"/>
          <w:szCs w:val="28"/>
        </w:rPr>
        <w:t>истемы должен соблюдаться регламент, описывающий требования к средствам и способам хранения резервных копий</w:t>
      </w:r>
      <w:r w:rsidR="00770819" w:rsidRPr="00CE198A">
        <w:rPr>
          <w:sz w:val="28"/>
          <w:szCs w:val="28"/>
        </w:rPr>
        <w:t xml:space="preserve"> (Комплект регламентов по обслуживанию </w:t>
      </w:r>
      <w:r w:rsidR="003B226D" w:rsidRPr="00CE198A">
        <w:rPr>
          <w:sz w:val="28"/>
          <w:szCs w:val="28"/>
        </w:rPr>
        <w:t>Подс</w:t>
      </w:r>
      <w:r w:rsidR="00770819" w:rsidRPr="00CE198A">
        <w:rPr>
          <w:sz w:val="28"/>
          <w:szCs w:val="28"/>
        </w:rPr>
        <w:t>истемы)</w:t>
      </w:r>
      <w:r w:rsidRPr="00CE198A">
        <w:rPr>
          <w:sz w:val="28"/>
          <w:szCs w:val="28"/>
        </w:rPr>
        <w:t xml:space="preserve">. Должна существовать возможность запуска средств создания резервных копий в ручном или в автоматическом режиме. Требования к программным и аппаратным средствам резервного копирования должны быть определены на этапе проектирования </w:t>
      </w:r>
      <w:r w:rsidR="003B226D" w:rsidRPr="00CE198A">
        <w:rPr>
          <w:sz w:val="28"/>
          <w:szCs w:val="28"/>
        </w:rPr>
        <w:t>Подс</w:t>
      </w:r>
      <w:r w:rsidRPr="00CE198A">
        <w:rPr>
          <w:sz w:val="28"/>
          <w:szCs w:val="28"/>
        </w:rPr>
        <w:t>истемы.</w:t>
      </w:r>
    </w:p>
    <w:p w14:paraId="414B979B" w14:textId="04C162BF" w:rsidR="00C112D2" w:rsidRPr="00CE198A" w:rsidRDefault="00C112D2" w:rsidP="00A3472B">
      <w:pPr>
        <w:pStyle w:val="af"/>
        <w:rPr>
          <w:rFonts w:ascii="Times New Roman" w:hAnsi="Times New Roman" w:cs="Times New Roman"/>
          <w:sz w:val="28"/>
          <w:szCs w:val="28"/>
        </w:rPr>
      </w:pPr>
      <w:bookmarkStart w:id="2382" w:name="_Toc447141676"/>
      <w:bookmarkStart w:id="2383" w:name="_Toc479788762"/>
      <w:bookmarkStart w:id="2384" w:name="_Toc481488959"/>
      <w:bookmarkStart w:id="2385" w:name="_Toc481489517"/>
      <w:r w:rsidRPr="00CE198A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begin"/>
      </w:r>
      <w:r w:rsidR="00000000" w:rsidRPr="00CE198A">
        <w:rPr>
          <w:rFonts w:ascii="Times New Roman" w:hAnsi="Times New Roman" w:cs="Times New Roman"/>
          <w:sz w:val="28"/>
          <w:szCs w:val="28"/>
        </w:rPr>
        <w:instrText xml:space="preserve"> SEQ Таблица \* ARABIC </w:instrTex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2386" w:name="_Ref445396187"/>
      <w:r w:rsidR="00507969" w:rsidRPr="00CE198A">
        <w:rPr>
          <w:rFonts w:ascii="Times New Roman" w:hAnsi="Times New Roman" w:cs="Times New Roman"/>
          <w:noProof/>
          <w:sz w:val="28"/>
          <w:szCs w:val="28"/>
        </w:rPr>
        <w:t>14</w:t>
      </w:r>
      <w:bookmarkEnd w:id="2386"/>
      <w:r w:rsidR="00000000" w:rsidRPr="00CE198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CE198A">
        <w:rPr>
          <w:rFonts w:ascii="Times New Roman" w:hAnsi="Times New Roman" w:cs="Times New Roman"/>
          <w:noProof/>
          <w:sz w:val="28"/>
          <w:szCs w:val="28"/>
        </w:rPr>
        <w:br/>
      </w:r>
      <w:r w:rsidRPr="00CE198A">
        <w:rPr>
          <w:rFonts w:ascii="Times New Roman" w:hAnsi="Times New Roman" w:cs="Times New Roman"/>
          <w:sz w:val="28"/>
          <w:szCs w:val="28"/>
        </w:rPr>
        <w:t xml:space="preserve">Требования к </w:t>
      </w:r>
      <w:r w:rsidR="00F26EFD" w:rsidRPr="00CE198A">
        <w:rPr>
          <w:rFonts w:ascii="Times New Roman" w:hAnsi="Times New Roman" w:cs="Times New Roman"/>
          <w:sz w:val="28"/>
          <w:szCs w:val="28"/>
        </w:rPr>
        <w:t>надёжности</w:t>
      </w:r>
      <w:r w:rsidRPr="00CE198A">
        <w:rPr>
          <w:rFonts w:ascii="Times New Roman" w:hAnsi="Times New Roman" w:cs="Times New Roman"/>
          <w:sz w:val="28"/>
          <w:szCs w:val="28"/>
        </w:rPr>
        <w:t xml:space="preserve"> </w:t>
      </w:r>
      <w:r w:rsidR="003B226D" w:rsidRPr="00CE198A">
        <w:rPr>
          <w:rFonts w:ascii="Times New Roman" w:hAnsi="Times New Roman" w:cs="Times New Roman"/>
          <w:sz w:val="28"/>
          <w:szCs w:val="28"/>
        </w:rPr>
        <w:t>Подс</w:t>
      </w:r>
      <w:r w:rsidRPr="00CE198A">
        <w:rPr>
          <w:rFonts w:ascii="Times New Roman" w:hAnsi="Times New Roman" w:cs="Times New Roman"/>
          <w:sz w:val="28"/>
          <w:szCs w:val="28"/>
        </w:rPr>
        <w:t>истемы (количественные показатели)</w:t>
      </w:r>
      <w:bookmarkEnd w:id="2382"/>
      <w:bookmarkEnd w:id="2383"/>
      <w:bookmarkEnd w:id="2384"/>
      <w:bookmarkEnd w:id="2385"/>
    </w:p>
    <w:tbl>
      <w:tblPr>
        <w:tblStyle w:val="SCfa"/>
        <w:tblW w:w="5000" w:type="pct"/>
        <w:tblLook w:val="0080" w:firstRow="0" w:lastRow="0" w:firstColumn="1" w:lastColumn="0" w:noHBand="0" w:noVBand="0"/>
      </w:tblPr>
      <w:tblGrid>
        <w:gridCol w:w="4058"/>
        <w:gridCol w:w="5512"/>
      </w:tblGrid>
      <w:tr w:rsidR="006C3230" w:rsidRPr="00CE198A" w14:paraId="0D203F26" w14:textId="77777777" w:rsidTr="00B9334C">
        <w:trPr>
          <w:trHeight w:val="6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0" w:type="pct"/>
          </w:tcPr>
          <w:p w14:paraId="0C03EA0E" w14:textId="0B354252" w:rsidR="006C3230" w:rsidRPr="00CE198A" w:rsidRDefault="006C3230" w:rsidP="00B9334C">
            <w:pPr>
              <w:pStyle w:val="SCf6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 xml:space="preserve">Требования к доступности </w:t>
            </w:r>
            <w:r w:rsidR="006863E4" w:rsidRPr="00CE198A">
              <w:rPr>
                <w:rFonts w:ascii="Times New Roman" w:hAnsi="Times New Roman"/>
                <w:sz w:val="28"/>
                <w:szCs w:val="28"/>
              </w:rPr>
              <w:t>Подсистем</w:t>
            </w:r>
            <w:r w:rsidRPr="00CE198A">
              <w:rPr>
                <w:rFonts w:ascii="Times New Roman" w:hAnsi="Times New Roman"/>
                <w:sz w:val="28"/>
                <w:szCs w:val="28"/>
              </w:rPr>
              <w:t>ы</w:t>
            </w: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 xml:space="preserve"> (суммарное допустимое время простоя)</w:t>
            </w:r>
          </w:p>
        </w:tc>
        <w:tc>
          <w:tcPr>
            <w:tcW w:w="2880" w:type="pct"/>
          </w:tcPr>
          <w:p w14:paraId="0D36DF46" w14:textId="45556273" w:rsidR="006C3230" w:rsidRPr="00CE198A" w:rsidRDefault="00360C0F" w:rsidP="00810A19">
            <w:pPr>
              <w:pStyle w:val="SC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del w:id="2387" w:author="Constantine Smirnov" w:date="2023-06-07T03:18:00Z">
              <w:r w:rsidRPr="00CE198A" w:rsidDel="00B228CD">
                <w:rPr>
                  <w:sz w:val="28"/>
                  <w:szCs w:val="28"/>
                </w:rPr>
                <w:delText>87,6</w:delText>
              </w:r>
              <w:r w:rsidR="006C3230" w:rsidRPr="00CE198A" w:rsidDel="00B228CD">
                <w:rPr>
                  <w:sz w:val="28"/>
                  <w:szCs w:val="28"/>
                </w:rPr>
                <w:delText xml:space="preserve"> часов в </w:delText>
              </w:r>
              <w:r w:rsidRPr="00CE198A" w:rsidDel="00B228CD">
                <w:rPr>
                  <w:sz w:val="28"/>
                  <w:szCs w:val="28"/>
                </w:rPr>
                <w:delText>год (доступность 99,00%)</w:delText>
              </w:r>
            </w:del>
          </w:p>
        </w:tc>
      </w:tr>
      <w:tr w:rsidR="006C3230" w:rsidRPr="00CE198A" w14:paraId="574A7D8C" w14:textId="77777777" w:rsidTr="00B9334C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0" w:type="pct"/>
          </w:tcPr>
          <w:p w14:paraId="2923498E" w14:textId="77777777" w:rsidR="006C3230" w:rsidRPr="00CE198A" w:rsidRDefault="006C3230" w:rsidP="00B9334C">
            <w:pPr>
              <w:pStyle w:val="SCf6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Максимальное время восстановления после сбоя</w:t>
            </w:r>
          </w:p>
        </w:tc>
        <w:tc>
          <w:tcPr>
            <w:tcW w:w="2880" w:type="pct"/>
          </w:tcPr>
          <w:p w14:paraId="49C9A1A1" w14:textId="77777777" w:rsidR="006C3230" w:rsidRPr="00CE198A" w:rsidRDefault="00417BF8" w:rsidP="00810A19">
            <w:pPr>
              <w:pStyle w:val="SC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del w:id="2388" w:author="Constantine Smirnov" w:date="2023-06-07T03:18:00Z">
              <w:r w:rsidRPr="00CE198A" w:rsidDel="00286A2C">
                <w:rPr>
                  <w:sz w:val="28"/>
                  <w:szCs w:val="28"/>
                </w:rPr>
                <w:delText>8</w:delText>
              </w:r>
              <w:r w:rsidR="006C3230" w:rsidRPr="00CE198A" w:rsidDel="00286A2C">
                <w:rPr>
                  <w:sz w:val="28"/>
                  <w:szCs w:val="28"/>
                </w:rPr>
                <w:delText xml:space="preserve"> часа</w:delText>
              </w:r>
            </w:del>
          </w:p>
        </w:tc>
      </w:tr>
      <w:tr w:rsidR="006C3230" w:rsidRPr="00CE198A" w14:paraId="13D53113" w14:textId="77777777" w:rsidTr="00B9334C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0" w:type="pct"/>
          </w:tcPr>
          <w:p w14:paraId="5FBF3874" w14:textId="77777777" w:rsidR="006C3230" w:rsidRPr="00CE198A" w:rsidRDefault="006C3230" w:rsidP="00B9334C">
            <w:pPr>
              <w:pStyle w:val="SCf6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максимальное окно потери данных</w:t>
            </w:r>
          </w:p>
        </w:tc>
        <w:tc>
          <w:tcPr>
            <w:tcW w:w="2880" w:type="pct"/>
          </w:tcPr>
          <w:p w14:paraId="45E596C1" w14:textId="77777777" w:rsidR="006C3230" w:rsidRPr="00CE198A" w:rsidRDefault="00417BF8" w:rsidP="00810A19">
            <w:pPr>
              <w:pStyle w:val="SC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del w:id="2389" w:author="Constantine Smirnov" w:date="2023-06-07T03:18:00Z">
              <w:r w:rsidRPr="00CE198A" w:rsidDel="00276E97">
                <w:rPr>
                  <w:sz w:val="28"/>
                  <w:szCs w:val="28"/>
                </w:rPr>
                <w:delText>8</w:delText>
              </w:r>
              <w:r w:rsidR="006C3230" w:rsidRPr="00CE198A" w:rsidDel="00276E97">
                <w:rPr>
                  <w:sz w:val="28"/>
                  <w:szCs w:val="28"/>
                </w:rPr>
                <w:delText xml:space="preserve"> часа</w:delText>
              </w:r>
            </w:del>
          </w:p>
        </w:tc>
      </w:tr>
      <w:tr w:rsidR="00074B62" w:rsidRPr="00CE198A" w14:paraId="661EEB2F" w14:textId="77777777" w:rsidTr="00B9334C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0" w:type="pct"/>
          </w:tcPr>
          <w:p w14:paraId="71F6D3C8" w14:textId="77777777" w:rsidR="00074B62" w:rsidRPr="00CE198A" w:rsidRDefault="00074B62" w:rsidP="00B9334C">
            <w:pPr>
              <w:pStyle w:val="SCf6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ТРЕБОВАНИЕ К ПРОПУСКНОЙ СПОСОБНОСТИ КАНАЛОВ СВЯЗИ ПРИ ПЕРЕДАЧЕ ДАННЫХ</w:t>
            </w:r>
          </w:p>
        </w:tc>
        <w:tc>
          <w:tcPr>
            <w:tcW w:w="2880" w:type="pct"/>
          </w:tcPr>
          <w:p w14:paraId="25279B5D" w14:textId="34E68CEC" w:rsidR="00994D39" w:rsidRPr="00CE198A" w:rsidDel="00075567" w:rsidRDefault="00994D39" w:rsidP="00810A19">
            <w:pPr>
              <w:pStyle w:val="SC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2390" w:author="Constantine Smirnov" w:date="2023-06-07T03:18:00Z"/>
                <w:sz w:val="28"/>
                <w:szCs w:val="28"/>
              </w:rPr>
            </w:pPr>
            <w:del w:id="2391" w:author="Constantine Smirnov" w:date="2023-06-07T03:18:00Z">
              <w:r w:rsidRPr="00CE198A" w:rsidDel="00075567">
                <w:rPr>
                  <w:sz w:val="28"/>
                  <w:szCs w:val="28"/>
                </w:rPr>
                <w:delText>Пропускная способность не менее 1 Гб</w:delText>
              </w:r>
              <w:r w:rsidR="00F07C46" w:rsidRPr="00CE198A" w:rsidDel="00075567">
                <w:rPr>
                  <w:sz w:val="28"/>
                  <w:szCs w:val="28"/>
                </w:rPr>
                <w:delText>ит</w:delText>
              </w:r>
              <w:r w:rsidRPr="00CE198A" w:rsidDel="00075567">
                <w:rPr>
                  <w:sz w:val="28"/>
                  <w:szCs w:val="28"/>
                </w:rPr>
                <w:delText>/сек.</w:delText>
              </w:r>
            </w:del>
          </w:p>
          <w:p w14:paraId="7B80146D" w14:textId="46CBB947" w:rsidR="00994D39" w:rsidRPr="00CE198A" w:rsidDel="00075567" w:rsidRDefault="00994D39" w:rsidP="00810A19">
            <w:pPr>
              <w:pStyle w:val="SC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2392" w:author="Constantine Smirnov" w:date="2023-06-07T03:18:00Z"/>
                <w:sz w:val="28"/>
                <w:szCs w:val="28"/>
              </w:rPr>
            </w:pPr>
            <w:del w:id="2393" w:author="Constantine Smirnov" w:date="2023-06-07T03:18:00Z">
              <w:r w:rsidRPr="00CE198A" w:rsidDel="00075567">
                <w:rPr>
                  <w:sz w:val="28"/>
                  <w:szCs w:val="28"/>
                </w:rPr>
                <w:delText>Коэффициент ошибок при передаче пакетов не более 0,1%.</w:delText>
              </w:r>
            </w:del>
          </w:p>
          <w:p w14:paraId="7B9C8B09" w14:textId="2C71A04A" w:rsidR="00994D39" w:rsidRPr="00CE198A" w:rsidDel="00075567" w:rsidRDefault="00994D39" w:rsidP="00810A19">
            <w:pPr>
              <w:pStyle w:val="SC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2394" w:author="Constantine Smirnov" w:date="2023-06-07T03:18:00Z"/>
                <w:sz w:val="28"/>
                <w:szCs w:val="28"/>
              </w:rPr>
            </w:pPr>
            <w:del w:id="2395" w:author="Constantine Smirnov" w:date="2023-06-07T03:18:00Z">
              <w:r w:rsidRPr="00CE198A" w:rsidDel="00075567">
                <w:rPr>
                  <w:sz w:val="28"/>
                  <w:szCs w:val="28"/>
                </w:rPr>
                <w:delText>Работоспособность каналообразующего оборудования должна обеспечивать режим 24</w:delText>
              </w:r>
              <w:r w:rsidR="00FD4D80" w:rsidRPr="00CE198A" w:rsidDel="00075567">
                <w:rPr>
                  <w:sz w:val="28"/>
                  <w:szCs w:val="28"/>
                </w:rPr>
                <w:delText>×</w:delText>
              </w:r>
              <w:r w:rsidRPr="00CE198A" w:rsidDel="00075567">
                <w:rPr>
                  <w:sz w:val="28"/>
                  <w:szCs w:val="28"/>
                </w:rPr>
                <w:delText>7.</w:delText>
              </w:r>
            </w:del>
          </w:p>
          <w:p w14:paraId="3F8ED8C6" w14:textId="044A91AE" w:rsidR="00074B62" w:rsidRPr="00CE198A" w:rsidRDefault="00994D39" w:rsidP="00810A19">
            <w:pPr>
              <w:pStyle w:val="SC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del w:id="2396" w:author="Constantine Smirnov" w:date="2023-06-07T03:18:00Z">
              <w:r w:rsidRPr="00CE198A" w:rsidDel="00075567">
                <w:rPr>
                  <w:sz w:val="28"/>
                  <w:szCs w:val="28"/>
                </w:rPr>
                <w:delText xml:space="preserve">Максимальное время восстановления работоспособности каналообразующего оборудования </w:delText>
              </w:r>
              <w:r w:rsidR="00FD4D80" w:rsidRPr="00CE198A" w:rsidDel="00075567">
                <w:rPr>
                  <w:sz w:val="28"/>
                  <w:szCs w:val="28"/>
                </w:rPr>
                <w:delText>—</w:delText>
              </w:r>
              <w:r w:rsidRPr="00CE198A" w:rsidDel="00075567">
                <w:rPr>
                  <w:sz w:val="28"/>
                  <w:szCs w:val="28"/>
                </w:rPr>
                <w:delText xml:space="preserve"> </w:delText>
              </w:r>
              <w:r w:rsidR="008C27E0" w:rsidRPr="00CE198A" w:rsidDel="00075567">
                <w:rPr>
                  <w:sz w:val="28"/>
                  <w:szCs w:val="28"/>
                </w:rPr>
                <w:delText>1</w:delText>
              </w:r>
              <w:r w:rsidR="00482433" w:rsidRPr="00CE198A" w:rsidDel="00075567">
                <w:rPr>
                  <w:sz w:val="28"/>
                  <w:szCs w:val="28"/>
                </w:rPr>
                <w:delText>2</w:delText>
              </w:r>
              <w:r w:rsidRPr="00CE198A" w:rsidDel="00075567">
                <w:rPr>
                  <w:sz w:val="28"/>
                  <w:szCs w:val="28"/>
                </w:rPr>
                <w:delText xml:space="preserve"> час</w:delText>
              </w:r>
              <w:r w:rsidR="008C27E0" w:rsidRPr="00CE198A" w:rsidDel="00075567">
                <w:rPr>
                  <w:sz w:val="28"/>
                  <w:szCs w:val="28"/>
                </w:rPr>
                <w:delText>ов</w:delText>
              </w:r>
              <w:r w:rsidRPr="00CE198A" w:rsidDel="00075567">
                <w:rPr>
                  <w:sz w:val="28"/>
                  <w:szCs w:val="28"/>
                </w:rPr>
                <w:delText xml:space="preserve"> в случае аппаратного сбоя и также </w:delText>
              </w:r>
              <w:r w:rsidR="008C27E0" w:rsidRPr="00CE198A" w:rsidDel="00075567">
                <w:rPr>
                  <w:sz w:val="28"/>
                  <w:szCs w:val="28"/>
                </w:rPr>
                <w:delText>1</w:delText>
              </w:r>
              <w:r w:rsidR="00482433" w:rsidRPr="00CE198A" w:rsidDel="00075567">
                <w:rPr>
                  <w:sz w:val="28"/>
                  <w:szCs w:val="28"/>
                </w:rPr>
                <w:delText>2</w:delText>
              </w:r>
              <w:r w:rsidRPr="00CE198A" w:rsidDel="00075567">
                <w:rPr>
                  <w:sz w:val="28"/>
                  <w:szCs w:val="28"/>
                </w:rPr>
                <w:delText xml:space="preserve"> час</w:delText>
              </w:r>
              <w:r w:rsidR="008C27E0" w:rsidRPr="00CE198A" w:rsidDel="00075567">
                <w:rPr>
                  <w:sz w:val="28"/>
                  <w:szCs w:val="28"/>
                </w:rPr>
                <w:delText>ов</w:delText>
              </w:r>
              <w:r w:rsidRPr="00CE198A" w:rsidDel="00075567">
                <w:rPr>
                  <w:sz w:val="28"/>
                  <w:szCs w:val="28"/>
                </w:rPr>
                <w:delText xml:space="preserve"> в случае программного сбоя</w:delText>
              </w:r>
            </w:del>
          </w:p>
        </w:tc>
      </w:tr>
      <w:tr w:rsidR="00074B62" w:rsidRPr="00CE198A" w14:paraId="083EBF97" w14:textId="77777777" w:rsidTr="00B9334C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0" w:type="pct"/>
          </w:tcPr>
          <w:p w14:paraId="4B316050" w14:textId="77777777" w:rsidR="00074B62" w:rsidRPr="00CE198A" w:rsidRDefault="00074B62" w:rsidP="00B9334C">
            <w:pPr>
              <w:pStyle w:val="SCf6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ТРЕБОВАНИЯ К РЕЗЕРВНОМУ КОПИРОВАНИЮ И ВОССТАНОВЛЕНИЮ</w:t>
            </w:r>
          </w:p>
        </w:tc>
        <w:tc>
          <w:tcPr>
            <w:tcW w:w="2880" w:type="pct"/>
          </w:tcPr>
          <w:p w14:paraId="4048A8AA" w14:textId="40BD175E" w:rsidR="00994D39" w:rsidRPr="00CE198A" w:rsidDel="002F51F9" w:rsidRDefault="00994D39" w:rsidP="00810A19">
            <w:pPr>
              <w:pStyle w:val="SC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2397" w:author="Constantine Smirnov" w:date="2023-06-07T03:18:00Z"/>
                <w:sz w:val="28"/>
                <w:szCs w:val="28"/>
              </w:rPr>
            </w:pPr>
            <w:del w:id="2398" w:author="Constantine Smirnov" w:date="2023-06-07T03:18:00Z">
              <w:r w:rsidRPr="00CE198A" w:rsidDel="002F51F9">
                <w:rPr>
                  <w:sz w:val="28"/>
                  <w:szCs w:val="28"/>
                </w:rPr>
                <w:delText xml:space="preserve">Частота создания резервной копии </w:delText>
              </w:r>
              <w:r w:rsidR="006863E4" w:rsidRPr="00CE198A" w:rsidDel="002F51F9">
                <w:rPr>
                  <w:sz w:val="28"/>
                  <w:szCs w:val="28"/>
                </w:rPr>
                <w:delText>Подсистем</w:delText>
              </w:r>
              <w:r w:rsidR="00D0630C" w:rsidRPr="00CE198A" w:rsidDel="002F51F9">
                <w:rPr>
                  <w:sz w:val="28"/>
                  <w:szCs w:val="28"/>
                </w:rPr>
                <w:delText>ы</w:delText>
              </w:r>
              <w:r w:rsidRPr="00CE198A" w:rsidDel="002F51F9">
                <w:rPr>
                  <w:sz w:val="28"/>
                  <w:szCs w:val="28"/>
                </w:rPr>
                <w:delText xml:space="preserve"> </w:delText>
              </w:r>
              <w:r w:rsidR="005D5B3D" w:rsidRPr="00CE198A" w:rsidDel="002F51F9">
                <w:rPr>
                  <w:sz w:val="28"/>
                  <w:szCs w:val="28"/>
                </w:rPr>
                <w:delText>—</w:delText>
              </w:r>
              <w:r w:rsidRPr="00CE198A" w:rsidDel="002F51F9">
                <w:rPr>
                  <w:sz w:val="28"/>
                  <w:szCs w:val="28"/>
                </w:rPr>
                <w:delText xml:space="preserve"> ежедневно.</w:delText>
              </w:r>
            </w:del>
          </w:p>
          <w:p w14:paraId="3E7B662A" w14:textId="3525020A" w:rsidR="00074B62" w:rsidRPr="00CE198A" w:rsidDel="002F51F9" w:rsidRDefault="00994D39" w:rsidP="00810A19">
            <w:pPr>
              <w:pStyle w:val="SC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2399" w:author="Constantine Smirnov" w:date="2023-06-07T03:18:00Z"/>
                <w:sz w:val="28"/>
                <w:szCs w:val="28"/>
              </w:rPr>
            </w:pPr>
            <w:del w:id="2400" w:author="Constantine Smirnov" w:date="2023-06-07T03:18:00Z">
              <w:r w:rsidRPr="00CE198A" w:rsidDel="002F51F9">
                <w:rPr>
                  <w:sz w:val="28"/>
                  <w:szCs w:val="28"/>
                </w:rPr>
                <w:delText>Цикл хранения резервных копий</w:delText>
              </w:r>
              <w:r w:rsidR="000418B7" w:rsidRPr="00CE198A" w:rsidDel="002F51F9">
                <w:rPr>
                  <w:sz w:val="28"/>
                  <w:szCs w:val="28"/>
                </w:rPr>
                <w:delText xml:space="preserve"> </w:delText>
              </w:r>
              <w:r w:rsidR="005D5B3D" w:rsidRPr="00CE198A" w:rsidDel="002F51F9">
                <w:rPr>
                  <w:sz w:val="28"/>
                  <w:szCs w:val="28"/>
                </w:rPr>
                <w:delText>—</w:delText>
              </w:r>
              <w:r w:rsidR="00F1202A" w:rsidRPr="00CE198A" w:rsidDel="002F51F9">
                <w:rPr>
                  <w:sz w:val="28"/>
                  <w:szCs w:val="28"/>
                </w:rPr>
                <w:delText xml:space="preserve"> 3 месяца</w:delText>
              </w:r>
              <w:r w:rsidR="00417BF8" w:rsidRPr="00CE198A" w:rsidDel="002F51F9">
                <w:rPr>
                  <w:sz w:val="28"/>
                  <w:szCs w:val="28"/>
                </w:rPr>
                <w:delText>.</w:delText>
              </w:r>
            </w:del>
          </w:p>
          <w:p w14:paraId="1F0B1C05" w14:textId="15687192" w:rsidR="00417BF8" w:rsidRPr="00CE198A" w:rsidRDefault="00417BF8" w:rsidP="00810A19">
            <w:pPr>
              <w:pStyle w:val="SC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del w:id="2401" w:author="Constantine Smirnov" w:date="2023-06-07T03:18:00Z">
              <w:r w:rsidRPr="00CE198A" w:rsidDel="002F51F9">
                <w:rPr>
                  <w:sz w:val="28"/>
                  <w:szCs w:val="28"/>
                </w:rPr>
                <w:delText xml:space="preserve">Цикл хранения резервных копий </w:delText>
              </w:r>
              <w:r w:rsidR="007A0367" w:rsidRPr="00CE198A" w:rsidDel="002F51F9">
                <w:rPr>
                  <w:sz w:val="28"/>
                  <w:szCs w:val="28"/>
                </w:rPr>
                <w:delText xml:space="preserve">лога взаимодействия Пользователя с подсистемами «Модуль общения» и «Модуль </w:delText>
              </w:r>
              <w:r w:rsidR="007A0367" w:rsidRPr="00CE198A" w:rsidDel="002F51F9">
                <w:rPr>
                  <w:sz w:val="28"/>
                  <w:szCs w:val="28"/>
                  <w:lang w:val="en-US"/>
                </w:rPr>
                <w:delText>POI</w:delText>
              </w:r>
              <w:r w:rsidR="007A0367" w:rsidRPr="00CE198A" w:rsidDel="002F51F9">
                <w:rPr>
                  <w:sz w:val="28"/>
                  <w:szCs w:val="28"/>
                </w:rPr>
                <w:delText>»</w:delText>
              </w:r>
              <w:r w:rsidRPr="00CE198A" w:rsidDel="002F51F9">
                <w:rPr>
                  <w:sz w:val="28"/>
                  <w:szCs w:val="28"/>
                </w:rPr>
                <w:delText xml:space="preserve"> — 3 года</w:delText>
              </w:r>
            </w:del>
          </w:p>
        </w:tc>
      </w:tr>
      <w:tr w:rsidR="006C3230" w:rsidRPr="00CE198A" w14:paraId="4824F775" w14:textId="77777777" w:rsidTr="00B9334C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0" w:type="pct"/>
          </w:tcPr>
          <w:p w14:paraId="6A48BA2D" w14:textId="77777777" w:rsidR="006C3230" w:rsidRPr="00CE198A" w:rsidRDefault="006C3230" w:rsidP="00B9334C">
            <w:pPr>
              <w:pStyle w:val="SCf6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Другие требования к надежности</w:t>
            </w:r>
          </w:p>
        </w:tc>
        <w:tc>
          <w:tcPr>
            <w:tcW w:w="2880" w:type="pct"/>
          </w:tcPr>
          <w:p w14:paraId="031B44A4" w14:textId="77777777" w:rsidR="006C3230" w:rsidRPr="00CE198A" w:rsidRDefault="006C3230" w:rsidP="00810A19">
            <w:pPr>
              <w:pStyle w:val="SC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del w:id="2402" w:author="Constantine Smirnov" w:date="2023-06-07T03:18:00Z">
              <w:r w:rsidRPr="00CE198A" w:rsidDel="00564241">
                <w:rPr>
                  <w:sz w:val="28"/>
                  <w:szCs w:val="28"/>
                </w:rPr>
                <w:delText>Не предъявляются</w:delText>
              </w:r>
            </w:del>
          </w:p>
        </w:tc>
      </w:tr>
    </w:tbl>
    <w:p w14:paraId="4D361FF8" w14:textId="77777777" w:rsidR="00EF46B1" w:rsidRPr="00CE198A" w:rsidRDefault="00EF46B1" w:rsidP="00EF46B1">
      <w:pPr>
        <w:pStyle w:val="3"/>
        <w:rPr>
          <w:rFonts w:ascii="Times New Roman" w:hAnsi="Times New Roman" w:cs="Times New Roman"/>
          <w:sz w:val="28"/>
          <w:szCs w:val="28"/>
        </w:rPr>
      </w:pPr>
      <w:r w:rsidRPr="00CE198A">
        <w:rPr>
          <w:rFonts w:ascii="Times New Roman" w:hAnsi="Times New Roman" w:cs="Times New Roman"/>
          <w:sz w:val="28"/>
          <w:szCs w:val="28"/>
        </w:rPr>
        <w:t>Требования безопасности</w:t>
      </w:r>
    </w:p>
    <w:p w14:paraId="62D24BB4" w14:textId="1E353667" w:rsidR="00EF46B1" w:rsidRPr="00CE198A" w:rsidDel="006D2924" w:rsidRDefault="006863E4" w:rsidP="00EF46B1">
      <w:pPr>
        <w:pStyle w:val="3"/>
        <w:rPr>
          <w:del w:id="2403" w:author="Constantine Smirnov" w:date="2023-06-07T03:18:00Z"/>
          <w:rFonts w:ascii="Times New Roman" w:hAnsi="Times New Roman" w:cs="Times New Roman"/>
          <w:sz w:val="28"/>
          <w:szCs w:val="28"/>
        </w:rPr>
      </w:pPr>
      <w:del w:id="2404" w:author="Constantine Smirnov" w:date="2023-06-07T03:18:00Z">
        <w:r w:rsidRPr="00CE198A" w:rsidDel="006D2924">
          <w:rPr>
            <w:rFonts w:ascii="Times New Roman" w:hAnsi="Times New Roman" w:cs="Times New Roman"/>
            <w:sz w:val="28"/>
            <w:szCs w:val="28"/>
          </w:rPr>
          <w:delText>Требования к безопасности в рамках Подсистемы не предъявляются.</w:delText>
        </w:r>
      </w:del>
    </w:p>
    <w:p w14:paraId="3EA7AFC1" w14:textId="77777777" w:rsidR="006D2924" w:rsidRPr="00CE198A" w:rsidRDefault="006D2924" w:rsidP="006D2924">
      <w:pPr>
        <w:rPr>
          <w:ins w:id="2405" w:author="Constantine Smirnov" w:date="2023-06-07T03:18:00Z"/>
          <w:sz w:val="28"/>
          <w:szCs w:val="28"/>
        </w:rPr>
      </w:pPr>
    </w:p>
    <w:p w14:paraId="38AF2B7B" w14:textId="77777777" w:rsidR="00EF46B1" w:rsidRPr="00CE198A" w:rsidRDefault="00EF46B1" w:rsidP="00EF46B1">
      <w:pPr>
        <w:pStyle w:val="3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CE198A">
        <w:rPr>
          <w:rFonts w:ascii="Times New Roman" w:eastAsia="Calibri" w:hAnsi="Times New Roman" w:cs="Times New Roman"/>
          <w:sz w:val="28"/>
          <w:szCs w:val="28"/>
          <w:lang w:eastAsia="ru-RU"/>
        </w:rPr>
        <w:t>Требования к эргономике и технической эстетике</w:t>
      </w:r>
    </w:p>
    <w:p w14:paraId="3323E786" w14:textId="0319143E" w:rsidR="00AF7AC3" w:rsidRPr="00CE198A" w:rsidRDefault="00B00A4D" w:rsidP="00B00A4D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Пользователи должны взаимодействовать </w:t>
      </w:r>
      <w:r w:rsidR="0003402A" w:rsidRPr="00CE198A">
        <w:rPr>
          <w:sz w:val="28"/>
          <w:szCs w:val="28"/>
        </w:rPr>
        <w:t xml:space="preserve">с </w:t>
      </w:r>
      <w:r w:rsidR="00E3578F" w:rsidRPr="00CE198A">
        <w:rPr>
          <w:sz w:val="28"/>
          <w:szCs w:val="28"/>
        </w:rPr>
        <w:t>Подс</w:t>
      </w:r>
      <w:r w:rsidRPr="00CE198A">
        <w:rPr>
          <w:sz w:val="28"/>
          <w:szCs w:val="28"/>
        </w:rPr>
        <w:t xml:space="preserve">истемой посредством графического </w:t>
      </w:r>
      <w:r w:rsidR="00055645" w:rsidRPr="00CE198A">
        <w:rPr>
          <w:sz w:val="28"/>
          <w:szCs w:val="28"/>
        </w:rPr>
        <w:t>Пользовател</w:t>
      </w:r>
      <w:r w:rsidRPr="00CE198A">
        <w:rPr>
          <w:sz w:val="28"/>
          <w:szCs w:val="28"/>
        </w:rPr>
        <w:t>ьского интерфейса.</w:t>
      </w:r>
    </w:p>
    <w:p w14:paraId="0375D15B" w14:textId="35F6A05E" w:rsidR="00AF7AC3" w:rsidRPr="00CE198A" w:rsidRDefault="00AF7AC3" w:rsidP="00B00A4D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Интерфейс мобильного приложения должен быть </w:t>
      </w:r>
      <w:r w:rsidR="00921A9F" w:rsidRPr="00CE198A">
        <w:rPr>
          <w:sz w:val="28"/>
          <w:szCs w:val="28"/>
        </w:rPr>
        <w:t>рассчитан на работу с использование</w:t>
      </w:r>
      <w:ins w:id="2406" w:author="Constantine Smirnov" w:date="2023-06-07T03:19:00Z">
        <w:r w:rsidR="006D2924" w:rsidRPr="00CE198A">
          <w:rPr>
            <w:sz w:val="28"/>
            <w:szCs w:val="28"/>
          </w:rPr>
          <w:t xml:space="preserve"> </w:t>
        </w:r>
        <w:r w:rsidR="006752FC" w:rsidRPr="00CE198A">
          <w:rPr>
            <w:sz w:val="28"/>
            <w:szCs w:val="28"/>
          </w:rPr>
          <w:t>компьютерных</w:t>
        </w:r>
        <w:r w:rsidR="006D2924" w:rsidRPr="00CE198A">
          <w:rPr>
            <w:sz w:val="28"/>
            <w:szCs w:val="28"/>
          </w:rPr>
          <w:t xml:space="preserve"> систем</w:t>
        </w:r>
      </w:ins>
      <w:del w:id="2407" w:author="Constantine Smirnov" w:date="2023-06-07T03:19:00Z">
        <w:r w:rsidR="00921A9F" w:rsidRPr="00CE198A" w:rsidDel="006D2924">
          <w:rPr>
            <w:sz w:val="28"/>
            <w:szCs w:val="28"/>
          </w:rPr>
          <w:delText>м сенсорного экрана Мобильного устройства</w:delText>
        </w:r>
      </w:del>
      <w:r w:rsidR="00921A9F" w:rsidRPr="00CE198A">
        <w:rPr>
          <w:sz w:val="28"/>
          <w:szCs w:val="28"/>
        </w:rPr>
        <w:t xml:space="preserve">. Интерфейсы </w:t>
      </w:r>
      <w:del w:id="2408" w:author="Constantine Smirnov" w:date="2023-06-07T03:19:00Z">
        <w:r w:rsidR="00921A9F" w:rsidRPr="00CE198A" w:rsidDel="000015FC">
          <w:rPr>
            <w:sz w:val="28"/>
            <w:szCs w:val="28"/>
          </w:rPr>
          <w:delText xml:space="preserve">Мобильных </w:delText>
        </w:r>
      </w:del>
      <w:r w:rsidR="00921A9F" w:rsidRPr="00CE198A">
        <w:rPr>
          <w:sz w:val="28"/>
          <w:szCs w:val="28"/>
        </w:rPr>
        <w:t>приложений не должны противоречить рекомендациям производителя соответствующей операционной системы.</w:t>
      </w:r>
    </w:p>
    <w:p w14:paraId="4BAC138B" w14:textId="4A65BCFA" w:rsidR="00921A9F" w:rsidRPr="00CE198A" w:rsidRDefault="008B36AD" w:rsidP="008B36AD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Дизайн мобильного приложения должен быть выполнен в одном стиле </w:t>
      </w:r>
      <w:del w:id="2409" w:author="Constantine Smirnov" w:date="2023-06-07T03:20:00Z">
        <w:r w:rsidRPr="00CE198A" w:rsidDel="000A4918">
          <w:rPr>
            <w:sz w:val="28"/>
            <w:szCs w:val="28"/>
          </w:rPr>
          <w:delText xml:space="preserve">с веб-интерфейсом </w:delText>
        </w:r>
      </w:del>
      <w:r w:rsidR="00D11F77" w:rsidRPr="00CE198A">
        <w:rPr>
          <w:sz w:val="28"/>
          <w:szCs w:val="28"/>
        </w:rPr>
        <w:t>Подс</w:t>
      </w:r>
      <w:r w:rsidRPr="00CE198A">
        <w:rPr>
          <w:sz w:val="28"/>
          <w:szCs w:val="28"/>
        </w:rPr>
        <w:t>истемы</w:t>
      </w:r>
      <w:r w:rsidR="00921A9F" w:rsidRPr="00CE198A">
        <w:rPr>
          <w:sz w:val="28"/>
          <w:szCs w:val="28"/>
        </w:rPr>
        <w:t>, если это не противоречит рекомендациям производителя соответствующей операционной системы.</w:t>
      </w:r>
    </w:p>
    <w:p w14:paraId="59ED4315" w14:textId="6D2DA3E3" w:rsidR="008B36AD" w:rsidRPr="00CE198A" w:rsidRDefault="008B36AD" w:rsidP="008B36AD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Регистрация новых </w:t>
      </w:r>
      <w:r w:rsidR="00055645" w:rsidRPr="00CE198A">
        <w:rPr>
          <w:sz w:val="28"/>
          <w:szCs w:val="28"/>
        </w:rPr>
        <w:t>Пользовател</w:t>
      </w:r>
      <w:r w:rsidRPr="00CE198A">
        <w:rPr>
          <w:sz w:val="28"/>
          <w:szCs w:val="28"/>
        </w:rPr>
        <w:t xml:space="preserve">ей </w:t>
      </w:r>
      <w:ins w:id="2410" w:author="Constantine Smirnov" w:date="2023-06-07T03:20:00Z">
        <w:r w:rsidR="00695C7C" w:rsidRPr="00CE198A">
          <w:rPr>
            <w:sz w:val="28"/>
            <w:szCs w:val="28"/>
          </w:rPr>
          <w:t>к</w:t>
        </w:r>
      </w:ins>
      <w:del w:id="2411" w:author="Constantine Smirnov" w:date="2023-06-07T03:20:00Z">
        <w:r w:rsidRPr="00CE198A" w:rsidDel="00695C7C">
          <w:rPr>
            <w:sz w:val="28"/>
            <w:szCs w:val="28"/>
          </w:rPr>
          <w:delText>и привязка мобильных устройств к</w:delText>
        </w:r>
      </w:del>
      <w:r w:rsidRPr="00CE198A">
        <w:rPr>
          <w:sz w:val="28"/>
          <w:szCs w:val="28"/>
        </w:rPr>
        <w:t xml:space="preserve"> существующим </w:t>
      </w:r>
      <w:r w:rsidR="00055645" w:rsidRPr="00CE198A">
        <w:rPr>
          <w:sz w:val="28"/>
          <w:szCs w:val="28"/>
        </w:rPr>
        <w:t>Пользовател</w:t>
      </w:r>
      <w:r w:rsidRPr="00CE198A">
        <w:rPr>
          <w:sz w:val="28"/>
          <w:szCs w:val="28"/>
        </w:rPr>
        <w:t>ям должна выполняться</w:t>
      </w:r>
      <w:del w:id="2412" w:author="Constantine Smirnov" w:date="2023-06-07T03:20:00Z">
        <w:r w:rsidRPr="00CE198A" w:rsidDel="00695C7C">
          <w:rPr>
            <w:sz w:val="28"/>
            <w:szCs w:val="28"/>
          </w:rPr>
          <w:delText xml:space="preserve"> с верификацией по SMS</w:delText>
        </w:r>
      </w:del>
      <w:r w:rsidRPr="00CE198A">
        <w:rPr>
          <w:sz w:val="28"/>
          <w:szCs w:val="28"/>
        </w:rPr>
        <w:t xml:space="preserve">. </w:t>
      </w:r>
      <w:del w:id="2413" w:author="Constantine Smirnov" w:date="2023-06-07T03:20:00Z">
        <w:r w:rsidRPr="00CE198A" w:rsidDel="00AC64C9">
          <w:rPr>
            <w:sz w:val="28"/>
            <w:szCs w:val="28"/>
          </w:rPr>
          <w:delText xml:space="preserve">Мобильное приложение должно обеспечивать возможность </w:delText>
        </w:r>
        <w:r w:rsidR="00502260" w:rsidRPr="00CE198A" w:rsidDel="00AC64C9">
          <w:rPr>
            <w:sz w:val="28"/>
            <w:szCs w:val="28"/>
          </w:rPr>
          <w:delText xml:space="preserve">получения и обработки </w:delText>
        </w:r>
        <w:r w:rsidR="008A57B4" w:rsidRPr="00CE198A" w:rsidDel="00AC64C9">
          <w:rPr>
            <w:sz w:val="28"/>
            <w:szCs w:val="28"/>
            <w:lang w:val="en-US"/>
          </w:rPr>
          <w:delText>p</w:delText>
        </w:r>
        <w:r w:rsidRPr="00CE198A" w:rsidDel="00AC64C9">
          <w:rPr>
            <w:sz w:val="28"/>
            <w:szCs w:val="28"/>
            <w:lang w:val="en-US"/>
          </w:rPr>
          <w:delText>ush</w:delText>
        </w:r>
        <w:r w:rsidR="008A57B4" w:rsidRPr="00CE198A" w:rsidDel="00AC64C9">
          <w:rPr>
            <w:sz w:val="28"/>
            <w:szCs w:val="28"/>
          </w:rPr>
          <w:delText>-</w:delText>
        </w:r>
        <w:r w:rsidRPr="00CE198A" w:rsidDel="00AC64C9">
          <w:rPr>
            <w:sz w:val="28"/>
            <w:szCs w:val="28"/>
          </w:rPr>
          <w:delText>уведомлений.</w:delText>
        </w:r>
      </w:del>
    </w:p>
    <w:p w14:paraId="7E337137" w14:textId="64B2DE5E" w:rsidR="00B00A4D" w:rsidRPr="00CE198A" w:rsidRDefault="005F21B1" w:rsidP="00B00A4D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Интерфейс </w:t>
      </w:r>
      <w:r w:rsidR="00D11F77" w:rsidRPr="00CE198A">
        <w:rPr>
          <w:sz w:val="28"/>
          <w:szCs w:val="28"/>
        </w:rPr>
        <w:t>Подс</w:t>
      </w:r>
      <w:r w:rsidRPr="00CE198A">
        <w:rPr>
          <w:sz w:val="28"/>
          <w:szCs w:val="28"/>
        </w:rPr>
        <w:t xml:space="preserve">истемы также должен удовлетворять требованиям по унификации, указанным в п. </w:t>
      </w:r>
      <w:r w:rsidRPr="00CE198A">
        <w:rPr>
          <w:sz w:val="28"/>
          <w:szCs w:val="28"/>
        </w:rPr>
        <w:fldChar w:fldCharType="begin"/>
      </w:r>
      <w:r w:rsidRPr="00CE198A">
        <w:rPr>
          <w:sz w:val="28"/>
          <w:szCs w:val="28"/>
        </w:rPr>
        <w:instrText xml:space="preserve"> REF _Ref445402393 \r \h </w:instrText>
      </w:r>
      <w:r w:rsidRPr="00CE198A">
        <w:rPr>
          <w:sz w:val="28"/>
          <w:szCs w:val="28"/>
        </w:rPr>
      </w:r>
      <w:r w:rsidR="00CE198A" w:rsidRPr="00CE198A">
        <w:rPr>
          <w:sz w:val="28"/>
          <w:szCs w:val="28"/>
        </w:rPr>
        <w:instrText xml:space="preserve"> \* MERGEFORMAT </w:instrText>
      </w:r>
      <w:r w:rsidRPr="00CE198A">
        <w:rPr>
          <w:sz w:val="28"/>
          <w:szCs w:val="28"/>
        </w:rPr>
        <w:fldChar w:fldCharType="separate"/>
      </w:r>
      <w:r w:rsidR="005A0256" w:rsidRPr="00CE198A">
        <w:rPr>
          <w:sz w:val="28"/>
          <w:szCs w:val="28"/>
        </w:rPr>
        <w:t>4.1.13</w:t>
      </w:r>
      <w:r w:rsidRPr="00CE198A">
        <w:rPr>
          <w:sz w:val="28"/>
          <w:szCs w:val="28"/>
        </w:rPr>
        <w:fldChar w:fldCharType="end"/>
      </w:r>
      <w:r w:rsidRPr="00CE198A">
        <w:rPr>
          <w:sz w:val="28"/>
          <w:szCs w:val="28"/>
        </w:rPr>
        <w:t>.</w:t>
      </w:r>
    </w:p>
    <w:p w14:paraId="168B3D19" w14:textId="58FF6B49" w:rsidR="00B00A4D" w:rsidRPr="00CE198A" w:rsidDel="00332E19" w:rsidRDefault="00B00A4D" w:rsidP="00B00A4D">
      <w:pPr>
        <w:rPr>
          <w:del w:id="2414" w:author="Constantine Smirnov" w:date="2023-06-07T03:22:00Z"/>
          <w:sz w:val="28"/>
          <w:szCs w:val="28"/>
        </w:rPr>
      </w:pPr>
      <w:del w:id="2415" w:author="Constantine Smirnov" w:date="2023-06-07T03:22:00Z">
        <w:r w:rsidRPr="00CE198A" w:rsidDel="00332E19">
          <w:rPr>
            <w:sz w:val="28"/>
            <w:szCs w:val="28"/>
          </w:rPr>
          <w:delText xml:space="preserve">Все текстовые сообщения и надписи, предназначенные для </w:delText>
        </w:r>
        <w:r w:rsidR="00055645" w:rsidRPr="00CE198A" w:rsidDel="00332E19">
          <w:rPr>
            <w:sz w:val="28"/>
            <w:szCs w:val="28"/>
          </w:rPr>
          <w:delText>Пользовател</w:delText>
        </w:r>
        <w:r w:rsidRPr="00CE198A" w:rsidDel="00332E19">
          <w:rPr>
            <w:sz w:val="28"/>
            <w:szCs w:val="28"/>
          </w:rPr>
          <w:delText xml:space="preserve">ей, должны быть выполнены на </w:delText>
        </w:r>
        <w:r w:rsidR="008B36AD" w:rsidRPr="00CE198A" w:rsidDel="00332E19">
          <w:rPr>
            <w:sz w:val="28"/>
            <w:szCs w:val="28"/>
          </w:rPr>
          <w:delText xml:space="preserve">выбранном </w:delText>
        </w:r>
        <w:r w:rsidRPr="00CE198A" w:rsidDel="00332E19">
          <w:rPr>
            <w:sz w:val="28"/>
            <w:szCs w:val="28"/>
          </w:rPr>
          <w:delText>языке</w:delText>
        </w:r>
        <w:r w:rsidR="008B36AD" w:rsidRPr="00CE198A" w:rsidDel="00332E19">
          <w:rPr>
            <w:sz w:val="28"/>
            <w:szCs w:val="28"/>
          </w:rPr>
          <w:delText xml:space="preserve"> локализации</w:delText>
        </w:r>
        <w:r w:rsidR="00921A9F" w:rsidRPr="00CE198A" w:rsidDel="00332E19">
          <w:rPr>
            <w:sz w:val="28"/>
            <w:szCs w:val="28"/>
          </w:rPr>
          <w:delText xml:space="preserve"> Мобильного приложения</w:delText>
        </w:r>
        <w:r w:rsidRPr="00CE198A" w:rsidDel="00332E19">
          <w:rPr>
            <w:sz w:val="28"/>
            <w:szCs w:val="28"/>
          </w:rPr>
          <w:delText>.</w:delText>
        </w:r>
      </w:del>
    </w:p>
    <w:p w14:paraId="36E44A9C" w14:textId="585056A2" w:rsidR="00EF46B1" w:rsidRPr="00CE198A" w:rsidDel="00E71476" w:rsidRDefault="00EF46B1" w:rsidP="00EF46B1">
      <w:pPr>
        <w:pStyle w:val="3"/>
        <w:rPr>
          <w:del w:id="2416" w:author="Constantine Smirnov" w:date="2023-06-07T03:22:00Z"/>
          <w:rFonts w:ascii="Times New Roman" w:hAnsi="Times New Roman" w:cs="Times New Roman"/>
          <w:sz w:val="28"/>
          <w:szCs w:val="28"/>
          <w:lang w:eastAsia="ru-RU"/>
        </w:rPr>
      </w:pPr>
      <w:del w:id="2417" w:author="Constantine Smirnov" w:date="2023-06-07T03:22:00Z">
        <w:r w:rsidRPr="00CE198A" w:rsidDel="00E71476">
          <w:rPr>
            <w:rFonts w:ascii="Times New Roman" w:hAnsi="Times New Roman" w:cs="Times New Roman"/>
            <w:sz w:val="28"/>
            <w:szCs w:val="28"/>
            <w:lang w:eastAsia="ru-RU"/>
          </w:rPr>
          <w:delText>Требования к транспортабельности для подвижных АС</w:delText>
        </w:r>
      </w:del>
    </w:p>
    <w:p w14:paraId="6F0F25CD" w14:textId="04B6C80C" w:rsidR="00EF46B1" w:rsidRPr="00CE198A" w:rsidDel="00E71476" w:rsidRDefault="00EF46B1" w:rsidP="00EF46B1">
      <w:pPr>
        <w:rPr>
          <w:del w:id="2418" w:author="Constantine Smirnov" w:date="2023-06-07T03:22:00Z"/>
          <w:sz w:val="28"/>
          <w:szCs w:val="28"/>
          <w:lang w:eastAsia="ru-RU"/>
        </w:rPr>
      </w:pPr>
      <w:del w:id="2419" w:author="Constantine Smirnov" w:date="2023-06-07T03:22:00Z">
        <w:r w:rsidRPr="00CE198A" w:rsidDel="00E71476">
          <w:rPr>
            <w:sz w:val="28"/>
            <w:szCs w:val="28"/>
            <w:lang w:eastAsia="ru-RU"/>
          </w:rPr>
          <w:delText xml:space="preserve">Требования к транспортабельности </w:delText>
        </w:r>
        <w:r w:rsidR="006863E4" w:rsidRPr="00CE198A" w:rsidDel="00E71476">
          <w:rPr>
            <w:sz w:val="28"/>
            <w:szCs w:val="28"/>
          </w:rPr>
          <w:delText xml:space="preserve">в рамках Подсистемы не </w:delText>
        </w:r>
        <w:r w:rsidRPr="00CE198A" w:rsidDel="00E71476">
          <w:rPr>
            <w:sz w:val="28"/>
            <w:szCs w:val="28"/>
            <w:lang w:eastAsia="ru-RU"/>
          </w:rPr>
          <w:delText>предъявляются.</w:delText>
        </w:r>
      </w:del>
    </w:p>
    <w:p w14:paraId="332A0F3A" w14:textId="2BC51DD5" w:rsidR="00EF46B1" w:rsidRPr="00CE198A" w:rsidDel="00E71476" w:rsidRDefault="00EF46B1" w:rsidP="00EF46B1">
      <w:pPr>
        <w:pStyle w:val="3"/>
        <w:rPr>
          <w:del w:id="2420" w:author="Constantine Smirnov" w:date="2023-06-07T03:22:00Z"/>
          <w:rFonts w:ascii="Times New Roman" w:hAnsi="Times New Roman" w:cs="Times New Roman"/>
          <w:sz w:val="28"/>
          <w:szCs w:val="28"/>
          <w:lang w:eastAsia="ru-RU"/>
        </w:rPr>
      </w:pPr>
      <w:bookmarkStart w:id="2421" w:name="_Ref478581556"/>
      <w:del w:id="2422" w:author="Constantine Smirnov" w:date="2023-06-07T03:22:00Z">
        <w:r w:rsidRPr="00CE198A" w:rsidDel="00E71476">
          <w:rPr>
            <w:rFonts w:ascii="Times New Roman" w:hAnsi="Times New Roman" w:cs="Times New Roman"/>
            <w:sz w:val="28"/>
            <w:szCs w:val="28"/>
            <w:lang w:eastAsia="ru-RU"/>
          </w:rPr>
          <w:delText>Требования к эксплуатации, техническом</w:delText>
        </w:r>
        <w:r w:rsidR="00A765E8" w:rsidRPr="00CE198A" w:rsidDel="00E71476">
          <w:rPr>
            <w:rFonts w:ascii="Times New Roman" w:hAnsi="Times New Roman" w:cs="Times New Roman"/>
            <w:sz w:val="28"/>
            <w:szCs w:val="28"/>
            <w:lang w:eastAsia="ru-RU"/>
          </w:rPr>
          <w:delText>у обслуживанию, ремонту и </w:delText>
        </w:r>
        <w:r w:rsidRPr="00CE198A" w:rsidDel="00E71476">
          <w:rPr>
            <w:rFonts w:ascii="Times New Roman" w:hAnsi="Times New Roman" w:cs="Times New Roman"/>
            <w:sz w:val="28"/>
            <w:szCs w:val="28"/>
            <w:lang w:eastAsia="ru-RU"/>
          </w:rPr>
          <w:delText xml:space="preserve">хранению компонентов </w:delText>
        </w:r>
        <w:r w:rsidR="006863E4" w:rsidRPr="00CE198A" w:rsidDel="00E71476">
          <w:rPr>
            <w:rFonts w:ascii="Times New Roman" w:hAnsi="Times New Roman" w:cs="Times New Roman"/>
            <w:sz w:val="28"/>
            <w:szCs w:val="28"/>
          </w:rPr>
          <w:delText>Подсистем</w:delText>
        </w:r>
        <w:r w:rsidRPr="00CE198A" w:rsidDel="00E71476">
          <w:rPr>
            <w:rFonts w:ascii="Times New Roman" w:hAnsi="Times New Roman" w:cs="Times New Roman"/>
            <w:sz w:val="28"/>
            <w:szCs w:val="28"/>
            <w:lang w:eastAsia="ru-RU"/>
          </w:rPr>
          <w:delText>ы</w:delText>
        </w:r>
        <w:bookmarkEnd w:id="2421"/>
      </w:del>
    </w:p>
    <w:p w14:paraId="6D3ACE1F" w14:textId="47004F32" w:rsidR="00D11F77" w:rsidRPr="00CE198A" w:rsidDel="00E71476" w:rsidRDefault="00D11F77" w:rsidP="00D11F77">
      <w:pPr>
        <w:rPr>
          <w:del w:id="2423" w:author="Constantine Smirnov" w:date="2023-06-07T03:22:00Z"/>
          <w:sz w:val="28"/>
          <w:szCs w:val="28"/>
        </w:rPr>
      </w:pPr>
      <w:del w:id="2424" w:author="Constantine Smirnov" w:date="2023-06-07T03:22:00Z">
        <w:r w:rsidRPr="00CE198A" w:rsidDel="00E71476">
          <w:rPr>
            <w:sz w:val="28"/>
            <w:szCs w:val="28"/>
          </w:rPr>
          <w:delText xml:space="preserve">Компоненты Подсистемы должны передаваться в эксплуатацию в виде контейнеров </w:delText>
        </w:r>
        <w:r w:rsidRPr="00CE198A" w:rsidDel="00E71476">
          <w:rPr>
            <w:sz w:val="28"/>
            <w:szCs w:val="28"/>
            <w:lang w:val="en-US"/>
          </w:rPr>
          <w:delText>Docker</w:delText>
        </w:r>
        <w:r w:rsidRPr="00CE198A" w:rsidDel="00E71476">
          <w:rPr>
            <w:sz w:val="28"/>
            <w:szCs w:val="28"/>
          </w:rPr>
          <w:delText>. Подсистема должна быть рассчитана на эксплуатацию в рамках Платформы в составе программно-технического комплекса Заказчика.</w:delText>
        </w:r>
      </w:del>
    </w:p>
    <w:p w14:paraId="2E6D579A" w14:textId="4EB685F9" w:rsidR="00D11F77" w:rsidRPr="00CE198A" w:rsidDel="00E71476" w:rsidRDefault="00D11F77" w:rsidP="00D11F77">
      <w:pPr>
        <w:rPr>
          <w:del w:id="2425" w:author="Constantine Smirnov" w:date="2023-06-07T03:22:00Z"/>
          <w:sz w:val="28"/>
          <w:szCs w:val="28"/>
        </w:rPr>
      </w:pPr>
      <w:del w:id="2426" w:author="Constantine Smirnov" w:date="2023-06-07T03:22:00Z">
        <w:r w:rsidRPr="00CE198A" w:rsidDel="00E71476">
          <w:rPr>
            <w:sz w:val="28"/>
            <w:szCs w:val="28"/>
          </w:rPr>
          <w:delText>Для нормальной эксплуатации Платформы должна быть обеспечена бесперебойная работа каналов связи, виртуальны машин и систем хранения данных.</w:delText>
        </w:r>
      </w:del>
    </w:p>
    <w:p w14:paraId="0C787056" w14:textId="06B6C892" w:rsidR="00A765E8" w:rsidRPr="00CE198A" w:rsidDel="00E71476" w:rsidRDefault="00A765E8" w:rsidP="00A765E8">
      <w:pPr>
        <w:rPr>
          <w:del w:id="2427" w:author="Constantine Smirnov" w:date="2023-06-07T03:22:00Z"/>
          <w:sz w:val="28"/>
          <w:szCs w:val="28"/>
        </w:rPr>
      </w:pPr>
      <w:del w:id="2428" w:author="Constantine Smirnov" w:date="2023-06-07T03:22:00Z">
        <w:r w:rsidRPr="00CE198A" w:rsidDel="00E71476">
          <w:rPr>
            <w:sz w:val="28"/>
            <w:szCs w:val="28"/>
          </w:rPr>
          <w:delText>Периодическое техническое обслуживание используемых технических средств должно проводиться в соответствии с требованиями технической документации изготовителей, но не реже одного раза в год.</w:delText>
        </w:r>
      </w:del>
    </w:p>
    <w:p w14:paraId="65F17D4A" w14:textId="2F4B2457" w:rsidR="00D11F77" w:rsidRPr="00CE198A" w:rsidDel="00E71476" w:rsidRDefault="00D11F77" w:rsidP="00D11F77">
      <w:pPr>
        <w:rPr>
          <w:del w:id="2429" w:author="Constantine Smirnov" w:date="2023-06-07T03:22:00Z"/>
          <w:sz w:val="28"/>
          <w:szCs w:val="28"/>
        </w:rPr>
      </w:pPr>
      <w:del w:id="2430" w:author="Constantine Smirnov" w:date="2023-06-07T03:22:00Z">
        <w:r w:rsidRPr="00CE198A" w:rsidDel="00E71476">
          <w:rPr>
            <w:sz w:val="28"/>
            <w:szCs w:val="28"/>
          </w:rPr>
          <w:delText>При вводе Подсистемы в опытную эксплуатацию должен быть разработан и внедрён план выполнения резервного копирования программного обеспечения Решения и обрабатываемой информации.</w:delText>
        </w:r>
      </w:del>
    </w:p>
    <w:p w14:paraId="3CF4FCF8" w14:textId="77777777" w:rsidR="00A765E8" w:rsidRPr="00CE198A" w:rsidRDefault="00A765E8" w:rsidP="00A765E8">
      <w:pPr>
        <w:pStyle w:val="3"/>
        <w:keepLines w:val="0"/>
        <w:rPr>
          <w:rFonts w:ascii="Times New Roman" w:hAnsi="Times New Roman" w:cs="Times New Roman"/>
          <w:sz w:val="28"/>
          <w:szCs w:val="28"/>
        </w:rPr>
      </w:pPr>
      <w:r w:rsidRPr="00CE198A">
        <w:rPr>
          <w:rFonts w:ascii="Times New Roman" w:hAnsi="Times New Roman" w:cs="Times New Roman"/>
          <w:sz w:val="28"/>
          <w:szCs w:val="28"/>
        </w:rPr>
        <w:t>Требования к защите информации от несанкционированного доступа</w:t>
      </w:r>
    </w:p>
    <w:p w14:paraId="1D997CAE" w14:textId="6E275BBC" w:rsidR="00A765E8" w:rsidRPr="00CE198A" w:rsidRDefault="005474BD" w:rsidP="00A765E8">
      <w:pPr>
        <w:rPr>
          <w:sz w:val="28"/>
          <w:szCs w:val="28"/>
        </w:rPr>
      </w:pPr>
      <w:r w:rsidRPr="00CE198A">
        <w:rPr>
          <w:sz w:val="28"/>
          <w:szCs w:val="28"/>
        </w:rPr>
        <w:t>Категория</w:t>
      </w:r>
      <w:r w:rsidR="00A765E8" w:rsidRPr="00CE198A">
        <w:rPr>
          <w:sz w:val="28"/>
          <w:szCs w:val="28"/>
        </w:rPr>
        <w:t xml:space="preserve"> конфиденциальности информации, обрабатываемой в</w:t>
      </w:r>
      <w:r w:rsidR="00A87FCA" w:rsidRPr="00CE198A">
        <w:rPr>
          <w:sz w:val="28"/>
          <w:szCs w:val="28"/>
        </w:rPr>
        <w:t xml:space="preserve"> </w:t>
      </w:r>
      <w:r w:rsidR="00D11F77" w:rsidRPr="00CE198A">
        <w:rPr>
          <w:sz w:val="28"/>
          <w:szCs w:val="28"/>
        </w:rPr>
        <w:t>Подсистеме</w:t>
      </w:r>
      <w:r w:rsidR="007320FD" w:rsidRPr="00CE198A">
        <w:rPr>
          <w:sz w:val="28"/>
          <w:szCs w:val="28"/>
        </w:rPr>
        <w:t>,</w:t>
      </w:r>
      <w:r w:rsidR="00A765E8" w:rsidRPr="00CE198A" w:rsidDel="00A5450E">
        <w:rPr>
          <w:sz w:val="28"/>
          <w:szCs w:val="28"/>
        </w:rPr>
        <w:t xml:space="preserve"> </w:t>
      </w:r>
      <w:r w:rsidR="00A765E8" w:rsidRPr="00CE198A">
        <w:rPr>
          <w:sz w:val="28"/>
          <w:szCs w:val="28"/>
        </w:rPr>
        <w:t xml:space="preserve">— </w:t>
      </w:r>
      <w:r w:rsidR="00484BCA" w:rsidRPr="00CE198A">
        <w:rPr>
          <w:sz w:val="28"/>
          <w:szCs w:val="28"/>
        </w:rPr>
        <w:t xml:space="preserve">обезличенные </w:t>
      </w:r>
      <w:r w:rsidR="00D14A99" w:rsidRPr="00CE198A">
        <w:rPr>
          <w:sz w:val="28"/>
          <w:szCs w:val="28"/>
        </w:rPr>
        <w:t>персональные данные</w:t>
      </w:r>
      <w:r w:rsidR="00A765E8" w:rsidRPr="00CE198A">
        <w:rPr>
          <w:sz w:val="28"/>
          <w:szCs w:val="28"/>
        </w:rPr>
        <w:t>.</w:t>
      </w:r>
    </w:p>
    <w:p w14:paraId="2450D6BC" w14:textId="76F72E89" w:rsidR="00A765E8" w:rsidRPr="00CE198A" w:rsidRDefault="00D11F77" w:rsidP="00A765E8">
      <w:pPr>
        <w:rPr>
          <w:noProof/>
          <w:snapToGrid w:val="0"/>
          <w:sz w:val="28"/>
          <w:szCs w:val="28"/>
        </w:rPr>
      </w:pPr>
      <w:r w:rsidRPr="00CE198A">
        <w:rPr>
          <w:sz w:val="28"/>
          <w:szCs w:val="28"/>
        </w:rPr>
        <w:t>Подс</w:t>
      </w:r>
      <w:r w:rsidR="00751999" w:rsidRPr="00CE198A">
        <w:rPr>
          <w:noProof/>
          <w:snapToGrid w:val="0"/>
          <w:sz w:val="28"/>
          <w:szCs w:val="28"/>
        </w:rPr>
        <w:t xml:space="preserve">истема </w:t>
      </w:r>
      <w:r w:rsidR="00A765E8" w:rsidRPr="00CE198A">
        <w:rPr>
          <w:noProof/>
          <w:snapToGrid w:val="0"/>
          <w:sz w:val="28"/>
          <w:szCs w:val="28"/>
        </w:rPr>
        <w:t xml:space="preserve">должна удовлетворять всем требованиям регламентирующих документов </w:t>
      </w:r>
      <w:r w:rsidR="00BA79A6" w:rsidRPr="00CE198A">
        <w:rPr>
          <w:noProof/>
          <w:snapToGrid w:val="0"/>
          <w:sz w:val="28"/>
          <w:szCs w:val="28"/>
        </w:rPr>
        <w:t>РФ</w:t>
      </w:r>
      <w:r w:rsidR="00A765E8" w:rsidRPr="00CE198A">
        <w:rPr>
          <w:noProof/>
          <w:snapToGrid w:val="0"/>
          <w:sz w:val="28"/>
          <w:szCs w:val="28"/>
        </w:rPr>
        <w:t xml:space="preserve"> по информационной безопасности для возможности обработки информации максимальной категории </w:t>
      </w:r>
      <w:r w:rsidR="00A765E8" w:rsidRPr="00CE198A">
        <w:rPr>
          <w:sz w:val="28"/>
          <w:szCs w:val="28"/>
        </w:rPr>
        <w:t>конфиденциальности</w:t>
      </w:r>
      <w:r w:rsidR="00A765E8" w:rsidRPr="00CE198A">
        <w:rPr>
          <w:noProof/>
          <w:snapToGrid w:val="0"/>
          <w:sz w:val="28"/>
          <w:szCs w:val="28"/>
        </w:rPr>
        <w:t xml:space="preserve"> «</w:t>
      </w:r>
      <w:r w:rsidR="00484BCA" w:rsidRPr="00CE198A">
        <w:rPr>
          <w:noProof/>
          <w:snapToGrid w:val="0"/>
          <w:sz w:val="28"/>
          <w:szCs w:val="28"/>
        </w:rPr>
        <w:t xml:space="preserve">обезличенные </w:t>
      </w:r>
      <w:r w:rsidR="00BA79A6" w:rsidRPr="00CE198A">
        <w:rPr>
          <w:sz w:val="28"/>
          <w:szCs w:val="28"/>
        </w:rPr>
        <w:t>персональные данные</w:t>
      </w:r>
      <w:r w:rsidR="00A765E8" w:rsidRPr="00CE198A">
        <w:rPr>
          <w:noProof/>
          <w:snapToGrid w:val="0"/>
          <w:sz w:val="28"/>
          <w:szCs w:val="28"/>
        </w:rPr>
        <w:t>».</w:t>
      </w:r>
    </w:p>
    <w:p w14:paraId="4C4AB4A0" w14:textId="03C1258D" w:rsidR="00A765E8" w:rsidRPr="00CE198A" w:rsidRDefault="00D11F77" w:rsidP="00A765E8">
      <w:pPr>
        <w:rPr>
          <w:noProof/>
          <w:snapToGrid w:val="0"/>
          <w:sz w:val="28"/>
          <w:szCs w:val="28"/>
        </w:rPr>
      </w:pPr>
      <w:r w:rsidRPr="00CE198A">
        <w:rPr>
          <w:sz w:val="28"/>
          <w:szCs w:val="28"/>
        </w:rPr>
        <w:t>Подс</w:t>
      </w:r>
      <w:r w:rsidR="00751999" w:rsidRPr="00CE198A">
        <w:rPr>
          <w:noProof/>
          <w:snapToGrid w:val="0"/>
          <w:sz w:val="28"/>
          <w:szCs w:val="28"/>
        </w:rPr>
        <w:t xml:space="preserve">истема </w:t>
      </w:r>
      <w:r w:rsidR="00A765E8" w:rsidRPr="00CE198A">
        <w:rPr>
          <w:noProof/>
          <w:snapToGrid w:val="0"/>
          <w:sz w:val="28"/>
          <w:szCs w:val="28"/>
        </w:rPr>
        <w:t xml:space="preserve">должна обеспечивать защиту от несанкционированного доступа (НСД) на уровне не ниже </w:t>
      </w:r>
      <w:r w:rsidR="00A765E8" w:rsidRPr="00CE198A">
        <w:rPr>
          <w:sz w:val="28"/>
          <w:szCs w:val="28"/>
        </w:rPr>
        <w:t>установленного</w:t>
      </w:r>
      <w:r w:rsidR="00A765E8" w:rsidRPr="00CE198A">
        <w:rPr>
          <w:noProof/>
          <w:snapToGrid w:val="0"/>
          <w:sz w:val="28"/>
          <w:szCs w:val="28"/>
        </w:rPr>
        <w:t xml:space="preserve"> требованиями, предъявляемыми к классу защищенности 1Г АС по классификации действующего руководящего документа Гостехкомиссии России «Автоматизированные системы. Защита от несанкционированного доступа к информации. Классификация автоматизированных систем и требования по защите информации» 1992 г.</w:t>
      </w:r>
    </w:p>
    <w:p w14:paraId="69003F28" w14:textId="77777777" w:rsidR="00A765E8" w:rsidRPr="00CE198A" w:rsidRDefault="00A765E8" w:rsidP="00A765E8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Уровень </w:t>
      </w:r>
      <w:r w:rsidR="00F26EFD" w:rsidRPr="00CE198A">
        <w:rPr>
          <w:sz w:val="28"/>
          <w:szCs w:val="28"/>
        </w:rPr>
        <w:t>защищённости</w:t>
      </w:r>
      <w:r w:rsidRPr="00CE198A">
        <w:rPr>
          <w:sz w:val="28"/>
          <w:szCs w:val="28"/>
        </w:rPr>
        <w:t xml:space="preserve"> от несанкционированного доступа средств вычислительной техники, обрабатывающих информацию, должен соответствовать требованиям к классу</w:t>
      </w:r>
      <w:r w:rsidR="00FC0F33" w:rsidRPr="00CE198A">
        <w:rPr>
          <w:sz w:val="28"/>
          <w:szCs w:val="28"/>
        </w:rPr>
        <w:t xml:space="preserve"> </w:t>
      </w:r>
      <w:r w:rsidR="00F26EFD" w:rsidRPr="00CE198A">
        <w:rPr>
          <w:sz w:val="28"/>
          <w:szCs w:val="28"/>
        </w:rPr>
        <w:t>защищённости</w:t>
      </w:r>
      <w:r w:rsidR="00D40AF6" w:rsidRPr="00CE198A">
        <w:rPr>
          <w:sz w:val="28"/>
          <w:szCs w:val="28"/>
        </w:rPr>
        <w:t> </w:t>
      </w:r>
      <w:r w:rsidRPr="00CE198A">
        <w:rPr>
          <w:sz w:val="28"/>
          <w:szCs w:val="28"/>
        </w:rPr>
        <w:t xml:space="preserve">5 согласно требованиям действующего руководящего документа Гостехкомиссии России «Средства вычислительной техники. Защита от несанкционированного доступа к информации. Показатели </w:t>
      </w:r>
      <w:r w:rsidR="00F26EFD" w:rsidRPr="00CE198A">
        <w:rPr>
          <w:sz w:val="28"/>
          <w:szCs w:val="28"/>
        </w:rPr>
        <w:t>защищённости</w:t>
      </w:r>
      <w:r w:rsidRPr="00CE198A">
        <w:rPr>
          <w:sz w:val="28"/>
          <w:szCs w:val="28"/>
        </w:rPr>
        <w:t xml:space="preserve"> от несанкционированного доступа к информации» 1992 г.</w:t>
      </w:r>
    </w:p>
    <w:p w14:paraId="4983C3FD" w14:textId="77777777" w:rsidR="00A765E8" w:rsidRPr="00CE198A" w:rsidRDefault="00A765E8" w:rsidP="00A765E8">
      <w:pPr>
        <w:rPr>
          <w:sz w:val="28"/>
          <w:szCs w:val="28"/>
        </w:rPr>
      </w:pPr>
      <w:r w:rsidRPr="00CE198A">
        <w:rPr>
          <w:sz w:val="28"/>
          <w:szCs w:val="28"/>
        </w:rPr>
        <w:t>Для защиты информации при е</w:t>
      </w:r>
      <w:r w:rsidR="00F26EFD" w:rsidRPr="00CE198A">
        <w:rPr>
          <w:sz w:val="28"/>
          <w:szCs w:val="28"/>
        </w:rPr>
        <w:t>ё</w:t>
      </w:r>
      <w:r w:rsidRPr="00CE198A">
        <w:rPr>
          <w:sz w:val="28"/>
          <w:szCs w:val="28"/>
        </w:rPr>
        <w:t xml:space="preserve"> передаче по каналам связи из одной АС в другую необходимо использовать межсетевые экраны не ниже класса 4. Если каналы связи выходят за пределы контролируемой зоны, необходимо использовать </w:t>
      </w:r>
      <w:r w:rsidR="00F26EFD" w:rsidRPr="00CE198A">
        <w:rPr>
          <w:sz w:val="28"/>
          <w:szCs w:val="28"/>
        </w:rPr>
        <w:t>защищённые</w:t>
      </w:r>
      <w:r w:rsidRPr="00CE198A">
        <w:rPr>
          <w:sz w:val="28"/>
          <w:szCs w:val="28"/>
        </w:rPr>
        <w:t xml:space="preserve"> каналы связи, </w:t>
      </w:r>
      <w:r w:rsidR="00F26EFD" w:rsidRPr="00CE198A">
        <w:rPr>
          <w:sz w:val="28"/>
          <w:szCs w:val="28"/>
        </w:rPr>
        <w:t>защищённые</w:t>
      </w:r>
      <w:r w:rsidRPr="00CE198A">
        <w:rPr>
          <w:sz w:val="28"/>
          <w:szCs w:val="28"/>
        </w:rPr>
        <w:t xml:space="preserve"> волоконно-оптические линии связи либо сертифицированные криптографические средства защиты.</w:t>
      </w:r>
    </w:p>
    <w:p w14:paraId="5F028E4F" w14:textId="1F6E11E5" w:rsidR="00DF03C2" w:rsidRPr="00CE198A" w:rsidRDefault="00A765E8" w:rsidP="00A765E8">
      <w:pPr>
        <w:rPr>
          <w:sz w:val="28"/>
          <w:szCs w:val="28"/>
        </w:rPr>
      </w:pPr>
      <w:r w:rsidRPr="00CE198A">
        <w:rPr>
          <w:noProof/>
          <w:snapToGrid w:val="0"/>
          <w:sz w:val="28"/>
          <w:szCs w:val="28"/>
        </w:rPr>
        <w:t xml:space="preserve">В </w:t>
      </w:r>
      <w:r w:rsidR="00D11F77" w:rsidRPr="00CE198A">
        <w:rPr>
          <w:sz w:val="28"/>
          <w:szCs w:val="28"/>
        </w:rPr>
        <w:t>Подс</w:t>
      </w:r>
      <w:r w:rsidRPr="00CE198A">
        <w:rPr>
          <w:noProof/>
          <w:snapToGrid w:val="0"/>
          <w:sz w:val="28"/>
          <w:szCs w:val="28"/>
        </w:rPr>
        <w:t>истеме должна быть реализована ролевая модель разграничения доступа.</w:t>
      </w:r>
      <w:r w:rsidRPr="00CE198A">
        <w:rPr>
          <w:sz w:val="28"/>
          <w:szCs w:val="28"/>
        </w:rPr>
        <w:t xml:space="preserve"> </w:t>
      </w:r>
      <w:r w:rsidR="00DF03C2" w:rsidRPr="00CE198A">
        <w:rPr>
          <w:sz w:val="28"/>
          <w:szCs w:val="28"/>
        </w:rPr>
        <w:t xml:space="preserve">Различным группам </w:t>
      </w:r>
      <w:r w:rsidR="00055645" w:rsidRPr="00CE198A">
        <w:rPr>
          <w:sz w:val="28"/>
          <w:szCs w:val="28"/>
        </w:rPr>
        <w:t>Пользовател</w:t>
      </w:r>
      <w:r w:rsidR="00DF03C2" w:rsidRPr="00CE198A">
        <w:rPr>
          <w:sz w:val="28"/>
          <w:szCs w:val="28"/>
        </w:rPr>
        <w:t xml:space="preserve">ей должны назначаться различные права доступа в </w:t>
      </w:r>
      <w:r w:rsidR="00D11F77" w:rsidRPr="00CE198A">
        <w:rPr>
          <w:sz w:val="28"/>
          <w:szCs w:val="28"/>
        </w:rPr>
        <w:t>Подс</w:t>
      </w:r>
      <w:r w:rsidR="00DF03C2" w:rsidRPr="00CE198A">
        <w:rPr>
          <w:sz w:val="28"/>
          <w:szCs w:val="28"/>
        </w:rPr>
        <w:t>истеме в соответствии Регламентом предоставления доступа</w:t>
      </w:r>
      <w:r w:rsidR="00A66C09" w:rsidRPr="00CE198A">
        <w:rPr>
          <w:sz w:val="28"/>
          <w:szCs w:val="28"/>
        </w:rPr>
        <w:t xml:space="preserve"> (рабочая документация)</w:t>
      </w:r>
      <w:r w:rsidR="00DF03C2" w:rsidRPr="00CE198A">
        <w:rPr>
          <w:sz w:val="28"/>
          <w:szCs w:val="28"/>
        </w:rPr>
        <w:t>.</w:t>
      </w:r>
    </w:p>
    <w:p w14:paraId="001A5EE5" w14:textId="5CB14140" w:rsidR="00A765E8" w:rsidRPr="00CE198A" w:rsidRDefault="00D14A99" w:rsidP="00D8394B">
      <w:pPr>
        <w:rPr>
          <w:sz w:val="28"/>
          <w:szCs w:val="28"/>
        </w:rPr>
      </w:pPr>
      <w:r w:rsidRPr="00CE198A">
        <w:rPr>
          <w:snapToGrid w:val="0"/>
          <w:sz w:val="28"/>
          <w:szCs w:val="28"/>
        </w:rPr>
        <w:t>П</w:t>
      </w:r>
      <w:r w:rsidR="00A765E8" w:rsidRPr="00CE198A">
        <w:rPr>
          <w:snapToGrid w:val="0"/>
          <w:sz w:val="28"/>
          <w:szCs w:val="28"/>
        </w:rPr>
        <w:t xml:space="preserve">ри наличии технической возможности, для доступа к </w:t>
      </w:r>
      <w:r w:rsidR="00D11F77" w:rsidRPr="00CE198A">
        <w:rPr>
          <w:sz w:val="28"/>
          <w:szCs w:val="28"/>
        </w:rPr>
        <w:t>Подс</w:t>
      </w:r>
      <w:r w:rsidR="00A765E8" w:rsidRPr="00CE198A">
        <w:rPr>
          <w:snapToGrid w:val="0"/>
          <w:sz w:val="28"/>
          <w:szCs w:val="28"/>
        </w:rPr>
        <w:t>истеме рекомендуется использовать механизм единого входа</w:t>
      </w:r>
      <w:r w:rsidR="00363CEC" w:rsidRPr="00CE198A">
        <w:rPr>
          <w:snapToGrid w:val="0"/>
          <w:sz w:val="28"/>
          <w:szCs w:val="28"/>
        </w:rPr>
        <w:t xml:space="preserve"> </w:t>
      </w:r>
      <w:r w:rsidR="008844F6" w:rsidRPr="00CE198A">
        <w:rPr>
          <w:snapToGrid w:val="0"/>
          <w:sz w:val="28"/>
          <w:szCs w:val="28"/>
        </w:rPr>
        <w:t>—</w:t>
      </w:r>
      <w:r w:rsidR="00363CEC" w:rsidRPr="00CE198A">
        <w:rPr>
          <w:snapToGrid w:val="0"/>
          <w:sz w:val="28"/>
          <w:szCs w:val="28"/>
        </w:rPr>
        <w:t xml:space="preserve"> </w:t>
      </w:r>
      <w:r w:rsidR="00A765E8" w:rsidRPr="00CE198A">
        <w:rPr>
          <w:snapToGrid w:val="0"/>
          <w:sz w:val="28"/>
          <w:szCs w:val="28"/>
        </w:rPr>
        <w:t>SSO (</w:t>
      </w:r>
      <w:r w:rsidR="00A765E8" w:rsidRPr="00CE198A">
        <w:rPr>
          <w:snapToGrid w:val="0"/>
          <w:sz w:val="28"/>
          <w:szCs w:val="28"/>
          <w:lang w:val="en-US"/>
        </w:rPr>
        <w:t>Single</w:t>
      </w:r>
      <w:r w:rsidR="00A765E8" w:rsidRPr="00CE198A">
        <w:rPr>
          <w:snapToGrid w:val="0"/>
          <w:sz w:val="28"/>
          <w:szCs w:val="28"/>
        </w:rPr>
        <w:t xml:space="preserve"> </w:t>
      </w:r>
      <w:r w:rsidR="00A765E8" w:rsidRPr="00CE198A">
        <w:rPr>
          <w:snapToGrid w:val="0"/>
          <w:sz w:val="28"/>
          <w:szCs w:val="28"/>
          <w:lang w:val="en-US"/>
        </w:rPr>
        <w:t>Sign</w:t>
      </w:r>
      <w:r w:rsidR="00A765E8" w:rsidRPr="00CE198A">
        <w:rPr>
          <w:snapToGrid w:val="0"/>
          <w:sz w:val="28"/>
          <w:szCs w:val="28"/>
        </w:rPr>
        <w:t>-</w:t>
      </w:r>
      <w:r w:rsidR="00A765E8" w:rsidRPr="00CE198A">
        <w:rPr>
          <w:snapToGrid w:val="0"/>
          <w:sz w:val="28"/>
          <w:szCs w:val="28"/>
          <w:lang w:val="en-US"/>
        </w:rPr>
        <w:t>On</w:t>
      </w:r>
      <w:r w:rsidR="00D90E42" w:rsidRPr="00CE198A">
        <w:rPr>
          <w:snapToGrid w:val="0"/>
          <w:sz w:val="28"/>
          <w:szCs w:val="28"/>
        </w:rPr>
        <w:t>)</w:t>
      </w:r>
      <w:r w:rsidR="00A765E8" w:rsidRPr="00CE198A">
        <w:rPr>
          <w:sz w:val="28"/>
          <w:szCs w:val="28"/>
        </w:rPr>
        <w:t>.</w:t>
      </w:r>
    </w:p>
    <w:p w14:paraId="22E43FB2" w14:textId="77777777" w:rsidR="00A31184" w:rsidRPr="00CE198A" w:rsidRDefault="00A31184" w:rsidP="00A31184">
      <w:pPr>
        <w:pStyle w:val="3"/>
        <w:keepLines w:val="0"/>
        <w:rPr>
          <w:rFonts w:ascii="Times New Roman" w:hAnsi="Times New Roman" w:cs="Times New Roman"/>
          <w:sz w:val="28"/>
          <w:szCs w:val="28"/>
        </w:rPr>
      </w:pPr>
      <w:r w:rsidRPr="00CE198A">
        <w:rPr>
          <w:rFonts w:ascii="Times New Roman" w:hAnsi="Times New Roman" w:cs="Times New Roman"/>
          <w:sz w:val="28"/>
          <w:szCs w:val="28"/>
        </w:rPr>
        <w:t>Требования по сохранности информации при авариях</w:t>
      </w:r>
    </w:p>
    <w:p w14:paraId="296C4C90" w14:textId="51035E44" w:rsidR="00A31184" w:rsidRPr="00CE198A" w:rsidRDefault="00A31184" w:rsidP="00A31184">
      <w:pPr>
        <w:rPr>
          <w:sz w:val="28"/>
          <w:szCs w:val="28"/>
        </w:rPr>
      </w:pPr>
      <w:r w:rsidRPr="00CE198A">
        <w:rPr>
          <w:sz w:val="28"/>
          <w:szCs w:val="28"/>
        </w:rPr>
        <w:t>Требования по сохранности информации при авариях указаны в п.</w:t>
      </w:r>
      <w:r w:rsidR="006C171D" w:rsidRPr="00CE198A">
        <w:rPr>
          <w:sz w:val="28"/>
          <w:szCs w:val="28"/>
        </w:rPr>
        <w:t xml:space="preserve"> </w:t>
      </w:r>
      <w:r w:rsidR="006C171D" w:rsidRPr="00CE198A">
        <w:rPr>
          <w:sz w:val="28"/>
          <w:szCs w:val="28"/>
        </w:rPr>
        <w:fldChar w:fldCharType="begin"/>
      </w:r>
      <w:r w:rsidR="006C171D" w:rsidRPr="00CE198A">
        <w:rPr>
          <w:sz w:val="28"/>
          <w:szCs w:val="28"/>
        </w:rPr>
        <w:instrText xml:space="preserve"> REF _Ref437693785 \r \h </w:instrText>
      </w:r>
      <w:r w:rsidR="00484D86" w:rsidRPr="00CE198A">
        <w:rPr>
          <w:sz w:val="28"/>
          <w:szCs w:val="28"/>
        </w:rPr>
        <w:instrText xml:space="preserve"> \* MERGEFORMAT </w:instrText>
      </w:r>
      <w:r w:rsidR="006C171D" w:rsidRPr="00CE198A">
        <w:rPr>
          <w:sz w:val="28"/>
          <w:szCs w:val="28"/>
        </w:rPr>
      </w:r>
      <w:r w:rsidR="006C171D" w:rsidRPr="00CE198A">
        <w:rPr>
          <w:sz w:val="28"/>
          <w:szCs w:val="28"/>
        </w:rPr>
        <w:fldChar w:fldCharType="separate"/>
      </w:r>
      <w:r w:rsidR="005A0256" w:rsidRPr="00CE198A">
        <w:rPr>
          <w:sz w:val="28"/>
          <w:szCs w:val="28"/>
        </w:rPr>
        <w:t>4.1.4</w:t>
      </w:r>
      <w:r w:rsidR="006C171D" w:rsidRPr="00CE198A">
        <w:rPr>
          <w:sz w:val="28"/>
          <w:szCs w:val="28"/>
        </w:rPr>
        <w:fldChar w:fldCharType="end"/>
      </w:r>
      <w:r w:rsidRPr="00CE198A">
        <w:rPr>
          <w:sz w:val="28"/>
          <w:szCs w:val="28"/>
        </w:rPr>
        <w:t>.</w:t>
      </w:r>
    </w:p>
    <w:p w14:paraId="3AC20582" w14:textId="77777777" w:rsidR="00A31184" w:rsidRPr="00CE198A" w:rsidRDefault="00A31184" w:rsidP="00A31184">
      <w:pPr>
        <w:pStyle w:val="3"/>
        <w:keepLines w:val="0"/>
        <w:rPr>
          <w:rFonts w:ascii="Times New Roman" w:hAnsi="Times New Roman" w:cs="Times New Roman"/>
          <w:sz w:val="28"/>
          <w:szCs w:val="28"/>
        </w:rPr>
      </w:pPr>
      <w:r w:rsidRPr="00CE198A">
        <w:rPr>
          <w:rFonts w:ascii="Times New Roman" w:hAnsi="Times New Roman" w:cs="Times New Roman"/>
          <w:sz w:val="28"/>
          <w:szCs w:val="28"/>
        </w:rPr>
        <w:t>Требования к защите от влияния внешних воздействий</w:t>
      </w:r>
    </w:p>
    <w:p w14:paraId="405A13DC" w14:textId="77777777" w:rsidR="00A31184" w:rsidRPr="00CE198A" w:rsidRDefault="00A31184" w:rsidP="00A31184">
      <w:pPr>
        <w:rPr>
          <w:sz w:val="28"/>
          <w:szCs w:val="28"/>
        </w:rPr>
      </w:pPr>
      <w:r w:rsidRPr="00CE198A">
        <w:rPr>
          <w:sz w:val="28"/>
          <w:szCs w:val="28"/>
        </w:rPr>
        <w:t>Защита от влияния внешних воздействий должна обеспечиваться средствами используемого программно-технического комплекса.</w:t>
      </w:r>
    </w:p>
    <w:p w14:paraId="5AB8AB46" w14:textId="77777777" w:rsidR="008E54F0" w:rsidRPr="00CE198A" w:rsidRDefault="008E54F0" w:rsidP="008E54F0">
      <w:pPr>
        <w:pStyle w:val="3"/>
        <w:rPr>
          <w:rFonts w:ascii="Times New Roman" w:hAnsi="Times New Roman" w:cs="Times New Roman"/>
          <w:sz w:val="28"/>
          <w:szCs w:val="28"/>
          <w:lang w:eastAsia="ru-RU"/>
        </w:rPr>
      </w:pPr>
      <w:r w:rsidRPr="00CE198A">
        <w:rPr>
          <w:rFonts w:ascii="Times New Roman" w:hAnsi="Times New Roman" w:cs="Times New Roman"/>
          <w:sz w:val="28"/>
          <w:szCs w:val="28"/>
          <w:lang w:eastAsia="ru-RU"/>
        </w:rPr>
        <w:t>Требования к патентной чистоте</w:t>
      </w:r>
    </w:p>
    <w:p w14:paraId="798F79CA" w14:textId="172123E5" w:rsidR="005F21B1" w:rsidRPr="00CE198A" w:rsidRDefault="005F21B1" w:rsidP="005F21B1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Порядок создания, эксплуатации и модификации </w:t>
      </w:r>
      <w:r w:rsidR="00D11F77" w:rsidRPr="00CE198A">
        <w:rPr>
          <w:sz w:val="28"/>
          <w:szCs w:val="28"/>
        </w:rPr>
        <w:t>Подс</w:t>
      </w:r>
      <w:r w:rsidRPr="00CE198A">
        <w:rPr>
          <w:sz w:val="28"/>
          <w:szCs w:val="28"/>
        </w:rPr>
        <w:t>истемы не должен нарушать норм</w:t>
      </w:r>
      <w:r w:rsidR="00FC0F33" w:rsidRPr="00CE198A">
        <w:rPr>
          <w:sz w:val="28"/>
          <w:szCs w:val="28"/>
        </w:rPr>
        <w:t xml:space="preserve"> </w:t>
      </w:r>
      <w:r w:rsidRPr="00CE198A">
        <w:rPr>
          <w:sz w:val="28"/>
          <w:szCs w:val="28"/>
        </w:rPr>
        <w:t>и правил, установленных законодательством Российской Федерации в области патентного и авторского права.</w:t>
      </w:r>
      <w:r w:rsidR="006863E4" w:rsidRPr="00CE198A">
        <w:rPr>
          <w:sz w:val="28"/>
          <w:szCs w:val="28"/>
        </w:rPr>
        <w:t xml:space="preserve"> Реализация программных, организационных и иных решений, предусмотренных настоящим техническим заданием, не должна приводить к нарушению исключительных прав.</w:t>
      </w:r>
    </w:p>
    <w:p w14:paraId="104020AA" w14:textId="77777777" w:rsidR="005F21B1" w:rsidRPr="00CE198A" w:rsidRDefault="005F21B1" w:rsidP="005F21B1">
      <w:pPr>
        <w:rPr>
          <w:sz w:val="28"/>
          <w:szCs w:val="28"/>
        </w:rPr>
      </w:pPr>
      <w:r w:rsidRPr="00CE198A">
        <w:rPr>
          <w:sz w:val="28"/>
          <w:szCs w:val="28"/>
        </w:rPr>
        <w:t>Реализация технических, программных, организационных и иных решений, предусмотренных проектом, не должна приводить к нарушению авторских и смежных прав третьих лиц.</w:t>
      </w:r>
    </w:p>
    <w:p w14:paraId="0731CAFD" w14:textId="77777777" w:rsidR="005F21B1" w:rsidRPr="00CE198A" w:rsidRDefault="005F21B1" w:rsidP="005F21B1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Используемые при реализации проекта аппаратное обеспечение, программное обеспечение сторонних производителей и инструменты разработки программного обеспечения должны быть приобретены </w:t>
      </w:r>
      <w:r w:rsidRPr="00CE198A">
        <w:rPr>
          <w:sz w:val="28"/>
          <w:szCs w:val="28"/>
          <w:lang w:eastAsia="ru-RU"/>
        </w:rPr>
        <w:t xml:space="preserve">законным </w:t>
      </w:r>
      <w:r w:rsidR="00F26EFD" w:rsidRPr="00CE198A">
        <w:rPr>
          <w:sz w:val="28"/>
          <w:szCs w:val="28"/>
          <w:lang w:eastAsia="ru-RU"/>
        </w:rPr>
        <w:t>путём</w:t>
      </w:r>
      <w:r w:rsidRPr="00CE198A">
        <w:rPr>
          <w:sz w:val="28"/>
          <w:szCs w:val="28"/>
          <w:lang w:eastAsia="ru-RU"/>
        </w:rPr>
        <w:t>, иметь необходимые</w:t>
      </w:r>
      <w:r w:rsidRPr="00CE198A">
        <w:rPr>
          <w:sz w:val="28"/>
          <w:szCs w:val="28"/>
        </w:rPr>
        <w:t xml:space="preserve"> сертификаты и использоваться в </w:t>
      </w:r>
      <w:r w:rsidRPr="00CE198A">
        <w:rPr>
          <w:sz w:val="28"/>
          <w:szCs w:val="28"/>
          <w:lang w:eastAsia="ru-RU"/>
        </w:rPr>
        <w:t>соответствии с условиями лицензионных соглашений</w:t>
      </w:r>
      <w:r w:rsidRPr="00CE198A">
        <w:rPr>
          <w:sz w:val="28"/>
          <w:szCs w:val="28"/>
        </w:rPr>
        <w:t>.</w:t>
      </w:r>
    </w:p>
    <w:p w14:paraId="1C450C5A" w14:textId="77777777" w:rsidR="008E54F0" w:rsidRPr="00CE198A" w:rsidRDefault="008E54F0" w:rsidP="008E54F0">
      <w:pPr>
        <w:pStyle w:val="3"/>
        <w:rPr>
          <w:rFonts w:ascii="Times New Roman" w:hAnsi="Times New Roman" w:cs="Times New Roman"/>
          <w:sz w:val="28"/>
          <w:szCs w:val="28"/>
          <w:lang w:eastAsia="ru-RU"/>
        </w:rPr>
      </w:pPr>
      <w:bookmarkStart w:id="2431" w:name="_Ref445402393"/>
      <w:r w:rsidRPr="00CE198A">
        <w:rPr>
          <w:rFonts w:ascii="Times New Roman" w:hAnsi="Times New Roman" w:cs="Times New Roman"/>
          <w:sz w:val="28"/>
          <w:szCs w:val="28"/>
          <w:lang w:eastAsia="ru-RU"/>
        </w:rPr>
        <w:t>Требования по стандартизации и унификации</w:t>
      </w:r>
      <w:bookmarkEnd w:id="2431"/>
    </w:p>
    <w:p w14:paraId="30BE0C15" w14:textId="2B9FB6D1" w:rsidR="00D90E42" w:rsidRPr="00CE198A" w:rsidRDefault="005F21B1" w:rsidP="00672E4B">
      <w:pPr>
        <w:pStyle w:val="SC3"/>
        <w:rPr>
          <w:sz w:val="28"/>
          <w:szCs w:val="28"/>
        </w:rPr>
      </w:pPr>
      <w:r w:rsidRPr="00CE198A">
        <w:rPr>
          <w:sz w:val="28"/>
          <w:szCs w:val="28"/>
        </w:rPr>
        <w:t xml:space="preserve">Элементы интерфейса </w:t>
      </w:r>
      <w:r w:rsidR="00D11F77" w:rsidRPr="00CE198A">
        <w:rPr>
          <w:sz w:val="28"/>
          <w:szCs w:val="28"/>
        </w:rPr>
        <w:t>Подс</w:t>
      </w:r>
      <w:r w:rsidRPr="00CE198A">
        <w:rPr>
          <w:sz w:val="28"/>
          <w:szCs w:val="28"/>
        </w:rPr>
        <w:t xml:space="preserve">истемы должны проектироваться с </w:t>
      </w:r>
      <w:r w:rsidR="00F26EFD" w:rsidRPr="00CE198A">
        <w:rPr>
          <w:sz w:val="28"/>
          <w:szCs w:val="28"/>
        </w:rPr>
        <w:t>учётом</w:t>
      </w:r>
      <w:r w:rsidRPr="00CE198A">
        <w:rPr>
          <w:sz w:val="28"/>
          <w:szCs w:val="28"/>
        </w:rPr>
        <w:t xml:space="preserve"> требований </w:t>
      </w:r>
      <w:r w:rsidR="00D90E42" w:rsidRPr="00CE198A">
        <w:rPr>
          <w:sz w:val="28"/>
          <w:szCs w:val="28"/>
          <w:lang w:eastAsia="ru-RU"/>
        </w:rPr>
        <w:t>по стандартизации и унификации</w:t>
      </w:r>
      <w:r w:rsidR="00D90E42" w:rsidRPr="00CE198A">
        <w:rPr>
          <w:sz w:val="28"/>
          <w:szCs w:val="28"/>
        </w:rPr>
        <w:t xml:space="preserve"> </w:t>
      </w:r>
      <w:r w:rsidR="00672E4B" w:rsidRPr="00CE198A">
        <w:rPr>
          <w:sz w:val="28"/>
          <w:szCs w:val="28"/>
        </w:rPr>
        <w:t>производителей</w:t>
      </w:r>
      <w:del w:id="2432" w:author="Constantine Smirnov" w:date="2023-06-07T03:25:00Z">
        <w:r w:rsidR="00672E4B" w:rsidRPr="00CE198A" w:rsidDel="00C737AE">
          <w:rPr>
            <w:sz w:val="28"/>
            <w:szCs w:val="28"/>
          </w:rPr>
          <w:delText xml:space="preserve"> </w:delText>
        </w:r>
      </w:del>
      <w:ins w:id="2433" w:author="Constantine Smirnov" w:date="2023-06-07T03:25:00Z">
        <w:r w:rsidR="00C737AE" w:rsidRPr="00CE198A">
          <w:rPr>
            <w:sz w:val="28"/>
            <w:szCs w:val="28"/>
          </w:rPr>
          <w:t xml:space="preserve"> (перечисление производителей)</w:t>
        </w:r>
      </w:ins>
      <w:del w:id="2434" w:author="Constantine Smirnov" w:date="2023-06-07T03:25:00Z">
        <w:r w:rsidR="00672E4B" w:rsidRPr="00CE198A" w:rsidDel="00C737AE">
          <w:rPr>
            <w:sz w:val="28"/>
            <w:szCs w:val="28"/>
          </w:rPr>
          <w:delText>ОС Мобильных устройств</w:delText>
        </w:r>
      </w:del>
      <w:r w:rsidR="00672E4B" w:rsidRPr="00CE198A">
        <w:rPr>
          <w:sz w:val="28"/>
          <w:szCs w:val="28"/>
        </w:rPr>
        <w:t>:</w:t>
      </w:r>
    </w:p>
    <w:p w14:paraId="5BD4689B" w14:textId="0D88A50F" w:rsidR="00672E4B" w:rsidRPr="00CE198A" w:rsidDel="00C737AE" w:rsidRDefault="00672E4B" w:rsidP="00C737AE">
      <w:pPr>
        <w:pStyle w:val="a"/>
        <w:numPr>
          <w:ilvl w:val="0"/>
          <w:numId w:val="0"/>
        </w:numPr>
        <w:ind w:left="644" w:hanging="360"/>
        <w:rPr>
          <w:del w:id="2435" w:author="Constantine Smirnov" w:date="2023-06-07T03:25:00Z"/>
          <w:sz w:val="28"/>
          <w:szCs w:val="28"/>
        </w:rPr>
      </w:pPr>
      <w:del w:id="2436" w:author="Constantine Smirnov" w:date="2023-06-07T03:25:00Z">
        <w:r w:rsidRPr="00CE198A" w:rsidDel="00C737AE">
          <w:rPr>
            <w:sz w:val="28"/>
            <w:szCs w:val="28"/>
            <w:lang w:val="en-US"/>
          </w:rPr>
          <w:delText>Apple</w:delText>
        </w:r>
        <w:r w:rsidRPr="00CE198A" w:rsidDel="00C737AE">
          <w:rPr>
            <w:sz w:val="28"/>
            <w:szCs w:val="28"/>
          </w:rPr>
          <w:delText xml:space="preserve"> </w:delText>
        </w:r>
        <w:r w:rsidR="002E1440" w:rsidRPr="00CE198A" w:rsidDel="00C737AE">
          <w:rPr>
            <w:sz w:val="28"/>
            <w:szCs w:val="28"/>
            <w:lang w:val="en-US"/>
          </w:rPr>
          <w:delText>Inc</w:delText>
        </w:r>
        <w:r w:rsidR="002E1440" w:rsidRPr="00CE198A" w:rsidDel="00C737AE">
          <w:rPr>
            <w:sz w:val="28"/>
            <w:szCs w:val="28"/>
          </w:rPr>
          <w:delText xml:space="preserve">. </w:delText>
        </w:r>
        <w:r w:rsidRPr="00CE198A" w:rsidDel="00C737AE">
          <w:rPr>
            <w:sz w:val="28"/>
            <w:szCs w:val="28"/>
          </w:rPr>
          <w:delText>(</w:delText>
        </w:r>
        <w:r w:rsidRPr="00CE198A" w:rsidDel="00C737AE">
          <w:rPr>
            <w:sz w:val="28"/>
            <w:szCs w:val="28"/>
            <w:lang w:val="en-US"/>
          </w:rPr>
          <w:delText>iOS</w:delText>
        </w:r>
        <w:r w:rsidRPr="00CE198A" w:rsidDel="00C737AE">
          <w:rPr>
            <w:sz w:val="28"/>
            <w:szCs w:val="28"/>
          </w:rPr>
          <w:delText xml:space="preserve"> </w:delText>
        </w:r>
        <w:r w:rsidRPr="00CE198A" w:rsidDel="00C737AE">
          <w:rPr>
            <w:sz w:val="28"/>
            <w:szCs w:val="28"/>
            <w:lang w:val="en-US"/>
          </w:rPr>
          <w:delText>Human</w:delText>
        </w:r>
        <w:r w:rsidRPr="00CE198A" w:rsidDel="00C737AE">
          <w:rPr>
            <w:sz w:val="28"/>
            <w:szCs w:val="28"/>
          </w:rPr>
          <w:delText xml:space="preserve"> </w:delText>
        </w:r>
        <w:r w:rsidRPr="00CE198A" w:rsidDel="00C737AE">
          <w:rPr>
            <w:sz w:val="28"/>
            <w:szCs w:val="28"/>
            <w:lang w:val="en-US"/>
          </w:rPr>
          <w:delText>Interface</w:delText>
        </w:r>
        <w:r w:rsidRPr="00CE198A" w:rsidDel="00C737AE">
          <w:rPr>
            <w:sz w:val="28"/>
            <w:szCs w:val="28"/>
          </w:rPr>
          <w:delText xml:space="preserve"> </w:delText>
        </w:r>
        <w:r w:rsidRPr="00CE198A" w:rsidDel="00C737AE">
          <w:rPr>
            <w:sz w:val="28"/>
            <w:szCs w:val="28"/>
            <w:lang w:val="en-US"/>
          </w:rPr>
          <w:delText>Guidelines</w:delText>
        </w:r>
        <w:r w:rsidRPr="00CE198A" w:rsidDel="00C737AE">
          <w:rPr>
            <w:sz w:val="28"/>
            <w:szCs w:val="28"/>
          </w:rPr>
          <w:delText>)</w:delText>
        </w:r>
        <w:r w:rsidR="00FC1D50" w:rsidRPr="00CE198A" w:rsidDel="00C737AE">
          <w:rPr>
            <w:sz w:val="28"/>
            <w:szCs w:val="28"/>
          </w:rPr>
          <w:delText>;</w:delText>
        </w:r>
      </w:del>
    </w:p>
    <w:p w14:paraId="58C9C067" w14:textId="442EF212" w:rsidR="00672E4B" w:rsidRPr="00CE198A" w:rsidRDefault="00D11F77" w:rsidP="00C737AE">
      <w:pPr>
        <w:pStyle w:val="a"/>
        <w:numPr>
          <w:ilvl w:val="0"/>
          <w:numId w:val="0"/>
        </w:numPr>
        <w:ind w:left="644" w:hanging="360"/>
        <w:rPr>
          <w:sz w:val="28"/>
          <w:szCs w:val="28"/>
        </w:rPr>
      </w:pPr>
      <w:del w:id="2437" w:author="Constantine Smirnov" w:date="2023-06-07T03:25:00Z">
        <w:r w:rsidRPr="00CE198A" w:rsidDel="00C737AE">
          <w:rPr>
            <w:sz w:val="28"/>
            <w:szCs w:val="28"/>
            <w:lang w:val="en-US"/>
          </w:rPr>
          <w:delText>Google</w:delText>
        </w:r>
        <w:r w:rsidR="00672E4B" w:rsidRPr="00CE198A" w:rsidDel="00C737AE">
          <w:rPr>
            <w:sz w:val="28"/>
            <w:szCs w:val="28"/>
          </w:rPr>
          <w:delText xml:space="preserve"> </w:delText>
        </w:r>
        <w:r w:rsidR="002E1440" w:rsidRPr="00CE198A" w:rsidDel="00C737AE">
          <w:rPr>
            <w:sz w:val="28"/>
            <w:szCs w:val="28"/>
            <w:lang w:val="en-US"/>
          </w:rPr>
          <w:delText>Inc</w:delText>
        </w:r>
        <w:r w:rsidR="002E1440" w:rsidRPr="00CE198A" w:rsidDel="00C737AE">
          <w:rPr>
            <w:sz w:val="28"/>
            <w:szCs w:val="28"/>
          </w:rPr>
          <w:delText>.</w:delText>
        </w:r>
        <w:r w:rsidR="00672E4B" w:rsidRPr="00CE198A" w:rsidDel="00C737AE">
          <w:rPr>
            <w:sz w:val="28"/>
            <w:szCs w:val="28"/>
          </w:rPr>
          <w:delText xml:space="preserve"> (Проектирование)</w:delText>
        </w:r>
        <w:r w:rsidR="00FC1D50" w:rsidRPr="00CE198A" w:rsidDel="00C737AE">
          <w:rPr>
            <w:sz w:val="28"/>
            <w:szCs w:val="28"/>
          </w:rPr>
          <w:delText>.</w:delText>
        </w:r>
      </w:del>
    </w:p>
    <w:p w14:paraId="05E2412C" w14:textId="77777777" w:rsidR="008E54F0" w:rsidRPr="00CE198A" w:rsidRDefault="008E54F0" w:rsidP="008E54F0">
      <w:pPr>
        <w:pStyle w:val="3"/>
        <w:rPr>
          <w:rFonts w:ascii="Times New Roman" w:hAnsi="Times New Roman" w:cs="Times New Roman"/>
          <w:sz w:val="28"/>
          <w:szCs w:val="28"/>
          <w:lang w:eastAsia="ru-RU"/>
        </w:rPr>
      </w:pPr>
      <w:r w:rsidRPr="00CE198A">
        <w:rPr>
          <w:rFonts w:ascii="Times New Roman" w:hAnsi="Times New Roman" w:cs="Times New Roman"/>
          <w:sz w:val="28"/>
          <w:szCs w:val="28"/>
          <w:lang w:eastAsia="ru-RU"/>
        </w:rPr>
        <w:t>Дополнительные требования</w:t>
      </w:r>
    </w:p>
    <w:p w14:paraId="7612C678" w14:textId="7BAE6F09" w:rsidR="005F21B1" w:rsidRPr="00CE198A" w:rsidRDefault="00C90819" w:rsidP="003B1F2E">
      <w:pPr>
        <w:rPr>
          <w:sz w:val="28"/>
          <w:szCs w:val="28"/>
        </w:rPr>
      </w:pPr>
      <w:bookmarkStart w:id="2438" w:name="_Toc401846133"/>
      <w:bookmarkStart w:id="2439" w:name="_Toc414361797"/>
      <w:bookmarkStart w:id="2440" w:name="_Toc445321099"/>
      <w:bookmarkStart w:id="2441" w:name="_Toc479788737"/>
      <w:r w:rsidRPr="00CE198A">
        <w:rPr>
          <w:sz w:val="28"/>
          <w:szCs w:val="28"/>
          <w:lang w:eastAsia="ru-RU"/>
        </w:rPr>
        <w:t>Дополнительные и</w:t>
      </w:r>
      <w:r w:rsidR="005F21B1" w:rsidRPr="00CE198A">
        <w:rPr>
          <w:sz w:val="28"/>
          <w:szCs w:val="28"/>
        </w:rPr>
        <w:t xml:space="preserve"> бизнес-требования</w:t>
      </w:r>
      <w:bookmarkEnd w:id="2438"/>
      <w:bookmarkEnd w:id="2439"/>
      <w:r w:rsidRPr="00CE198A">
        <w:rPr>
          <w:sz w:val="28"/>
          <w:szCs w:val="28"/>
          <w:lang w:eastAsia="ru-RU"/>
        </w:rPr>
        <w:t xml:space="preserve"> к</w:t>
      </w:r>
      <w:r w:rsidR="003B1F2E" w:rsidRPr="00CE198A">
        <w:rPr>
          <w:sz w:val="28"/>
          <w:szCs w:val="28"/>
        </w:rPr>
        <w:t xml:space="preserve"> </w:t>
      </w:r>
      <w:r w:rsidR="00D11F77" w:rsidRPr="00CE198A">
        <w:rPr>
          <w:sz w:val="28"/>
          <w:szCs w:val="28"/>
        </w:rPr>
        <w:t>Подс</w:t>
      </w:r>
      <w:r w:rsidR="00C73379" w:rsidRPr="00CE198A">
        <w:rPr>
          <w:sz w:val="28"/>
          <w:szCs w:val="28"/>
        </w:rPr>
        <w:t>истеме</w:t>
      </w:r>
      <w:r w:rsidR="003B1F2E" w:rsidRPr="00CE198A">
        <w:rPr>
          <w:sz w:val="28"/>
          <w:szCs w:val="28"/>
        </w:rPr>
        <w:t xml:space="preserve"> </w:t>
      </w:r>
      <w:r w:rsidRPr="00CE198A">
        <w:rPr>
          <w:sz w:val="28"/>
          <w:szCs w:val="28"/>
          <w:lang w:eastAsia="ru-RU"/>
        </w:rPr>
        <w:t>должны быть определены на этапе технического проектирования системы.</w:t>
      </w:r>
    </w:p>
    <w:p w14:paraId="76CC2C54" w14:textId="6DE6B1A4" w:rsidR="00374E38" w:rsidRPr="00CE198A" w:rsidRDefault="00374E38" w:rsidP="00B9334C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442" w:name="_Toc468725366"/>
      <w:bookmarkStart w:id="2443" w:name="_Toc468725373"/>
      <w:bookmarkStart w:id="2444" w:name="_Toc468725380"/>
      <w:bookmarkStart w:id="2445" w:name="_Toc468725386"/>
      <w:bookmarkStart w:id="2446" w:name="_Toc468725390"/>
      <w:bookmarkStart w:id="2447" w:name="_Toc481488934"/>
      <w:bookmarkStart w:id="2448" w:name="_Toc481489571"/>
      <w:bookmarkStart w:id="2449" w:name="_Toc447141654"/>
      <w:bookmarkStart w:id="2450" w:name="_Toc445321100"/>
      <w:bookmarkEnd w:id="2440"/>
      <w:bookmarkEnd w:id="2442"/>
      <w:bookmarkEnd w:id="2443"/>
      <w:bookmarkEnd w:id="2444"/>
      <w:bookmarkEnd w:id="2445"/>
      <w:bookmarkEnd w:id="2446"/>
      <w:r w:rsidRPr="00CE198A">
        <w:rPr>
          <w:rFonts w:ascii="Times New Roman" w:hAnsi="Times New Roman" w:cs="Times New Roman"/>
          <w:sz w:val="28"/>
          <w:szCs w:val="28"/>
        </w:rPr>
        <w:t xml:space="preserve">Требования к функциям (задачам), выполняемым </w:t>
      </w:r>
      <w:r w:rsidR="006863E4" w:rsidRPr="00CE198A">
        <w:rPr>
          <w:rFonts w:ascii="Times New Roman" w:hAnsi="Times New Roman" w:cs="Times New Roman"/>
          <w:sz w:val="28"/>
          <w:szCs w:val="28"/>
        </w:rPr>
        <w:t>Подсистем</w:t>
      </w:r>
      <w:r w:rsidRPr="00CE198A">
        <w:rPr>
          <w:rFonts w:ascii="Times New Roman" w:hAnsi="Times New Roman" w:cs="Times New Roman"/>
          <w:sz w:val="28"/>
          <w:szCs w:val="28"/>
        </w:rPr>
        <w:t>ой</w:t>
      </w:r>
      <w:bookmarkEnd w:id="2441"/>
      <w:bookmarkEnd w:id="2447"/>
      <w:bookmarkEnd w:id="2448"/>
      <w:bookmarkEnd w:id="2449"/>
    </w:p>
    <w:p w14:paraId="11CD8E4D" w14:textId="77777777" w:rsidR="00374E38" w:rsidRPr="00CE198A" w:rsidRDefault="00374E38" w:rsidP="00374E38">
      <w:pPr>
        <w:pStyle w:val="3"/>
        <w:keepLines w:val="0"/>
        <w:rPr>
          <w:rFonts w:ascii="Times New Roman" w:hAnsi="Times New Roman" w:cs="Times New Roman"/>
          <w:sz w:val="28"/>
          <w:szCs w:val="28"/>
        </w:rPr>
      </w:pPr>
      <w:r w:rsidRPr="00CE198A">
        <w:rPr>
          <w:rFonts w:ascii="Times New Roman" w:hAnsi="Times New Roman" w:cs="Times New Roman"/>
          <w:sz w:val="28"/>
          <w:szCs w:val="28"/>
        </w:rPr>
        <w:t>Структурные подсистемы</w:t>
      </w:r>
    </w:p>
    <w:p w14:paraId="15D8D626" w14:textId="3D09B695" w:rsidR="00B03865" w:rsidRPr="00CE198A" w:rsidRDefault="00B03865" w:rsidP="00B03865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Требования к функциям структурных подсистем указаны в таблице </w:t>
      </w:r>
      <w:r w:rsidRPr="00CE198A">
        <w:rPr>
          <w:sz w:val="28"/>
          <w:szCs w:val="28"/>
        </w:rPr>
        <w:fldChar w:fldCharType="begin"/>
      </w:r>
      <w:r w:rsidRPr="00CE198A">
        <w:rPr>
          <w:sz w:val="28"/>
          <w:szCs w:val="28"/>
        </w:rPr>
        <w:instrText xml:space="preserve"> REF _Ref446066030 \h </w:instrText>
      </w:r>
      <w:r w:rsidRPr="00CE198A">
        <w:rPr>
          <w:sz w:val="28"/>
          <w:szCs w:val="28"/>
        </w:rPr>
      </w:r>
      <w:r w:rsidR="00CE198A" w:rsidRPr="00CE198A">
        <w:rPr>
          <w:sz w:val="28"/>
          <w:szCs w:val="28"/>
        </w:rPr>
        <w:instrText xml:space="preserve"> \* MERGEFORMAT </w:instrText>
      </w:r>
      <w:r w:rsidRPr="00CE198A">
        <w:rPr>
          <w:sz w:val="28"/>
          <w:szCs w:val="28"/>
        </w:rPr>
        <w:fldChar w:fldCharType="separate"/>
      </w:r>
      <w:r w:rsidR="00000331" w:rsidRPr="00CE198A">
        <w:rPr>
          <w:noProof/>
          <w:sz w:val="28"/>
          <w:szCs w:val="28"/>
        </w:rPr>
        <w:t>48</w:t>
      </w:r>
      <w:r w:rsidRPr="00CE198A">
        <w:rPr>
          <w:sz w:val="28"/>
          <w:szCs w:val="28"/>
        </w:rPr>
        <w:fldChar w:fldCharType="end"/>
      </w:r>
      <w:r w:rsidRPr="00CE198A">
        <w:rPr>
          <w:sz w:val="28"/>
          <w:szCs w:val="28"/>
        </w:rPr>
        <w:t>.</w:t>
      </w:r>
    </w:p>
    <w:p w14:paraId="3A9C2FCB" w14:textId="5BD566F0" w:rsidR="005F4A59" w:rsidRPr="00CE198A" w:rsidRDefault="00B03865" w:rsidP="00A3472B">
      <w:pPr>
        <w:pStyle w:val="af"/>
        <w:rPr>
          <w:rFonts w:ascii="Times New Roman" w:hAnsi="Times New Roman" w:cs="Times New Roman"/>
          <w:sz w:val="28"/>
          <w:szCs w:val="28"/>
        </w:rPr>
      </w:pPr>
      <w:bookmarkStart w:id="2451" w:name="_Ref446066025"/>
      <w:bookmarkStart w:id="2452" w:name="_Toc447141678"/>
      <w:bookmarkStart w:id="2453" w:name="_Toc479788795"/>
      <w:bookmarkStart w:id="2454" w:name="_Toc481488960"/>
      <w:bookmarkStart w:id="2455" w:name="_Toc481489550"/>
      <w:r w:rsidRPr="00CE198A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begin"/>
      </w:r>
      <w:r w:rsidR="00000000" w:rsidRPr="00CE198A">
        <w:rPr>
          <w:rFonts w:ascii="Times New Roman" w:hAnsi="Times New Roman" w:cs="Times New Roman"/>
          <w:sz w:val="28"/>
          <w:szCs w:val="28"/>
        </w:rPr>
        <w:instrText xml:space="preserve"> SEQ Таблица \* ARABIC </w:instrTex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2456" w:name="_Ref446066030"/>
      <w:r w:rsidR="00000331" w:rsidRPr="00CE198A">
        <w:rPr>
          <w:rFonts w:ascii="Times New Roman" w:hAnsi="Times New Roman" w:cs="Times New Roman"/>
          <w:noProof/>
          <w:sz w:val="28"/>
          <w:szCs w:val="28"/>
        </w:rPr>
        <w:t>48</w:t>
      </w:r>
      <w:bookmarkEnd w:id="2456"/>
      <w:r w:rsidR="00000000" w:rsidRPr="00CE198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5F4A59" w:rsidRPr="00CE198A">
        <w:rPr>
          <w:rFonts w:ascii="Times New Roman" w:hAnsi="Times New Roman" w:cs="Times New Roman"/>
          <w:noProof/>
          <w:sz w:val="28"/>
          <w:szCs w:val="28"/>
        </w:rPr>
        <w:br/>
      </w:r>
      <w:r w:rsidR="005F4A59" w:rsidRPr="00CE198A">
        <w:rPr>
          <w:rFonts w:ascii="Times New Roman" w:hAnsi="Times New Roman" w:cs="Times New Roman"/>
          <w:sz w:val="28"/>
          <w:szCs w:val="28"/>
        </w:rPr>
        <w:t>Перечень функций структурных подсистем</w:t>
      </w:r>
      <w:bookmarkEnd w:id="2451"/>
      <w:bookmarkEnd w:id="2452"/>
      <w:bookmarkEnd w:id="2453"/>
      <w:bookmarkEnd w:id="2454"/>
      <w:bookmarkEnd w:id="2455"/>
    </w:p>
    <w:tbl>
      <w:tblPr>
        <w:tblStyle w:val="SC9"/>
        <w:tblW w:w="5000" w:type="pct"/>
        <w:tblLayout w:type="fixed"/>
        <w:tblLook w:val="04A0" w:firstRow="1" w:lastRow="0" w:firstColumn="1" w:lastColumn="0" w:noHBand="0" w:noVBand="1"/>
      </w:tblPr>
      <w:tblGrid>
        <w:gridCol w:w="571"/>
        <w:gridCol w:w="2598"/>
        <w:gridCol w:w="6401"/>
      </w:tblGrid>
      <w:tr w:rsidR="007E2706" w:rsidRPr="00CE198A" w14:paraId="1750C72B" w14:textId="77777777" w:rsidTr="005672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71" w:type="dxa"/>
          </w:tcPr>
          <w:p w14:paraId="44CF37EA" w14:textId="77777777" w:rsidR="007E2706" w:rsidRPr="00CE198A" w:rsidRDefault="007E2706" w:rsidP="0028275E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№</w:t>
            </w:r>
          </w:p>
        </w:tc>
        <w:tc>
          <w:tcPr>
            <w:tcW w:w="2598" w:type="dxa"/>
          </w:tcPr>
          <w:p w14:paraId="5CA0F4FB" w14:textId="77777777" w:rsidR="007E2706" w:rsidRPr="00CE198A" w:rsidRDefault="007E2706" w:rsidP="007E2706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структурная подсистема</w:t>
            </w:r>
          </w:p>
        </w:tc>
        <w:tc>
          <w:tcPr>
            <w:tcW w:w="6401" w:type="dxa"/>
          </w:tcPr>
          <w:p w14:paraId="25E32D62" w14:textId="77777777" w:rsidR="007E2706" w:rsidRPr="00CE198A" w:rsidRDefault="007E2706" w:rsidP="007E2706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функции подсистемы</w:t>
            </w:r>
          </w:p>
        </w:tc>
      </w:tr>
      <w:tr w:rsidR="007E2706" w:rsidRPr="00CE198A" w14:paraId="666669A3" w14:textId="77777777" w:rsidTr="005672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71" w:type="dxa"/>
          </w:tcPr>
          <w:p w14:paraId="10F589CD" w14:textId="77777777" w:rsidR="007E2706" w:rsidRPr="00CE198A" w:rsidRDefault="007E2706" w:rsidP="00B9334C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598" w:type="dxa"/>
          </w:tcPr>
          <w:p w14:paraId="36B43465" w14:textId="77777777" w:rsidR="007E2706" w:rsidRPr="00CE198A" w:rsidRDefault="007E2706" w:rsidP="00B9334C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6401" w:type="dxa"/>
          </w:tcPr>
          <w:p w14:paraId="3A4AE600" w14:textId="77777777" w:rsidR="007E2706" w:rsidRPr="00CE198A" w:rsidRDefault="007E2706" w:rsidP="00B9334C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7E2706" w:rsidRPr="00CE198A" w14:paraId="1A664C25" w14:textId="77777777" w:rsidTr="005672B5">
        <w:trPr>
          <w:trHeight w:val="727"/>
        </w:trPr>
        <w:tc>
          <w:tcPr>
            <w:tcW w:w="571" w:type="dxa"/>
          </w:tcPr>
          <w:p w14:paraId="01EF71AD" w14:textId="2F4E7EDD" w:rsidR="007E2706" w:rsidRPr="00CE198A" w:rsidRDefault="005672B5" w:rsidP="005672B5">
            <w:pPr>
              <w:pStyle w:val="SC"/>
              <w:numPr>
                <w:ilvl w:val="0"/>
                <w:numId w:val="0"/>
              </w:numPr>
              <w:rPr>
                <w:noProof/>
                <w:snapToGrid w:val="0"/>
                <w:sz w:val="28"/>
                <w:szCs w:val="28"/>
                <w:lang w:val="en-US"/>
              </w:rPr>
            </w:pPr>
            <w:ins w:id="2457" w:author="Constantine Smirnov" w:date="2023-06-07T03:26:00Z">
              <w:r w:rsidRPr="00CE198A">
                <w:rPr>
                  <w:noProof/>
                  <w:snapToGrid w:val="0"/>
                  <w:sz w:val="28"/>
                  <w:szCs w:val="28"/>
                  <w:lang w:val="en-US"/>
                </w:rPr>
                <w:t>1.</w:t>
              </w:r>
            </w:ins>
          </w:p>
        </w:tc>
        <w:tc>
          <w:tcPr>
            <w:tcW w:w="2598" w:type="dxa"/>
          </w:tcPr>
          <w:p w14:paraId="59E8BD0F" w14:textId="6C7ED1F1" w:rsidR="007E2706" w:rsidRPr="00CE198A" w:rsidRDefault="007E2706" w:rsidP="00810A19">
            <w:pPr>
              <w:pStyle w:val="SC7"/>
              <w:rPr>
                <w:i/>
                <w:color w:val="404040"/>
                <w:sz w:val="28"/>
                <w:szCs w:val="28"/>
              </w:rPr>
            </w:pPr>
            <w:del w:id="2458" w:author="Constantine Smirnov" w:date="2023-06-07T03:25:00Z">
              <w:r w:rsidRPr="00CE198A" w:rsidDel="005672B5">
                <w:rPr>
                  <w:sz w:val="28"/>
                  <w:szCs w:val="28"/>
                  <w:lang w:eastAsia="ru-RU"/>
                </w:rPr>
                <w:delText>Веб сервер</w:delText>
              </w:r>
            </w:del>
          </w:p>
        </w:tc>
        <w:tc>
          <w:tcPr>
            <w:tcW w:w="6401" w:type="dxa"/>
          </w:tcPr>
          <w:p w14:paraId="50A9BFAB" w14:textId="405E2E45" w:rsidR="007E2706" w:rsidRPr="00CE198A" w:rsidRDefault="007E2706" w:rsidP="005672B5">
            <w:pPr>
              <w:pStyle w:val="SCf3"/>
              <w:numPr>
                <w:ilvl w:val="0"/>
                <w:numId w:val="0"/>
              </w:numPr>
              <w:rPr>
                <w:sz w:val="28"/>
                <w:szCs w:val="28"/>
              </w:rPr>
            </w:pPr>
            <w:del w:id="2459" w:author="Constantine Smirnov" w:date="2023-06-07T03:26:00Z">
              <w:r w:rsidRPr="00CE198A" w:rsidDel="005672B5">
                <w:rPr>
                  <w:sz w:val="28"/>
                  <w:szCs w:val="28"/>
                </w:rPr>
                <w:delText>Проверка параметров запросов от Мобильных приложений</w:delText>
              </w:r>
              <w:r w:rsidR="005762A0" w:rsidRPr="00CE198A" w:rsidDel="005672B5">
                <w:rPr>
                  <w:sz w:val="28"/>
                  <w:szCs w:val="28"/>
                </w:rPr>
                <w:delText>;</w:delText>
              </w:r>
            </w:del>
          </w:p>
          <w:p w14:paraId="1B2ADE16" w14:textId="635A9E56" w:rsidR="007E2706" w:rsidRPr="00CE198A" w:rsidDel="005672B5" w:rsidRDefault="007E2706" w:rsidP="005672B5">
            <w:pPr>
              <w:pStyle w:val="SCf3"/>
              <w:numPr>
                <w:ilvl w:val="0"/>
                <w:numId w:val="0"/>
              </w:numPr>
              <w:ind w:left="644" w:hanging="360"/>
              <w:rPr>
                <w:del w:id="2460" w:author="Constantine Smirnov" w:date="2023-06-07T03:26:00Z"/>
                <w:sz w:val="28"/>
                <w:szCs w:val="28"/>
              </w:rPr>
            </w:pPr>
            <w:del w:id="2461" w:author="Constantine Smirnov" w:date="2023-06-07T03:26:00Z">
              <w:r w:rsidRPr="00CE198A" w:rsidDel="005672B5">
                <w:rPr>
                  <w:sz w:val="28"/>
                  <w:szCs w:val="28"/>
                </w:rPr>
                <w:delText>Обработка запросов от Мобильных приложений</w:delText>
              </w:r>
              <w:r w:rsidR="005762A0" w:rsidRPr="00CE198A" w:rsidDel="005672B5">
                <w:rPr>
                  <w:sz w:val="28"/>
                  <w:szCs w:val="28"/>
                </w:rPr>
                <w:delText>;</w:delText>
              </w:r>
            </w:del>
          </w:p>
          <w:p w14:paraId="5696B919" w14:textId="076A94AF" w:rsidR="007E2706" w:rsidRPr="00CE198A" w:rsidDel="005672B5" w:rsidRDefault="007E2706" w:rsidP="005672B5">
            <w:pPr>
              <w:pStyle w:val="SCf3"/>
              <w:numPr>
                <w:ilvl w:val="0"/>
                <w:numId w:val="0"/>
              </w:numPr>
              <w:ind w:left="644" w:hanging="360"/>
              <w:rPr>
                <w:del w:id="2462" w:author="Constantine Smirnov" w:date="2023-06-07T03:26:00Z"/>
                <w:sz w:val="28"/>
                <w:szCs w:val="28"/>
              </w:rPr>
            </w:pPr>
            <w:del w:id="2463" w:author="Constantine Smirnov" w:date="2023-06-07T03:26:00Z">
              <w:r w:rsidRPr="00CE198A" w:rsidDel="005672B5">
                <w:rPr>
                  <w:sz w:val="28"/>
                  <w:szCs w:val="28"/>
                </w:rPr>
                <w:delText>Трансляция запроса на Сервер приложений</w:delText>
              </w:r>
              <w:r w:rsidR="005762A0" w:rsidRPr="00CE198A" w:rsidDel="005672B5">
                <w:rPr>
                  <w:sz w:val="28"/>
                  <w:szCs w:val="28"/>
                </w:rPr>
                <w:delText>;</w:delText>
              </w:r>
            </w:del>
          </w:p>
          <w:p w14:paraId="6F47DC61" w14:textId="15789737" w:rsidR="007E2706" w:rsidRPr="00CE198A" w:rsidDel="005672B5" w:rsidRDefault="007E2706" w:rsidP="005672B5">
            <w:pPr>
              <w:pStyle w:val="SCf3"/>
              <w:numPr>
                <w:ilvl w:val="0"/>
                <w:numId w:val="0"/>
              </w:numPr>
              <w:ind w:left="644" w:hanging="360"/>
              <w:rPr>
                <w:del w:id="2464" w:author="Constantine Smirnov" w:date="2023-06-07T03:26:00Z"/>
                <w:sz w:val="28"/>
                <w:szCs w:val="28"/>
              </w:rPr>
            </w:pPr>
            <w:del w:id="2465" w:author="Constantine Smirnov" w:date="2023-06-07T03:26:00Z">
              <w:r w:rsidRPr="00CE198A" w:rsidDel="005672B5">
                <w:rPr>
                  <w:sz w:val="28"/>
                  <w:szCs w:val="28"/>
                </w:rPr>
                <w:delText>Обработка запроса от Сервера приложений</w:delText>
              </w:r>
              <w:r w:rsidR="005762A0" w:rsidRPr="00CE198A" w:rsidDel="005672B5">
                <w:rPr>
                  <w:sz w:val="28"/>
                  <w:szCs w:val="28"/>
                </w:rPr>
                <w:delText>;</w:delText>
              </w:r>
            </w:del>
          </w:p>
          <w:p w14:paraId="32DE6F73" w14:textId="4E4DE448" w:rsidR="007E2706" w:rsidRPr="00CE198A" w:rsidRDefault="007E2706" w:rsidP="005672B5">
            <w:pPr>
              <w:pStyle w:val="SCf3"/>
              <w:numPr>
                <w:ilvl w:val="0"/>
                <w:numId w:val="0"/>
              </w:numPr>
              <w:ind w:left="644" w:hanging="360"/>
              <w:rPr>
                <w:sz w:val="28"/>
                <w:szCs w:val="28"/>
              </w:rPr>
            </w:pPr>
            <w:del w:id="2466" w:author="Constantine Smirnov" w:date="2023-06-07T03:26:00Z">
              <w:r w:rsidRPr="00CE198A" w:rsidDel="005672B5">
                <w:rPr>
                  <w:sz w:val="28"/>
                  <w:szCs w:val="28"/>
                </w:rPr>
                <w:delText>Предоставление Мобильному приложению результата выполнения запроса</w:delText>
              </w:r>
            </w:del>
          </w:p>
        </w:tc>
      </w:tr>
      <w:tr w:rsidR="007E2706" w:rsidRPr="00CE198A" w:rsidDel="005672B5" w14:paraId="47C0C49E" w14:textId="3B872C04" w:rsidTr="005672B5">
        <w:trPr>
          <w:trHeight w:val="727"/>
          <w:del w:id="2467" w:author="Constantine Smirnov" w:date="2023-06-07T03:26:00Z"/>
        </w:trPr>
        <w:tc>
          <w:tcPr>
            <w:tcW w:w="571" w:type="dxa"/>
          </w:tcPr>
          <w:p w14:paraId="6183F836" w14:textId="49F7EFAD" w:rsidR="007E2706" w:rsidRPr="00CE198A" w:rsidDel="005672B5" w:rsidRDefault="007E2706" w:rsidP="00B9334C">
            <w:pPr>
              <w:pStyle w:val="SC"/>
              <w:rPr>
                <w:del w:id="2468" w:author="Constantine Smirnov" w:date="2023-06-07T03:26:00Z"/>
                <w:noProof/>
                <w:snapToGrid w:val="0"/>
                <w:sz w:val="28"/>
                <w:szCs w:val="28"/>
              </w:rPr>
            </w:pPr>
          </w:p>
        </w:tc>
        <w:tc>
          <w:tcPr>
            <w:tcW w:w="2598" w:type="dxa"/>
          </w:tcPr>
          <w:p w14:paraId="1ED6287B" w14:textId="28A2336A" w:rsidR="007E2706" w:rsidRPr="00CE198A" w:rsidDel="005672B5" w:rsidRDefault="007E2706" w:rsidP="000C3FD0">
            <w:pPr>
              <w:pStyle w:val="SC7"/>
              <w:rPr>
                <w:del w:id="2469" w:author="Constantine Smirnov" w:date="2023-06-07T03:26:00Z"/>
                <w:sz w:val="28"/>
                <w:szCs w:val="28"/>
              </w:rPr>
            </w:pPr>
            <w:del w:id="2470" w:author="Constantine Smirnov" w:date="2023-06-07T03:26:00Z">
              <w:r w:rsidRPr="00CE198A" w:rsidDel="005672B5">
                <w:rPr>
                  <w:sz w:val="28"/>
                  <w:szCs w:val="28"/>
                  <w:lang w:eastAsia="ru-RU"/>
                </w:rPr>
                <w:delText>Сервер приложений</w:delText>
              </w:r>
            </w:del>
          </w:p>
        </w:tc>
        <w:tc>
          <w:tcPr>
            <w:tcW w:w="6401" w:type="dxa"/>
          </w:tcPr>
          <w:p w14:paraId="449786D5" w14:textId="72AA2195" w:rsidR="007E2706" w:rsidRPr="00CE198A" w:rsidDel="005672B5" w:rsidRDefault="007E2706" w:rsidP="007E2706">
            <w:pPr>
              <w:pStyle w:val="SCf3"/>
              <w:rPr>
                <w:del w:id="2471" w:author="Constantine Smirnov" w:date="2023-06-07T03:26:00Z"/>
                <w:sz w:val="28"/>
                <w:szCs w:val="28"/>
              </w:rPr>
            </w:pPr>
            <w:del w:id="2472" w:author="Constantine Smirnov" w:date="2023-06-07T03:26:00Z">
              <w:r w:rsidRPr="00CE198A" w:rsidDel="005672B5">
                <w:rPr>
                  <w:sz w:val="28"/>
                  <w:szCs w:val="28"/>
                </w:rPr>
                <w:delText>Обработка запросов</w:delText>
              </w:r>
              <w:r w:rsidR="003E5E6A" w:rsidRPr="00CE198A" w:rsidDel="005672B5">
                <w:rPr>
                  <w:sz w:val="28"/>
                  <w:szCs w:val="28"/>
                </w:rPr>
                <w:delText xml:space="preserve"> </w:delText>
              </w:r>
              <w:r w:rsidR="001F563D" w:rsidRPr="00CE198A" w:rsidDel="005672B5">
                <w:rPr>
                  <w:sz w:val="28"/>
                  <w:szCs w:val="28"/>
                </w:rPr>
                <w:delText>и</w:delText>
              </w:r>
              <w:r w:rsidR="003E5E6A" w:rsidRPr="00CE198A" w:rsidDel="005672B5">
                <w:rPr>
                  <w:sz w:val="28"/>
                  <w:szCs w:val="28"/>
                </w:rPr>
                <w:delText xml:space="preserve"> </w:delText>
              </w:r>
              <w:r w:rsidR="001F563D" w:rsidRPr="00CE198A" w:rsidDel="005672B5">
                <w:rPr>
                  <w:sz w:val="28"/>
                  <w:szCs w:val="28"/>
                </w:rPr>
                <w:delText>подготовка</w:delText>
              </w:r>
              <w:r w:rsidRPr="00CE198A" w:rsidDel="005672B5">
                <w:rPr>
                  <w:sz w:val="28"/>
                  <w:szCs w:val="28"/>
                </w:rPr>
                <w:delText xml:space="preserve"> данных</w:delText>
              </w:r>
              <w:r w:rsidR="00645627" w:rsidRPr="00CE198A" w:rsidDel="005672B5">
                <w:rPr>
                  <w:sz w:val="28"/>
                  <w:szCs w:val="28"/>
                </w:rPr>
                <w:delText xml:space="preserve"> для Мобильного приложения</w:delText>
              </w:r>
              <w:r w:rsidR="003659DD" w:rsidRPr="00CE198A" w:rsidDel="005672B5">
                <w:rPr>
                  <w:sz w:val="28"/>
                  <w:szCs w:val="28"/>
                </w:rPr>
                <w:delText>;</w:delText>
              </w:r>
            </w:del>
          </w:p>
          <w:p w14:paraId="041C64FC" w14:textId="18877792" w:rsidR="007E2706" w:rsidRPr="00CE198A" w:rsidDel="005672B5" w:rsidRDefault="001F0236" w:rsidP="007E2706">
            <w:pPr>
              <w:pStyle w:val="SCf3"/>
              <w:rPr>
                <w:del w:id="2473" w:author="Constantine Smirnov" w:date="2023-06-07T03:26:00Z"/>
                <w:sz w:val="28"/>
                <w:szCs w:val="28"/>
              </w:rPr>
            </w:pPr>
            <w:del w:id="2474" w:author="Constantine Smirnov" w:date="2023-06-07T03:26:00Z">
              <w:r w:rsidRPr="00CE198A" w:rsidDel="005672B5">
                <w:rPr>
                  <w:sz w:val="28"/>
                  <w:szCs w:val="28"/>
                </w:rPr>
                <w:delText>Журналирование системных событий</w:delText>
              </w:r>
              <w:r w:rsidR="003659DD" w:rsidRPr="00CE198A" w:rsidDel="005672B5">
                <w:rPr>
                  <w:sz w:val="28"/>
                  <w:szCs w:val="28"/>
                </w:rPr>
                <w:delText>;</w:delText>
              </w:r>
            </w:del>
          </w:p>
          <w:p w14:paraId="505AD596" w14:textId="273BC87D" w:rsidR="007E2706" w:rsidRPr="00CE198A" w:rsidDel="005672B5" w:rsidRDefault="007E2706" w:rsidP="007E2706">
            <w:pPr>
              <w:pStyle w:val="SCf3"/>
              <w:rPr>
                <w:del w:id="2475" w:author="Constantine Smirnov" w:date="2023-06-07T03:26:00Z"/>
                <w:sz w:val="28"/>
                <w:szCs w:val="28"/>
              </w:rPr>
            </w:pPr>
            <w:del w:id="2476" w:author="Constantine Smirnov" w:date="2023-06-07T03:26:00Z">
              <w:r w:rsidRPr="00CE198A" w:rsidDel="005672B5">
                <w:rPr>
                  <w:sz w:val="28"/>
                  <w:szCs w:val="28"/>
                </w:rPr>
                <w:delText>Выполнение задач по расписанию</w:delText>
              </w:r>
            </w:del>
          </w:p>
        </w:tc>
      </w:tr>
      <w:tr w:rsidR="007E2706" w:rsidRPr="00CE198A" w:rsidDel="005672B5" w14:paraId="4CB214B1" w14:textId="6F000BA3" w:rsidTr="005672B5">
        <w:trPr>
          <w:trHeight w:val="727"/>
          <w:del w:id="2477" w:author="Constantine Smirnov" w:date="2023-06-07T03:26:00Z"/>
        </w:trPr>
        <w:tc>
          <w:tcPr>
            <w:tcW w:w="571" w:type="dxa"/>
          </w:tcPr>
          <w:p w14:paraId="4943B52B" w14:textId="4BB06FAB" w:rsidR="007E2706" w:rsidRPr="00CE198A" w:rsidDel="005672B5" w:rsidRDefault="007E2706" w:rsidP="00B9334C">
            <w:pPr>
              <w:pStyle w:val="SC"/>
              <w:rPr>
                <w:del w:id="2478" w:author="Constantine Smirnov" w:date="2023-06-07T03:26:00Z"/>
                <w:noProof/>
                <w:snapToGrid w:val="0"/>
                <w:sz w:val="28"/>
                <w:szCs w:val="28"/>
              </w:rPr>
            </w:pPr>
          </w:p>
        </w:tc>
        <w:tc>
          <w:tcPr>
            <w:tcW w:w="2598" w:type="dxa"/>
          </w:tcPr>
          <w:p w14:paraId="458A0F4F" w14:textId="2CDB5F37" w:rsidR="007E2706" w:rsidRPr="00CE198A" w:rsidDel="005672B5" w:rsidRDefault="007E2706" w:rsidP="000C3FD0">
            <w:pPr>
              <w:pStyle w:val="SC7"/>
              <w:rPr>
                <w:del w:id="2479" w:author="Constantine Smirnov" w:date="2023-06-07T03:26:00Z"/>
                <w:sz w:val="28"/>
                <w:szCs w:val="28"/>
              </w:rPr>
            </w:pPr>
            <w:del w:id="2480" w:author="Constantine Smirnov" w:date="2023-06-07T03:26:00Z">
              <w:r w:rsidRPr="00CE198A" w:rsidDel="005672B5">
                <w:rPr>
                  <w:sz w:val="28"/>
                  <w:szCs w:val="28"/>
                  <w:lang w:eastAsia="ru-RU"/>
                </w:rPr>
                <w:delText>Сервер баз данных</w:delText>
              </w:r>
            </w:del>
          </w:p>
        </w:tc>
        <w:tc>
          <w:tcPr>
            <w:tcW w:w="6401" w:type="dxa"/>
          </w:tcPr>
          <w:p w14:paraId="5C7A17A0" w14:textId="67D99757" w:rsidR="007E2706" w:rsidRPr="00CE198A" w:rsidDel="005672B5" w:rsidRDefault="007E2706" w:rsidP="007E2706">
            <w:pPr>
              <w:pStyle w:val="SCf3"/>
              <w:rPr>
                <w:del w:id="2481" w:author="Constantine Smirnov" w:date="2023-06-07T03:26:00Z"/>
                <w:sz w:val="28"/>
                <w:szCs w:val="28"/>
              </w:rPr>
            </w:pPr>
            <w:del w:id="2482" w:author="Constantine Smirnov" w:date="2023-06-07T03:26:00Z">
              <w:r w:rsidRPr="00CE198A" w:rsidDel="005672B5">
                <w:rPr>
                  <w:sz w:val="28"/>
                  <w:szCs w:val="28"/>
                </w:rPr>
                <w:delText>Хранение данных</w:delText>
              </w:r>
              <w:r w:rsidR="003659DD" w:rsidRPr="00CE198A" w:rsidDel="005672B5">
                <w:rPr>
                  <w:sz w:val="28"/>
                  <w:szCs w:val="28"/>
                </w:rPr>
                <w:delText>;</w:delText>
              </w:r>
            </w:del>
          </w:p>
          <w:p w14:paraId="52E92B5E" w14:textId="0C1D32AD" w:rsidR="007E2706" w:rsidRPr="00CE198A" w:rsidDel="005672B5" w:rsidRDefault="007E2706" w:rsidP="007E2706">
            <w:pPr>
              <w:pStyle w:val="SCf3"/>
              <w:rPr>
                <w:del w:id="2483" w:author="Constantine Smirnov" w:date="2023-06-07T03:26:00Z"/>
                <w:sz w:val="28"/>
                <w:szCs w:val="28"/>
              </w:rPr>
            </w:pPr>
            <w:del w:id="2484" w:author="Constantine Smirnov" w:date="2023-06-07T03:26:00Z">
              <w:r w:rsidRPr="00CE198A" w:rsidDel="005672B5">
                <w:rPr>
                  <w:sz w:val="28"/>
                  <w:szCs w:val="28"/>
                </w:rPr>
                <w:delText>Резервирование данных</w:delText>
              </w:r>
              <w:r w:rsidR="003659DD" w:rsidRPr="00CE198A" w:rsidDel="005672B5">
                <w:rPr>
                  <w:sz w:val="28"/>
                  <w:szCs w:val="28"/>
                </w:rPr>
                <w:delText>;</w:delText>
              </w:r>
            </w:del>
          </w:p>
          <w:p w14:paraId="5631919C" w14:textId="669EC769" w:rsidR="007E2706" w:rsidRPr="00CE198A" w:rsidDel="005672B5" w:rsidRDefault="007E2706" w:rsidP="007E2706">
            <w:pPr>
              <w:pStyle w:val="SCf3"/>
              <w:rPr>
                <w:del w:id="2485" w:author="Constantine Smirnov" w:date="2023-06-07T03:26:00Z"/>
                <w:sz w:val="28"/>
                <w:szCs w:val="28"/>
              </w:rPr>
            </w:pPr>
            <w:del w:id="2486" w:author="Constantine Smirnov" w:date="2023-06-07T03:26:00Z">
              <w:r w:rsidRPr="00CE198A" w:rsidDel="005672B5">
                <w:rPr>
                  <w:sz w:val="28"/>
                  <w:szCs w:val="28"/>
                </w:rPr>
                <w:delText>Обработка запросов</w:delText>
              </w:r>
              <w:r w:rsidR="003659DD" w:rsidRPr="00CE198A" w:rsidDel="005672B5">
                <w:rPr>
                  <w:sz w:val="28"/>
                  <w:szCs w:val="28"/>
                </w:rPr>
                <w:delText>;</w:delText>
              </w:r>
            </w:del>
          </w:p>
          <w:p w14:paraId="46ABED0E" w14:textId="7941DE74" w:rsidR="007E2706" w:rsidRPr="00CE198A" w:rsidDel="005672B5" w:rsidRDefault="007E2706" w:rsidP="007E2706">
            <w:pPr>
              <w:pStyle w:val="SCf3"/>
              <w:rPr>
                <w:del w:id="2487" w:author="Constantine Smirnov" w:date="2023-06-07T03:26:00Z"/>
                <w:sz w:val="28"/>
                <w:szCs w:val="28"/>
              </w:rPr>
            </w:pPr>
            <w:del w:id="2488" w:author="Constantine Smirnov" w:date="2023-06-07T03:26:00Z">
              <w:r w:rsidRPr="00CE198A" w:rsidDel="005672B5">
                <w:rPr>
                  <w:sz w:val="28"/>
                  <w:szCs w:val="28"/>
                </w:rPr>
                <w:delText>Выполнение задач по расписанию</w:delText>
              </w:r>
            </w:del>
          </w:p>
        </w:tc>
      </w:tr>
      <w:tr w:rsidR="007E2706" w:rsidRPr="00CE198A" w:rsidDel="005672B5" w14:paraId="0FC9FE5B" w14:textId="41E4E6BA" w:rsidTr="005672B5">
        <w:trPr>
          <w:trHeight w:val="727"/>
          <w:del w:id="2489" w:author="Constantine Smirnov" w:date="2023-06-07T03:26:00Z"/>
        </w:trPr>
        <w:tc>
          <w:tcPr>
            <w:tcW w:w="571" w:type="dxa"/>
          </w:tcPr>
          <w:p w14:paraId="66D0A5A3" w14:textId="6FCB6406" w:rsidR="007E2706" w:rsidRPr="00CE198A" w:rsidDel="005672B5" w:rsidRDefault="007E2706" w:rsidP="00B9334C">
            <w:pPr>
              <w:pStyle w:val="SC"/>
              <w:rPr>
                <w:del w:id="2490" w:author="Constantine Smirnov" w:date="2023-06-07T03:26:00Z"/>
                <w:noProof/>
                <w:snapToGrid w:val="0"/>
                <w:sz w:val="28"/>
                <w:szCs w:val="28"/>
              </w:rPr>
            </w:pPr>
          </w:p>
        </w:tc>
        <w:tc>
          <w:tcPr>
            <w:tcW w:w="2598" w:type="dxa"/>
          </w:tcPr>
          <w:p w14:paraId="6D6F4829" w14:textId="07A13815" w:rsidR="007E2706" w:rsidRPr="00CE198A" w:rsidDel="005672B5" w:rsidRDefault="007E2706" w:rsidP="000C3FD0">
            <w:pPr>
              <w:pStyle w:val="SC7"/>
              <w:rPr>
                <w:del w:id="2491" w:author="Constantine Smirnov" w:date="2023-06-07T03:26:00Z"/>
                <w:sz w:val="28"/>
                <w:szCs w:val="28"/>
              </w:rPr>
            </w:pPr>
            <w:del w:id="2492" w:author="Constantine Smirnov" w:date="2023-06-07T03:26:00Z">
              <w:r w:rsidRPr="00CE198A" w:rsidDel="005672B5">
                <w:rPr>
                  <w:sz w:val="28"/>
                  <w:szCs w:val="28"/>
                  <w:lang w:eastAsia="ru-RU"/>
                </w:rPr>
                <w:delText>Мобильные приложения</w:delText>
              </w:r>
            </w:del>
          </w:p>
        </w:tc>
        <w:tc>
          <w:tcPr>
            <w:tcW w:w="6401" w:type="dxa"/>
          </w:tcPr>
          <w:p w14:paraId="613046F3" w14:textId="7A373428" w:rsidR="007E2706" w:rsidRPr="00CE198A" w:rsidDel="005672B5" w:rsidRDefault="00D042E8" w:rsidP="007E2706">
            <w:pPr>
              <w:pStyle w:val="SCf3"/>
              <w:rPr>
                <w:del w:id="2493" w:author="Constantine Smirnov" w:date="2023-06-07T03:26:00Z"/>
                <w:sz w:val="28"/>
                <w:szCs w:val="28"/>
              </w:rPr>
            </w:pPr>
            <w:del w:id="2494" w:author="Constantine Smirnov" w:date="2023-06-07T03:26:00Z">
              <w:r w:rsidRPr="00CE198A" w:rsidDel="005672B5">
                <w:rPr>
                  <w:sz w:val="28"/>
                  <w:szCs w:val="28"/>
                </w:rPr>
                <w:delText>Хранение</w:delText>
              </w:r>
              <w:r w:rsidR="007E2706" w:rsidRPr="00CE198A" w:rsidDel="005672B5">
                <w:rPr>
                  <w:sz w:val="28"/>
                  <w:szCs w:val="28"/>
                </w:rPr>
                <w:delText xml:space="preserve"> данных</w:delText>
              </w:r>
              <w:r w:rsidRPr="00CE198A" w:rsidDel="005672B5">
                <w:rPr>
                  <w:sz w:val="28"/>
                  <w:szCs w:val="28"/>
                </w:rPr>
                <w:delText xml:space="preserve"> </w:delText>
              </w:r>
              <w:r w:rsidR="007C655E" w:rsidRPr="00CE198A" w:rsidDel="005672B5">
                <w:rPr>
                  <w:sz w:val="28"/>
                  <w:szCs w:val="28"/>
                </w:rPr>
                <w:delText>Мобильного приложения на Устройстве</w:delText>
              </w:r>
              <w:r w:rsidR="003659DD" w:rsidRPr="00CE198A" w:rsidDel="005672B5">
                <w:rPr>
                  <w:sz w:val="28"/>
                  <w:szCs w:val="28"/>
                </w:rPr>
                <w:delText>;</w:delText>
              </w:r>
            </w:del>
          </w:p>
          <w:p w14:paraId="141ED470" w14:textId="14D38691" w:rsidR="007E2706" w:rsidRPr="00CE198A" w:rsidDel="005672B5" w:rsidRDefault="007E2706" w:rsidP="007E2706">
            <w:pPr>
              <w:pStyle w:val="SCf3"/>
              <w:rPr>
                <w:del w:id="2495" w:author="Constantine Smirnov" w:date="2023-06-07T03:26:00Z"/>
                <w:sz w:val="28"/>
                <w:szCs w:val="28"/>
              </w:rPr>
            </w:pPr>
            <w:del w:id="2496" w:author="Constantine Smirnov" w:date="2023-06-07T03:26:00Z">
              <w:r w:rsidRPr="00CE198A" w:rsidDel="005672B5">
                <w:rPr>
                  <w:sz w:val="28"/>
                  <w:szCs w:val="28"/>
                </w:rPr>
                <w:delText>Отправка запросов и обработка ответов Веб-сервера</w:delText>
              </w:r>
              <w:r w:rsidR="003659DD" w:rsidRPr="00CE198A" w:rsidDel="005672B5">
                <w:rPr>
                  <w:sz w:val="28"/>
                  <w:szCs w:val="28"/>
                </w:rPr>
                <w:delText>;</w:delText>
              </w:r>
            </w:del>
          </w:p>
          <w:p w14:paraId="16F28742" w14:textId="64917D9D" w:rsidR="007C655E" w:rsidRPr="00CE198A" w:rsidDel="005672B5" w:rsidRDefault="004B5BAA" w:rsidP="004B5BAA">
            <w:pPr>
              <w:pStyle w:val="SCf3"/>
              <w:rPr>
                <w:del w:id="2497" w:author="Constantine Smirnov" w:date="2023-06-07T03:26:00Z"/>
                <w:sz w:val="28"/>
                <w:szCs w:val="28"/>
              </w:rPr>
            </w:pPr>
            <w:del w:id="2498" w:author="Constantine Smirnov" w:date="2023-06-07T03:26:00Z">
              <w:r w:rsidRPr="00CE198A" w:rsidDel="005672B5">
                <w:rPr>
                  <w:sz w:val="28"/>
                  <w:szCs w:val="28"/>
                </w:rPr>
                <w:delText xml:space="preserve">Переключение между дневным </w:delText>
              </w:r>
              <w:r w:rsidR="00DB38E2" w:rsidRPr="00CE198A" w:rsidDel="005672B5">
                <w:rPr>
                  <w:sz w:val="28"/>
                  <w:szCs w:val="28"/>
                </w:rPr>
                <w:delText xml:space="preserve">и </w:delText>
              </w:r>
              <w:r w:rsidRPr="00CE198A" w:rsidDel="005672B5">
                <w:rPr>
                  <w:sz w:val="28"/>
                  <w:szCs w:val="28"/>
                </w:rPr>
                <w:delText>ночным режимами</w:delText>
              </w:r>
              <w:r w:rsidR="008E23D6" w:rsidRPr="00CE198A" w:rsidDel="005672B5">
                <w:rPr>
                  <w:sz w:val="28"/>
                  <w:szCs w:val="28"/>
                </w:rPr>
                <w:delText xml:space="preserve"> работы </w:delText>
              </w:r>
              <w:r w:rsidR="0085004E" w:rsidRPr="00CE198A" w:rsidDel="005672B5">
                <w:rPr>
                  <w:sz w:val="28"/>
                  <w:szCs w:val="28"/>
                </w:rPr>
                <w:delText>Мобильного приложения</w:delText>
              </w:r>
              <w:r w:rsidR="00DB38E2" w:rsidRPr="00CE198A" w:rsidDel="005672B5">
                <w:rPr>
                  <w:sz w:val="28"/>
                  <w:szCs w:val="28"/>
                </w:rPr>
                <w:delText>;</w:delText>
              </w:r>
            </w:del>
          </w:p>
          <w:p w14:paraId="3E84C765" w14:textId="021AB1AD" w:rsidR="003B77C4" w:rsidRPr="00CE198A" w:rsidDel="005672B5" w:rsidRDefault="003B77C4" w:rsidP="004B5BAA">
            <w:pPr>
              <w:pStyle w:val="SCf3"/>
              <w:rPr>
                <w:del w:id="2499" w:author="Constantine Smirnov" w:date="2023-06-07T03:26:00Z"/>
                <w:sz w:val="28"/>
                <w:szCs w:val="28"/>
              </w:rPr>
            </w:pPr>
            <w:del w:id="2500" w:author="Constantine Smirnov" w:date="2023-06-07T03:26:00Z">
              <w:r w:rsidRPr="00CE198A" w:rsidDel="005672B5">
                <w:rPr>
                  <w:sz w:val="28"/>
                  <w:szCs w:val="28"/>
                </w:rPr>
                <w:delText>Загрузка данных для работы в Офлайн-режиме;</w:delText>
              </w:r>
            </w:del>
          </w:p>
          <w:p w14:paraId="7DC87F56" w14:textId="466F9646" w:rsidR="007E2706" w:rsidRPr="00CE198A" w:rsidDel="005672B5" w:rsidRDefault="00F73645" w:rsidP="007E2706">
            <w:pPr>
              <w:pStyle w:val="SCf3"/>
              <w:rPr>
                <w:del w:id="2501" w:author="Constantine Smirnov" w:date="2023-06-07T03:26:00Z"/>
                <w:sz w:val="28"/>
                <w:szCs w:val="28"/>
              </w:rPr>
            </w:pPr>
            <w:del w:id="2502" w:author="Constantine Smirnov" w:date="2023-06-07T03:26:00Z">
              <w:r w:rsidRPr="00CE198A" w:rsidDel="005672B5">
                <w:rPr>
                  <w:sz w:val="28"/>
                  <w:szCs w:val="28"/>
                </w:rPr>
                <w:delText>Предоставление информационн</w:delText>
              </w:r>
              <w:r w:rsidR="00AE46DD" w:rsidRPr="00CE198A" w:rsidDel="005672B5">
                <w:rPr>
                  <w:sz w:val="28"/>
                  <w:szCs w:val="28"/>
                </w:rPr>
                <w:delText>о-справочных</w:delText>
              </w:r>
              <w:r w:rsidRPr="00CE198A" w:rsidDel="005672B5">
                <w:rPr>
                  <w:sz w:val="28"/>
                  <w:szCs w:val="28"/>
                </w:rPr>
                <w:delText xml:space="preserve"> материалов о работе с</w:delText>
              </w:r>
              <w:r w:rsidR="00E50849" w:rsidRPr="00CE198A" w:rsidDel="005672B5">
                <w:rPr>
                  <w:sz w:val="28"/>
                  <w:szCs w:val="28"/>
                </w:rPr>
                <w:delText xml:space="preserve"> Мобильным приложением</w:delText>
              </w:r>
            </w:del>
          </w:p>
        </w:tc>
      </w:tr>
    </w:tbl>
    <w:p w14:paraId="56550BBC" w14:textId="6A891092" w:rsidR="00355EA1" w:rsidRPr="00CE198A" w:rsidDel="00E1295C" w:rsidRDefault="00355EA1" w:rsidP="00355EA1">
      <w:pPr>
        <w:pStyle w:val="SC3"/>
        <w:rPr>
          <w:del w:id="2503" w:author="Constantine Smirnov" w:date="2023-06-07T03:27:00Z"/>
          <w:sz w:val="28"/>
          <w:szCs w:val="28"/>
        </w:rPr>
      </w:pPr>
      <w:del w:id="2504" w:author="Constantine Smirnov" w:date="2023-06-07T03:27:00Z">
        <w:r w:rsidRPr="00CE198A" w:rsidDel="00E1295C">
          <w:rPr>
            <w:sz w:val="28"/>
            <w:szCs w:val="28"/>
          </w:rPr>
          <w:delText>В части п</w:delText>
        </w:r>
        <w:r w:rsidRPr="00CE198A" w:rsidDel="00E1295C">
          <w:rPr>
            <w:sz w:val="28"/>
            <w:szCs w:val="28"/>
            <w:lang w:eastAsia="ru-RU"/>
          </w:rPr>
          <w:delText>ереключения между дневным и ночным режимами работы</w:delText>
        </w:r>
        <w:r w:rsidRPr="00CE198A" w:rsidDel="00E1295C">
          <w:rPr>
            <w:sz w:val="28"/>
            <w:szCs w:val="28"/>
          </w:rPr>
          <w:delText xml:space="preserve"> Мобильное приложение должно обеспечивать:</w:delText>
        </w:r>
      </w:del>
    </w:p>
    <w:p w14:paraId="17B00464" w14:textId="68DD9CFB" w:rsidR="00355EA1" w:rsidRPr="00CE198A" w:rsidDel="00E1295C" w:rsidRDefault="00355EA1" w:rsidP="00355EA1">
      <w:pPr>
        <w:pStyle w:val="a"/>
        <w:rPr>
          <w:del w:id="2505" w:author="Constantine Smirnov" w:date="2023-06-07T03:27:00Z"/>
          <w:sz w:val="28"/>
          <w:szCs w:val="28"/>
        </w:rPr>
      </w:pPr>
      <w:del w:id="2506" w:author="Constantine Smirnov" w:date="2023-06-07T03:27:00Z">
        <w:r w:rsidRPr="00CE198A" w:rsidDel="00E1295C">
          <w:rPr>
            <w:sz w:val="28"/>
            <w:szCs w:val="28"/>
          </w:rPr>
          <w:delText>Смену дневного и ночного режима отображения карты в зависимости от изменения уровня внешней освещённости;</w:delText>
        </w:r>
      </w:del>
    </w:p>
    <w:p w14:paraId="56A522AE" w14:textId="19B13CDD" w:rsidR="00355EA1" w:rsidRPr="00CE198A" w:rsidDel="00E1295C" w:rsidRDefault="00355EA1" w:rsidP="00355EA1">
      <w:pPr>
        <w:pStyle w:val="a"/>
        <w:rPr>
          <w:del w:id="2507" w:author="Constantine Smirnov" w:date="2023-06-07T03:27:00Z"/>
          <w:sz w:val="28"/>
          <w:szCs w:val="28"/>
        </w:rPr>
      </w:pPr>
      <w:del w:id="2508" w:author="Constantine Smirnov" w:date="2023-06-07T03:27:00Z">
        <w:r w:rsidRPr="00CE198A" w:rsidDel="00E1295C">
          <w:rPr>
            <w:sz w:val="28"/>
            <w:szCs w:val="28"/>
          </w:rPr>
          <w:delText>Возможность выбора между дневным и ночным режимами отображения карты с помощью Пользовательского интерфейса Мобильного приложения.</w:delText>
        </w:r>
      </w:del>
    </w:p>
    <w:p w14:paraId="18304973" w14:textId="2488B18F" w:rsidR="00355EA1" w:rsidRPr="00CE198A" w:rsidDel="009833C8" w:rsidRDefault="00355EA1" w:rsidP="00355EA1">
      <w:pPr>
        <w:rPr>
          <w:del w:id="2509" w:author="Constantine Smirnov" w:date="2023-06-07T03:27:00Z"/>
          <w:sz w:val="28"/>
          <w:szCs w:val="28"/>
        </w:rPr>
      </w:pPr>
      <w:del w:id="2510" w:author="Constantine Smirnov" w:date="2023-06-07T03:27:00Z">
        <w:r w:rsidRPr="00CE198A" w:rsidDel="009833C8">
          <w:rPr>
            <w:sz w:val="28"/>
            <w:szCs w:val="28"/>
          </w:rPr>
          <w:delText>Приоритетным должен являться режим отображения, выбранный Пользователем.</w:delText>
        </w:r>
      </w:del>
    </w:p>
    <w:p w14:paraId="1A2639DE" w14:textId="640585C7" w:rsidR="003B77C4" w:rsidRPr="00CE198A" w:rsidDel="009833C8" w:rsidRDefault="003B77C4" w:rsidP="003B77C4">
      <w:pPr>
        <w:rPr>
          <w:del w:id="2511" w:author="Constantine Smirnov" w:date="2023-06-07T03:27:00Z"/>
          <w:sz w:val="28"/>
          <w:szCs w:val="28"/>
          <w:lang w:eastAsia="ru-RU"/>
        </w:rPr>
      </w:pPr>
      <w:del w:id="2512" w:author="Constantine Smirnov" w:date="2023-06-07T03:27:00Z">
        <w:r w:rsidRPr="00CE198A" w:rsidDel="009833C8">
          <w:rPr>
            <w:sz w:val="28"/>
            <w:szCs w:val="28"/>
            <w:lang w:eastAsia="ru-RU"/>
          </w:rPr>
          <w:delText xml:space="preserve">Решение по </w:delText>
        </w:r>
        <w:r w:rsidRPr="00CE198A" w:rsidDel="009833C8">
          <w:rPr>
            <w:sz w:val="28"/>
            <w:szCs w:val="28"/>
          </w:rPr>
          <w:delText>п</w:delText>
        </w:r>
        <w:r w:rsidRPr="00CE198A" w:rsidDel="009833C8">
          <w:rPr>
            <w:sz w:val="28"/>
            <w:szCs w:val="28"/>
            <w:lang w:eastAsia="ru-RU"/>
          </w:rPr>
          <w:delText>ереключению между дневным и ночным режимами работы</w:delText>
        </w:r>
        <w:r w:rsidRPr="00CE198A" w:rsidDel="009833C8">
          <w:rPr>
            <w:sz w:val="28"/>
            <w:szCs w:val="28"/>
          </w:rPr>
          <w:delText xml:space="preserve"> Мобильного приложения должно быть разработано и согласовано с Заказчиком на этапе технического проектирования Подсистемы.</w:delText>
        </w:r>
      </w:del>
    </w:p>
    <w:p w14:paraId="5E06E9A4" w14:textId="1006CE1F" w:rsidR="003B77C4" w:rsidRPr="00CE198A" w:rsidDel="009833C8" w:rsidRDefault="003B77C4" w:rsidP="003B77C4">
      <w:pPr>
        <w:rPr>
          <w:del w:id="2513" w:author="Constantine Smirnov" w:date="2023-06-07T03:27:00Z"/>
          <w:sz w:val="28"/>
          <w:szCs w:val="28"/>
        </w:rPr>
      </w:pPr>
      <w:del w:id="2514" w:author="Constantine Smirnov" w:date="2023-06-07T03:27:00Z">
        <w:r w:rsidRPr="00CE198A" w:rsidDel="009833C8">
          <w:rPr>
            <w:sz w:val="28"/>
            <w:szCs w:val="28"/>
          </w:rPr>
          <w:delText>В Онлайн-режиме Мобильное приложение должно предоставлять Пользователю возможность загрузки данных для работы в офлайн-режиме. Данные должны загружаться в локальное хранилище Устройства. Во время загрузки данных Мобильное приложение должно отображать индикатор загрузки, не блокирующий работу Пользователя с Подсистемой.</w:delText>
        </w:r>
      </w:del>
    </w:p>
    <w:p w14:paraId="35B257B9" w14:textId="4AD0696B" w:rsidR="0028275E" w:rsidRPr="00CE198A" w:rsidDel="009833C8" w:rsidRDefault="0028275E" w:rsidP="0028275E">
      <w:pPr>
        <w:rPr>
          <w:del w:id="2515" w:author="Constantine Smirnov" w:date="2023-06-07T03:27:00Z"/>
          <w:sz w:val="28"/>
          <w:szCs w:val="28"/>
        </w:rPr>
      </w:pPr>
      <w:del w:id="2516" w:author="Constantine Smirnov" w:date="2023-06-07T03:27:00Z">
        <w:r w:rsidRPr="00CE198A" w:rsidDel="009833C8">
          <w:rPr>
            <w:sz w:val="28"/>
            <w:szCs w:val="28"/>
          </w:rPr>
          <w:delText>Мобильное приложение должно информировать пользователя о фактах начала и окончания процессов загрузки данных. в случае потери связи, мобильное приложение должно отображать на карте загруженные данные. для устаревших данных (время с момента последнего обновления превышает 48 часов) мобильное приложение должно предупреждать пользователя о том, что он использует неактуальные данные.</w:delText>
        </w:r>
      </w:del>
    </w:p>
    <w:p w14:paraId="0975CBDA" w14:textId="339B3D49" w:rsidR="0028275E" w:rsidRPr="00CE198A" w:rsidDel="009833C8" w:rsidRDefault="0028275E" w:rsidP="0028275E">
      <w:pPr>
        <w:rPr>
          <w:del w:id="2517" w:author="Constantine Smirnov" w:date="2023-06-07T03:27:00Z"/>
          <w:sz w:val="28"/>
          <w:szCs w:val="28"/>
        </w:rPr>
      </w:pPr>
      <w:del w:id="2518" w:author="Constantine Smirnov" w:date="2023-06-07T03:27:00Z">
        <w:r w:rsidRPr="00CE198A" w:rsidDel="009833C8">
          <w:rPr>
            <w:sz w:val="28"/>
            <w:szCs w:val="28"/>
          </w:rPr>
          <w:delText>Мобильное приложение должно предупреждать пользователя о текущем состоянии соединения и фактах переключения между онлайн и офлайн-режимами.</w:delText>
        </w:r>
      </w:del>
    </w:p>
    <w:p w14:paraId="4DFFF5B5" w14:textId="24D3BDEC" w:rsidR="003B77C4" w:rsidRPr="00CE198A" w:rsidDel="009833C8" w:rsidRDefault="003B77C4" w:rsidP="00355EA1">
      <w:pPr>
        <w:rPr>
          <w:del w:id="2519" w:author="Constantine Smirnov" w:date="2023-06-07T03:27:00Z"/>
          <w:sz w:val="28"/>
          <w:szCs w:val="28"/>
          <w:lang w:eastAsia="ru-RU"/>
        </w:rPr>
      </w:pPr>
      <w:del w:id="2520" w:author="Constantine Smirnov" w:date="2023-06-07T03:27:00Z">
        <w:r w:rsidRPr="00CE198A" w:rsidDel="009833C8">
          <w:rPr>
            <w:sz w:val="28"/>
            <w:szCs w:val="28"/>
          </w:rPr>
          <w:delText xml:space="preserve">Мобильное приложение должно предоставлять Пользователю возможность настройки автоматической загрузки данных при появлении мобильного или </w:delText>
        </w:r>
        <w:r w:rsidRPr="00CE198A" w:rsidDel="009833C8">
          <w:rPr>
            <w:sz w:val="28"/>
            <w:szCs w:val="28"/>
            <w:lang w:val="en-US"/>
          </w:rPr>
          <w:delText>Wi</w:delText>
        </w:r>
        <w:r w:rsidRPr="00CE198A" w:rsidDel="009833C8">
          <w:rPr>
            <w:sz w:val="28"/>
            <w:szCs w:val="28"/>
          </w:rPr>
          <w:delText>-</w:delText>
        </w:r>
        <w:r w:rsidRPr="00CE198A" w:rsidDel="009833C8">
          <w:rPr>
            <w:sz w:val="28"/>
            <w:szCs w:val="28"/>
            <w:lang w:val="en-US"/>
          </w:rPr>
          <w:delText>Fi</w:delText>
        </w:r>
        <w:r w:rsidRPr="00CE198A" w:rsidDel="009833C8">
          <w:rPr>
            <w:sz w:val="28"/>
            <w:szCs w:val="28"/>
          </w:rPr>
          <w:delText xml:space="preserve"> соединения с сетью интернет</w:delText>
        </w:r>
        <w:r w:rsidRPr="00CE198A" w:rsidDel="009833C8">
          <w:rPr>
            <w:sz w:val="28"/>
            <w:szCs w:val="28"/>
            <w:lang w:eastAsia="ru-RU"/>
          </w:rPr>
          <w:delText>.</w:delText>
        </w:r>
      </w:del>
    </w:p>
    <w:p w14:paraId="55F59395" w14:textId="7EB0474D" w:rsidR="003B77C4" w:rsidRPr="00CE198A" w:rsidRDefault="003B77C4" w:rsidP="003B77C4">
      <w:pPr>
        <w:rPr>
          <w:sz w:val="28"/>
          <w:szCs w:val="28"/>
          <w:lang w:eastAsia="ru-RU"/>
        </w:rPr>
      </w:pPr>
      <w:r w:rsidRPr="00CE198A">
        <w:rPr>
          <w:sz w:val="28"/>
          <w:szCs w:val="28"/>
          <w:lang w:eastAsia="ru-RU"/>
        </w:rPr>
        <w:t xml:space="preserve">Решение по загрузке данных </w:t>
      </w:r>
      <w:r w:rsidRPr="00CE198A">
        <w:rPr>
          <w:sz w:val="28"/>
          <w:szCs w:val="28"/>
        </w:rPr>
        <w:t>должно быть разработано и согласовано с Заказчиком на этапе технического проектирования Подсистемы.</w:t>
      </w:r>
    </w:p>
    <w:p w14:paraId="49E03B6E" w14:textId="77777777" w:rsidR="00374E38" w:rsidRPr="00CE198A" w:rsidRDefault="00374E38" w:rsidP="00374E38">
      <w:pPr>
        <w:pStyle w:val="3"/>
        <w:keepLines w:val="0"/>
        <w:rPr>
          <w:rFonts w:ascii="Times New Roman" w:hAnsi="Times New Roman" w:cs="Times New Roman"/>
          <w:sz w:val="28"/>
          <w:szCs w:val="28"/>
        </w:rPr>
      </w:pPr>
      <w:r w:rsidRPr="00CE198A">
        <w:rPr>
          <w:rFonts w:ascii="Times New Roman" w:hAnsi="Times New Roman" w:cs="Times New Roman"/>
          <w:sz w:val="28"/>
          <w:szCs w:val="28"/>
        </w:rPr>
        <w:t>Функциональные подсистемы</w:t>
      </w:r>
    </w:p>
    <w:p w14:paraId="3A54BE0F" w14:textId="38AE4453" w:rsidR="00B03865" w:rsidRPr="00CE198A" w:rsidRDefault="0021105B" w:rsidP="00B03865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Перечень функций </w:t>
      </w:r>
      <w:r w:rsidR="002F66B9" w:rsidRPr="00CE198A">
        <w:rPr>
          <w:sz w:val="28"/>
          <w:szCs w:val="28"/>
        </w:rPr>
        <w:t>функциональных</w:t>
      </w:r>
      <w:r w:rsidR="00B03865" w:rsidRPr="00CE198A">
        <w:rPr>
          <w:sz w:val="28"/>
          <w:szCs w:val="28"/>
        </w:rPr>
        <w:t xml:space="preserve"> подсистем указан в таблице </w:t>
      </w:r>
      <w:r w:rsidR="00B03865" w:rsidRPr="00CE198A">
        <w:rPr>
          <w:sz w:val="28"/>
          <w:szCs w:val="28"/>
        </w:rPr>
        <w:fldChar w:fldCharType="begin"/>
      </w:r>
      <w:r w:rsidR="00B03865" w:rsidRPr="00CE198A">
        <w:rPr>
          <w:sz w:val="28"/>
          <w:szCs w:val="28"/>
        </w:rPr>
        <w:instrText xml:space="preserve"> REF _Ref446066071 \h </w:instrText>
      </w:r>
      <w:r w:rsidR="00B03865" w:rsidRPr="00CE198A">
        <w:rPr>
          <w:sz w:val="28"/>
          <w:szCs w:val="28"/>
        </w:rPr>
      </w:r>
      <w:r w:rsidR="00CE198A" w:rsidRPr="00CE198A">
        <w:rPr>
          <w:sz w:val="28"/>
          <w:szCs w:val="28"/>
        </w:rPr>
        <w:instrText xml:space="preserve"> \* MERGEFORMAT </w:instrText>
      </w:r>
      <w:r w:rsidR="00B03865" w:rsidRPr="00CE198A">
        <w:rPr>
          <w:sz w:val="28"/>
          <w:szCs w:val="28"/>
        </w:rPr>
        <w:fldChar w:fldCharType="separate"/>
      </w:r>
      <w:r w:rsidR="00000331" w:rsidRPr="00CE198A">
        <w:rPr>
          <w:noProof/>
          <w:sz w:val="28"/>
          <w:szCs w:val="28"/>
        </w:rPr>
        <w:t>49</w:t>
      </w:r>
      <w:r w:rsidR="00B03865" w:rsidRPr="00CE198A">
        <w:rPr>
          <w:sz w:val="28"/>
          <w:szCs w:val="28"/>
        </w:rPr>
        <w:fldChar w:fldCharType="end"/>
      </w:r>
      <w:r w:rsidR="00B03865" w:rsidRPr="00CE198A">
        <w:rPr>
          <w:sz w:val="28"/>
          <w:szCs w:val="28"/>
        </w:rPr>
        <w:t>.</w:t>
      </w:r>
    </w:p>
    <w:p w14:paraId="600C09C8" w14:textId="674D0417" w:rsidR="005F4A59" w:rsidRPr="00CE198A" w:rsidRDefault="00B03865" w:rsidP="00A3472B">
      <w:pPr>
        <w:pStyle w:val="af"/>
        <w:rPr>
          <w:rFonts w:ascii="Times New Roman" w:hAnsi="Times New Roman" w:cs="Times New Roman"/>
          <w:sz w:val="28"/>
          <w:szCs w:val="28"/>
        </w:rPr>
      </w:pPr>
      <w:bookmarkStart w:id="2521" w:name="_Toc447141679"/>
      <w:bookmarkStart w:id="2522" w:name="_Toc479788796"/>
      <w:bookmarkStart w:id="2523" w:name="_Toc481488961"/>
      <w:bookmarkStart w:id="2524" w:name="_Toc481489551"/>
      <w:r w:rsidRPr="00CE198A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begin"/>
      </w:r>
      <w:r w:rsidR="00000000" w:rsidRPr="00CE198A">
        <w:rPr>
          <w:rFonts w:ascii="Times New Roman" w:hAnsi="Times New Roman" w:cs="Times New Roman"/>
          <w:sz w:val="28"/>
          <w:szCs w:val="28"/>
        </w:rPr>
        <w:instrText xml:space="preserve"> SEQ Таблица \* ARABIC </w:instrTex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2525" w:name="_Ref446066071"/>
      <w:r w:rsidR="00000331" w:rsidRPr="00CE198A">
        <w:rPr>
          <w:rFonts w:ascii="Times New Roman" w:hAnsi="Times New Roman" w:cs="Times New Roman"/>
          <w:noProof/>
          <w:sz w:val="28"/>
          <w:szCs w:val="28"/>
        </w:rPr>
        <w:t>49</w:t>
      </w:r>
      <w:bookmarkEnd w:id="2525"/>
      <w:r w:rsidR="00000000" w:rsidRPr="00CE198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5F4A59" w:rsidRPr="00CE198A">
        <w:rPr>
          <w:rFonts w:ascii="Times New Roman" w:hAnsi="Times New Roman" w:cs="Times New Roman"/>
          <w:noProof/>
          <w:sz w:val="28"/>
          <w:szCs w:val="28"/>
        </w:rPr>
        <w:br/>
      </w:r>
      <w:r w:rsidR="005F4A59" w:rsidRPr="00CE198A">
        <w:rPr>
          <w:rFonts w:ascii="Times New Roman" w:hAnsi="Times New Roman" w:cs="Times New Roman"/>
          <w:sz w:val="28"/>
          <w:szCs w:val="28"/>
        </w:rPr>
        <w:t xml:space="preserve">Перечень </w:t>
      </w:r>
      <w:r w:rsidR="00295316" w:rsidRPr="00CE198A">
        <w:rPr>
          <w:rFonts w:ascii="Times New Roman" w:hAnsi="Times New Roman" w:cs="Times New Roman"/>
          <w:sz w:val="28"/>
          <w:szCs w:val="28"/>
        </w:rPr>
        <w:t xml:space="preserve">функций </w:t>
      </w:r>
      <w:r w:rsidR="005F4A59" w:rsidRPr="00CE198A">
        <w:rPr>
          <w:rFonts w:ascii="Times New Roman" w:hAnsi="Times New Roman" w:cs="Times New Roman"/>
          <w:sz w:val="28"/>
          <w:szCs w:val="28"/>
        </w:rPr>
        <w:t>функциональных подсистем</w:t>
      </w:r>
      <w:bookmarkEnd w:id="2521"/>
      <w:bookmarkEnd w:id="2522"/>
      <w:bookmarkEnd w:id="2523"/>
      <w:bookmarkEnd w:id="2524"/>
    </w:p>
    <w:tbl>
      <w:tblPr>
        <w:tblStyle w:val="SC9"/>
        <w:tblW w:w="5000" w:type="pct"/>
        <w:tblLayout w:type="fixed"/>
        <w:tblLook w:val="0020" w:firstRow="1" w:lastRow="0" w:firstColumn="0" w:lastColumn="0" w:noHBand="0" w:noVBand="0"/>
      </w:tblPr>
      <w:tblGrid>
        <w:gridCol w:w="549"/>
        <w:gridCol w:w="2604"/>
        <w:gridCol w:w="6417"/>
      </w:tblGrid>
      <w:tr w:rsidR="00F153FB" w:rsidRPr="00CE198A" w14:paraId="7ABF2D35" w14:textId="77777777" w:rsidTr="007B7B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49" w:type="dxa"/>
          </w:tcPr>
          <w:p w14:paraId="48E030AC" w14:textId="77777777" w:rsidR="00F153FB" w:rsidRPr="00CE198A" w:rsidRDefault="00F153FB" w:rsidP="00F153FB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№</w:t>
            </w:r>
          </w:p>
        </w:tc>
        <w:tc>
          <w:tcPr>
            <w:tcW w:w="2604" w:type="dxa"/>
          </w:tcPr>
          <w:p w14:paraId="5BB8095B" w14:textId="77777777" w:rsidR="00F153FB" w:rsidRPr="00CE198A" w:rsidRDefault="00F153FB" w:rsidP="00F153FB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Функциональная подсистема</w:t>
            </w:r>
          </w:p>
        </w:tc>
        <w:tc>
          <w:tcPr>
            <w:tcW w:w="6417" w:type="dxa"/>
          </w:tcPr>
          <w:p w14:paraId="3E4BBDDA" w14:textId="1C53F1C7" w:rsidR="00F153FB" w:rsidRPr="00CE198A" w:rsidRDefault="00295316" w:rsidP="001E247A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 xml:space="preserve">функциИ </w:t>
            </w:r>
            <w:r w:rsidR="00F153FB"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подсистемы</w:t>
            </w:r>
          </w:p>
        </w:tc>
      </w:tr>
      <w:tr w:rsidR="00F153FB" w:rsidRPr="00CE198A" w14:paraId="04EBABE2" w14:textId="77777777" w:rsidTr="007B7B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49" w:type="dxa"/>
          </w:tcPr>
          <w:p w14:paraId="1336425E" w14:textId="77777777" w:rsidR="00F153FB" w:rsidRPr="00CE198A" w:rsidRDefault="00F153FB" w:rsidP="00F153FB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1</w:t>
            </w:r>
          </w:p>
        </w:tc>
        <w:tc>
          <w:tcPr>
            <w:tcW w:w="2604" w:type="dxa"/>
          </w:tcPr>
          <w:p w14:paraId="239CCA38" w14:textId="77777777" w:rsidR="00F153FB" w:rsidRPr="00CE198A" w:rsidRDefault="00F153FB" w:rsidP="00F153FB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2</w:t>
            </w:r>
          </w:p>
        </w:tc>
        <w:tc>
          <w:tcPr>
            <w:tcW w:w="6417" w:type="dxa"/>
          </w:tcPr>
          <w:p w14:paraId="5106976A" w14:textId="77777777" w:rsidR="00F153FB" w:rsidRPr="00CE198A" w:rsidRDefault="00F153FB" w:rsidP="00F153FB">
            <w:pPr>
              <w:pStyle w:val="SC8"/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noProof/>
                <w:snapToGrid w:val="0"/>
                <w:sz w:val="28"/>
                <w:szCs w:val="28"/>
              </w:rPr>
              <w:t>3</w:t>
            </w:r>
          </w:p>
        </w:tc>
      </w:tr>
      <w:tr w:rsidR="00F153FB" w:rsidRPr="00CE198A" w14:paraId="5B42AA34" w14:textId="77777777" w:rsidTr="007B7B06">
        <w:trPr>
          <w:trHeight w:val="727"/>
        </w:trPr>
        <w:tc>
          <w:tcPr>
            <w:tcW w:w="549" w:type="dxa"/>
          </w:tcPr>
          <w:p w14:paraId="602D9F91" w14:textId="77777777" w:rsidR="00F153FB" w:rsidRPr="00CE198A" w:rsidRDefault="00F153FB" w:rsidP="00EA1AC4">
            <w:pPr>
              <w:pStyle w:val="SC"/>
              <w:numPr>
                <w:ilvl w:val="0"/>
                <w:numId w:val="119"/>
              </w:numPr>
              <w:rPr>
                <w:noProof/>
                <w:snapToGrid w:val="0"/>
                <w:sz w:val="28"/>
                <w:szCs w:val="28"/>
              </w:rPr>
            </w:pPr>
          </w:p>
        </w:tc>
        <w:tc>
          <w:tcPr>
            <w:tcW w:w="2604" w:type="dxa"/>
          </w:tcPr>
          <w:p w14:paraId="514F6CCB" w14:textId="69497CC6" w:rsidR="00F153FB" w:rsidRPr="00CE198A" w:rsidRDefault="00173EE6" w:rsidP="00810A19">
            <w:pPr>
              <w:pStyle w:val="SC7"/>
              <w:rPr>
                <w:i/>
                <w:color w:val="404040"/>
                <w:sz w:val="28"/>
                <w:szCs w:val="28"/>
              </w:rPr>
            </w:pPr>
            <w:del w:id="2526" w:author="Constantine Smirnov" w:date="2023-06-07T03:27:00Z">
              <w:r w:rsidRPr="00CE198A" w:rsidDel="007B7B06">
                <w:rPr>
                  <w:sz w:val="28"/>
                  <w:szCs w:val="28"/>
                  <w:lang w:eastAsia="ru-RU"/>
                </w:rPr>
                <w:delText>Личный кабинет</w:delText>
              </w:r>
            </w:del>
          </w:p>
        </w:tc>
        <w:tc>
          <w:tcPr>
            <w:tcW w:w="6417" w:type="dxa"/>
          </w:tcPr>
          <w:p w14:paraId="62EE0879" w14:textId="3B1C6CC8" w:rsidR="003D786B" w:rsidRPr="00CE198A" w:rsidRDefault="003D786B" w:rsidP="007B7B06">
            <w:pPr>
              <w:pStyle w:val="SCf3"/>
              <w:numPr>
                <w:ilvl w:val="0"/>
                <w:numId w:val="0"/>
              </w:numPr>
              <w:ind w:left="644" w:hanging="360"/>
              <w:rPr>
                <w:sz w:val="28"/>
                <w:szCs w:val="28"/>
              </w:rPr>
            </w:pPr>
            <w:del w:id="2527" w:author="Constantine Smirnov" w:date="2023-06-07T03:28:00Z">
              <w:r w:rsidRPr="00CE198A" w:rsidDel="007B7B06">
                <w:rPr>
                  <w:sz w:val="28"/>
                  <w:szCs w:val="28"/>
                </w:rPr>
                <w:delText>Управление идентификацией Пользователя;</w:delText>
              </w:r>
            </w:del>
          </w:p>
          <w:p w14:paraId="479D4679" w14:textId="0E4D6E4F" w:rsidR="00173EE6" w:rsidRPr="00CE198A" w:rsidDel="007B7B06" w:rsidRDefault="00173EE6" w:rsidP="007B7B06">
            <w:pPr>
              <w:pStyle w:val="SCf3"/>
              <w:numPr>
                <w:ilvl w:val="0"/>
                <w:numId w:val="0"/>
              </w:numPr>
              <w:ind w:left="284"/>
              <w:rPr>
                <w:del w:id="2528" w:author="Constantine Smirnov" w:date="2023-06-07T03:27:00Z"/>
                <w:sz w:val="28"/>
                <w:szCs w:val="28"/>
              </w:rPr>
            </w:pPr>
            <w:del w:id="2529" w:author="Constantine Smirnov" w:date="2023-06-07T03:28:00Z">
              <w:r w:rsidRPr="00CE198A" w:rsidDel="007B7B06">
                <w:rPr>
                  <w:sz w:val="28"/>
                  <w:szCs w:val="28"/>
                </w:rPr>
                <w:delText>Управлени</w:delText>
              </w:r>
            </w:del>
            <w:del w:id="2530" w:author="Constantine Smirnov" w:date="2023-06-07T03:27:00Z">
              <w:r w:rsidRPr="00CE198A" w:rsidDel="007B7B06">
                <w:rPr>
                  <w:sz w:val="28"/>
                  <w:szCs w:val="28"/>
                </w:rPr>
                <w:delText>е профилем Пользователя;</w:delText>
              </w:r>
            </w:del>
          </w:p>
          <w:p w14:paraId="15908FC4" w14:textId="50253B8D" w:rsidR="005006CC" w:rsidRPr="00CE198A" w:rsidDel="007B7B06" w:rsidRDefault="00086158" w:rsidP="007B7B06">
            <w:pPr>
              <w:pStyle w:val="SCf3"/>
              <w:numPr>
                <w:ilvl w:val="0"/>
                <w:numId w:val="0"/>
              </w:numPr>
              <w:ind w:left="284"/>
              <w:rPr>
                <w:del w:id="2531" w:author="Constantine Smirnov" w:date="2023-06-07T03:27:00Z"/>
                <w:sz w:val="28"/>
                <w:szCs w:val="28"/>
              </w:rPr>
            </w:pPr>
            <w:del w:id="2532" w:author="Constantine Smirnov" w:date="2023-06-07T03:27:00Z">
              <w:r w:rsidRPr="00CE198A" w:rsidDel="007B7B06">
                <w:rPr>
                  <w:sz w:val="28"/>
                  <w:szCs w:val="28"/>
                </w:rPr>
                <w:delText xml:space="preserve">Управление </w:delText>
              </w:r>
              <w:r w:rsidR="003D1383" w:rsidRPr="00CE198A" w:rsidDel="007B7B06">
                <w:rPr>
                  <w:sz w:val="28"/>
                  <w:szCs w:val="28"/>
                </w:rPr>
                <w:delText>предпочтениями Пользовател</w:delText>
              </w:r>
              <w:r w:rsidR="001141A3" w:rsidRPr="00CE198A" w:rsidDel="007B7B06">
                <w:rPr>
                  <w:sz w:val="28"/>
                  <w:szCs w:val="28"/>
                </w:rPr>
                <w:delText>я</w:delText>
              </w:r>
              <w:r w:rsidR="00FB41B0" w:rsidRPr="00CE198A" w:rsidDel="007B7B06">
                <w:rPr>
                  <w:sz w:val="28"/>
                  <w:szCs w:val="28"/>
                </w:rPr>
                <w:delText>;</w:delText>
              </w:r>
            </w:del>
          </w:p>
          <w:p w14:paraId="4F3FDE74" w14:textId="6EC48CE1" w:rsidR="00FB41B0" w:rsidRPr="00CE198A" w:rsidDel="007B7B06" w:rsidRDefault="00FB41B0" w:rsidP="007B7B06">
            <w:pPr>
              <w:pStyle w:val="SCf3"/>
              <w:numPr>
                <w:ilvl w:val="0"/>
                <w:numId w:val="0"/>
              </w:numPr>
              <w:ind w:left="284"/>
              <w:rPr>
                <w:del w:id="2533" w:author="Constantine Smirnov" w:date="2023-06-07T03:27:00Z"/>
                <w:sz w:val="28"/>
                <w:szCs w:val="28"/>
              </w:rPr>
            </w:pPr>
            <w:del w:id="2534" w:author="Constantine Smirnov" w:date="2023-06-07T03:27:00Z">
              <w:r w:rsidRPr="00CE198A" w:rsidDel="007B7B06">
                <w:rPr>
                  <w:sz w:val="28"/>
                  <w:szCs w:val="28"/>
                </w:rPr>
                <w:delText>Управление фрагментами карты для работы в Офлайн-режиме;</w:delText>
              </w:r>
            </w:del>
          </w:p>
          <w:p w14:paraId="41BC7748" w14:textId="1EA60449" w:rsidR="00086158" w:rsidRPr="00CE198A" w:rsidDel="007B7B06" w:rsidRDefault="00086158" w:rsidP="007B7B06">
            <w:pPr>
              <w:pStyle w:val="SCf3"/>
              <w:numPr>
                <w:ilvl w:val="0"/>
                <w:numId w:val="0"/>
              </w:numPr>
              <w:ind w:left="284"/>
              <w:rPr>
                <w:del w:id="2535" w:author="Constantine Smirnov" w:date="2023-06-07T03:27:00Z"/>
                <w:sz w:val="28"/>
                <w:szCs w:val="28"/>
              </w:rPr>
            </w:pPr>
            <w:del w:id="2536" w:author="Constantine Smirnov" w:date="2023-06-07T03:27:00Z">
              <w:r w:rsidRPr="00CE198A" w:rsidDel="007B7B06">
                <w:rPr>
                  <w:sz w:val="28"/>
                  <w:szCs w:val="28"/>
                </w:rPr>
                <w:delText>Управление настройками Мобильного приложения</w:delText>
              </w:r>
              <w:r w:rsidR="003F01CD" w:rsidRPr="00CE198A" w:rsidDel="007B7B06">
                <w:rPr>
                  <w:sz w:val="28"/>
                  <w:szCs w:val="28"/>
                </w:rPr>
                <w:delText>;</w:delText>
              </w:r>
            </w:del>
          </w:p>
          <w:p w14:paraId="638E0AD6" w14:textId="12DDDC96" w:rsidR="004B7CBD" w:rsidRPr="00CE198A" w:rsidRDefault="003F01CD" w:rsidP="007B7B06">
            <w:pPr>
              <w:pStyle w:val="SCf3"/>
              <w:numPr>
                <w:ilvl w:val="0"/>
                <w:numId w:val="0"/>
              </w:numPr>
              <w:ind w:left="284"/>
              <w:rPr>
                <w:sz w:val="28"/>
                <w:szCs w:val="28"/>
              </w:rPr>
            </w:pPr>
            <w:del w:id="2537" w:author="Constantine Smirnov" w:date="2023-06-07T03:27:00Z">
              <w:r w:rsidRPr="00CE198A" w:rsidDel="007B7B06">
                <w:rPr>
                  <w:sz w:val="28"/>
                  <w:szCs w:val="28"/>
                </w:rPr>
                <w:delText>Взаимодействие со службой поддержки</w:delText>
              </w:r>
            </w:del>
          </w:p>
        </w:tc>
      </w:tr>
      <w:tr w:rsidR="00F153FB" w:rsidRPr="00CE198A" w:rsidDel="007B7B06" w14:paraId="1B887648" w14:textId="595361FB" w:rsidTr="007B7B06">
        <w:trPr>
          <w:trHeight w:val="727"/>
          <w:del w:id="2538" w:author="Constantine Smirnov" w:date="2023-06-07T03:27:00Z"/>
        </w:trPr>
        <w:tc>
          <w:tcPr>
            <w:tcW w:w="549" w:type="dxa"/>
          </w:tcPr>
          <w:p w14:paraId="27886D66" w14:textId="1B27D7A1" w:rsidR="00F153FB" w:rsidRPr="00CE198A" w:rsidDel="007B7B06" w:rsidRDefault="00F153FB" w:rsidP="00EA1AC4">
            <w:pPr>
              <w:pStyle w:val="SC"/>
              <w:rPr>
                <w:del w:id="2539" w:author="Constantine Smirnov" w:date="2023-06-07T03:27:00Z"/>
                <w:noProof/>
                <w:snapToGrid w:val="0"/>
                <w:sz w:val="28"/>
                <w:szCs w:val="28"/>
              </w:rPr>
            </w:pPr>
          </w:p>
        </w:tc>
        <w:tc>
          <w:tcPr>
            <w:tcW w:w="2604" w:type="dxa"/>
          </w:tcPr>
          <w:p w14:paraId="37D9BA19" w14:textId="134C1264" w:rsidR="00F153FB" w:rsidRPr="00CE198A" w:rsidDel="007B7B06" w:rsidRDefault="00F153FB" w:rsidP="000C3FD0">
            <w:pPr>
              <w:pStyle w:val="SC7"/>
              <w:rPr>
                <w:del w:id="2540" w:author="Constantine Smirnov" w:date="2023-06-07T03:27:00Z"/>
                <w:sz w:val="28"/>
                <w:szCs w:val="28"/>
              </w:rPr>
            </w:pPr>
            <w:del w:id="2541" w:author="Constantine Smirnov" w:date="2023-06-07T03:27:00Z">
              <w:r w:rsidRPr="00CE198A" w:rsidDel="007B7B06">
                <w:rPr>
                  <w:sz w:val="28"/>
                  <w:szCs w:val="28"/>
                  <w:lang w:eastAsia="ru-RU"/>
                </w:rPr>
                <w:delText>Модуль ГИС</w:delText>
              </w:r>
            </w:del>
          </w:p>
        </w:tc>
        <w:tc>
          <w:tcPr>
            <w:tcW w:w="6417" w:type="dxa"/>
          </w:tcPr>
          <w:p w14:paraId="36C514F8" w14:textId="7D0BFCCF" w:rsidR="00C81EB4" w:rsidRPr="00CE198A" w:rsidDel="007B7B06" w:rsidRDefault="00295316" w:rsidP="00C81EB4">
            <w:pPr>
              <w:pStyle w:val="SCf3"/>
              <w:rPr>
                <w:del w:id="2542" w:author="Constantine Smirnov" w:date="2023-06-07T03:27:00Z"/>
                <w:sz w:val="28"/>
                <w:szCs w:val="28"/>
                <w:lang w:eastAsia="ru-RU"/>
              </w:rPr>
            </w:pPr>
            <w:del w:id="2543" w:author="Constantine Smirnov" w:date="2023-06-07T03:27:00Z">
              <w:r w:rsidRPr="00CE198A" w:rsidDel="007B7B06">
                <w:rPr>
                  <w:sz w:val="28"/>
                  <w:szCs w:val="28"/>
                  <w:lang w:eastAsia="ru-RU"/>
                </w:rPr>
                <w:delText>О</w:delText>
              </w:r>
              <w:r w:rsidR="00C81EB4" w:rsidRPr="00CE198A" w:rsidDel="007B7B06">
                <w:rPr>
                  <w:sz w:val="28"/>
                  <w:szCs w:val="28"/>
                  <w:lang w:eastAsia="ru-RU"/>
                </w:rPr>
                <w:delText>тображ</w:delText>
              </w:r>
              <w:r w:rsidRPr="00CE198A" w:rsidDel="007B7B06">
                <w:rPr>
                  <w:sz w:val="28"/>
                  <w:szCs w:val="28"/>
                  <w:lang w:eastAsia="ru-RU"/>
                </w:rPr>
                <w:delText>ение</w:delText>
              </w:r>
              <w:r w:rsidR="00C81EB4" w:rsidRPr="00CE198A" w:rsidDel="007B7B06">
                <w:rPr>
                  <w:sz w:val="28"/>
                  <w:szCs w:val="28"/>
                  <w:lang w:eastAsia="ru-RU"/>
                </w:rPr>
                <w:delText xml:space="preserve"> </w:delText>
              </w:r>
              <w:r w:rsidRPr="00CE198A" w:rsidDel="007B7B06">
                <w:rPr>
                  <w:sz w:val="28"/>
                  <w:szCs w:val="28"/>
                  <w:lang w:eastAsia="ru-RU"/>
                </w:rPr>
                <w:delText xml:space="preserve">пространственных </w:delText>
              </w:r>
              <w:r w:rsidR="00C81EB4" w:rsidRPr="00CE198A" w:rsidDel="007B7B06">
                <w:rPr>
                  <w:sz w:val="28"/>
                  <w:szCs w:val="28"/>
                  <w:lang w:eastAsia="ru-RU"/>
                </w:rPr>
                <w:delText>данны</w:delText>
              </w:r>
              <w:r w:rsidRPr="00CE198A" w:rsidDel="007B7B06">
                <w:rPr>
                  <w:sz w:val="28"/>
                  <w:szCs w:val="28"/>
                  <w:lang w:eastAsia="ru-RU"/>
                </w:rPr>
                <w:delText>х</w:delText>
              </w:r>
              <w:r w:rsidR="00C81EB4" w:rsidRPr="00CE198A" w:rsidDel="007B7B06">
                <w:rPr>
                  <w:sz w:val="28"/>
                  <w:szCs w:val="28"/>
                  <w:lang w:eastAsia="ru-RU"/>
                </w:rPr>
                <w:delText>;</w:delText>
              </w:r>
            </w:del>
          </w:p>
          <w:p w14:paraId="40A6A42D" w14:textId="07C20E76" w:rsidR="003D1899" w:rsidRPr="00CE198A" w:rsidDel="007B7B06" w:rsidRDefault="003D1899" w:rsidP="00073383">
            <w:pPr>
              <w:pStyle w:val="SCf3"/>
              <w:rPr>
                <w:del w:id="2544" w:author="Constantine Smirnov" w:date="2023-06-07T03:27:00Z"/>
                <w:sz w:val="28"/>
                <w:szCs w:val="28"/>
                <w:lang w:eastAsia="ru-RU"/>
              </w:rPr>
            </w:pPr>
            <w:del w:id="2545" w:author="Constantine Smirnov" w:date="2023-06-07T03:27:00Z">
              <w:r w:rsidRPr="00CE198A" w:rsidDel="007B7B06">
                <w:rPr>
                  <w:sz w:val="28"/>
                  <w:szCs w:val="28"/>
                  <w:lang w:eastAsia="ru-RU"/>
                </w:rPr>
                <w:delText xml:space="preserve">Работа с графическими </w:delText>
              </w:r>
              <w:r w:rsidR="000029A7" w:rsidRPr="00CE198A" w:rsidDel="007B7B06">
                <w:rPr>
                  <w:sz w:val="28"/>
                  <w:szCs w:val="28"/>
                  <w:lang w:eastAsia="ru-RU"/>
                </w:rPr>
                <w:delText>примитивами</w:delText>
              </w:r>
              <w:r w:rsidR="002B2787" w:rsidRPr="00CE198A" w:rsidDel="007B7B06">
                <w:rPr>
                  <w:sz w:val="28"/>
                  <w:szCs w:val="28"/>
                  <w:lang w:eastAsia="ru-RU"/>
                </w:rPr>
                <w:delText>;</w:delText>
              </w:r>
            </w:del>
          </w:p>
          <w:p w14:paraId="26B85A7A" w14:textId="44C480C1" w:rsidR="002B2787" w:rsidRPr="00CE198A" w:rsidDel="007B7B06" w:rsidRDefault="002B2787" w:rsidP="002B2787">
            <w:pPr>
              <w:pStyle w:val="SCf3"/>
              <w:rPr>
                <w:del w:id="2546" w:author="Constantine Smirnov" w:date="2023-06-07T03:27:00Z"/>
                <w:sz w:val="28"/>
                <w:szCs w:val="28"/>
                <w:lang w:eastAsia="ru-RU"/>
              </w:rPr>
            </w:pPr>
            <w:del w:id="2547" w:author="Constantine Smirnov" w:date="2023-06-07T03:27:00Z">
              <w:r w:rsidRPr="00CE198A" w:rsidDel="007B7B06">
                <w:rPr>
                  <w:sz w:val="28"/>
                  <w:szCs w:val="28"/>
                  <w:lang w:eastAsia="ru-RU"/>
                </w:rPr>
                <w:delText>Работа с данными пользователей;</w:delText>
              </w:r>
            </w:del>
          </w:p>
          <w:p w14:paraId="1BBBA6CD" w14:textId="7D14B13E" w:rsidR="00F153FB" w:rsidRPr="00CE198A" w:rsidDel="007B7B06" w:rsidRDefault="002B2787" w:rsidP="006927AD">
            <w:pPr>
              <w:pStyle w:val="SCf3"/>
              <w:rPr>
                <w:del w:id="2548" w:author="Constantine Smirnov" w:date="2023-06-07T03:27:00Z"/>
                <w:sz w:val="28"/>
                <w:szCs w:val="28"/>
              </w:rPr>
            </w:pPr>
            <w:del w:id="2549" w:author="Constantine Smirnov" w:date="2023-06-07T03:27:00Z">
              <w:r w:rsidRPr="00CE198A" w:rsidDel="007B7B06">
                <w:rPr>
                  <w:rFonts w:eastAsia="Times New Roman"/>
                  <w:sz w:val="28"/>
                  <w:szCs w:val="28"/>
                  <w:lang w:eastAsia="ru-RU"/>
                </w:rPr>
                <w:delText>Запись GPS-треков;</w:delText>
              </w:r>
            </w:del>
          </w:p>
          <w:p w14:paraId="08FACE42" w14:textId="0A6B62BA" w:rsidR="006927AD" w:rsidRPr="00CE198A" w:rsidDel="007B7B06" w:rsidRDefault="002B2787" w:rsidP="006927AD">
            <w:pPr>
              <w:pStyle w:val="SCf3"/>
              <w:rPr>
                <w:del w:id="2550" w:author="Constantine Smirnov" w:date="2023-06-07T03:27:00Z"/>
                <w:sz w:val="28"/>
                <w:szCs w:val="28"/>
                <w:lang w:eastAsia="ru-RU"/>
              </w:rPr>
            </w:pPr>
            <w:del w:id="2551" w:author="Constantine Smirnov" w:date="2023-06-07T03:27:00Z">
              <w:r w:rsidRPr="00CE198A" w:rsidDel="007B7B06">
                <w:rPr>
                  <w:sz w:val="28"/>
                  <w:szCs w:val="28"/>
                  <w:lang w:eastAsia="ru-RU"/>
                </w:rPr>
                <w:delText>Отображение тематических пространственных данных</w:delText>
              </w:r>
              <w:r w:rsidR="006927AD" w:rsidRPr="00CE198A" w:rsidDel="007B7B06">
                <w:rPr>
                  <w:sz w:val="28"/>
                  <w:szCs w:val="28"/>
                  <w:lang w:eastAsia="ru-RU"/>
                </w:rPr>
                <w:delText>;</w:delText>
              </w:r>
            </w:del>
          </w:p>
          <w:p w14:paraId="35D00C0A" w14:textId="6A226BC0" w:rsidR="0041049E" w:rsidRPr="00CE198A" w:rsidDel="007B7B06" w:rsidRDefault="00295316" w:rsidP="0041049E">
            <w:pPr>
              <w:pStyle w:val="SCf3"/>
              <w:rPr>
                <w:del w:id="2552" w:author="Constantine Smirnov" w:date="2023-06-07T03:27:00Z"/>
                <w:sz w:val="28"/>
                <w:szCs w:val="28"/>
              </w:rPr>
            </w:pPr>
            <w:del w:id="2553" w:author="Constantine Smirnov" w:date="2023-06-07T03:27:00Z">
              <w:r w:rsidRPr="00CE198A" w:rsidDel="007B7B06">
                <w:rPr>
                  <w:sz w:val="28"/>
                  <w:szCs w:val="28"/>
                  <w:lang w:eastAsia="ru-RU"/>
                </w:rPr>
                <w:delText>О</w:delText>
              </w:r>
              <w:r w:rsidR="0041049E" w:rsidRPr="00CE198A" w:rsidDel="007B7B06">
                <w:rPr>
                  <w:sz w:val="28"/>
                  <w:szCs w:val="28"/>
                </w:rPr>
                <w:delText>тображени</w:delText>
              </w:r>
              <w:r w:rsidRPr="00CE198A" w:rsidDel="007B7B06">
                <w:rPr>
                  <w:sz w:val="28"/>
                  <w:szCs w:val="28"/>
                </w:rPr>
                <w:delText>е</w:delText>
              </w:r>
              <w:r w:rsidR="0041049E" w:rsidRPr="00CE198A" w:rsidDel="007B7B06">
                <w:rPr>
                  <w:sz w:val="28"/>
                  <w:szCs w:val="28"/>
                </w:rPr>
                <w:delText xml:space="preserve"> </w:delText>
              </w:r>
              <w:r w:rsidR="002B2787" w:rsidRPr="00CE198A" w:rsidDel="007B7B06">
                <w:rPr>
                  <w:sz w:val="28"/>
                  <w:szCs w:val="28"/>
                </w:rPr>
                <w:delText>POI</w:delText>
              </w:r>
              <w:r w:rsidR="00DC7EC1" w:rsidRPr="00CE198A" w:rsidDel="007B7B06">
                <w:rPr>
                  <w:sz w:val="28"/>
                  <w:szCs w:val="28"/>
                </w:rPr>
                <w:delText xml:space="preserve"> </w:delText>
              </w:r>
              <w:r w:rsidR="0041049E" w:rsidRPr="00CE198A" w:rsidDel="007B7B06">
                <w:rPr>
                  <w:sz w:val="28"/>
                  <w:szCs w:val="28"/>
                </w:rPr>
                <w:delText>на карте;</w:delText>
              </w:r>
            </w:del>
          </w:p>
          <w:p w14:paraId="58B8B2C8" w14:textId="7FE79590" w:rsidR="001E247A" w:rsidRPr="00CE198A" w:rsidDel="007B7B06" w:rsidRDefault="00073383" w:rsidP="001E247A">
            <w:pPr>
              <w:pStyle w:val="SCf3"/>
              <w:rPr>
                <w:del w:id="2554" w:author="Constantine Smirnov" w:date="2023-06-07T03:27:00Z"/>
                <w:sz w:val="28"/>
                <w:szCs w:val="28"/>
              </w:rPr>
            </w:pPr>
            <w:del w:id="2555" w:author="Constantine Smirnov" w:date="2023-06-07T03:27:00Z">
              <w:r w:rsidRPr="00CE198A" w:rsidDel="007B7B06">
                <w:rPr>
                  <w:sz w:val="28"/>
                  <w:szCs w:val="28"/>
                  <w:lang w:eastAsia="ru-RU"/>
                </w:rPr>
                <w:delText>П</w:delText>
              </w:r>
              <w:r w:rsidR="001E247A" w:rsidRPr="00CE198A" w:rsidDel="007B7B06">
                <w:rPr>
                  <w:sz w:val="28"/>
                  <w:szCs w:val="28"/>
                  <w:lang w:eastAsia="ru-RU"/>
                </w:rPr>
                <w:delText xml:space="preserve">оиск </w:delText>
              </w:r>
              <w:r w:rsidR="002B2787" w:rsidRPr="00CE198A" w:rsidDel="007B7B06">
                <w:rPr>
                  <w:sz w:val="28"/>
                  <w:szCs w:val="28"/>
                </w:rPr>
                <w:delText>объектов на карте</w:delText>
              </w:r>
              <w:r w:rsidR="001E247A" w:rsidRPr="00CE198A" w:rsidDel="007B7B06">
                <w:rPr>
                  <w:sz w:val="28"/>
                  <w:szCs w:val="28"/>
                  <w:lang w:eastAsia="ru-RU"/>
                </w:rPr>
                <w:delText>;</w:delText>
              </w:r>
            </w:del>
          </w:p>
          <w:p w14:paraId="40AF7C7F" w14:textId="18A745EC" w:rsidR="0068337F" w:rsidRPr="00CE198A" w:rsidDel="007B7B06" w:rsidRDefault="00073383" w:rsidP="001E247A">
            <w:pPr>
              <w:pStyle w:val="SCf3"/>
              <w:rPr>
                <w:del w:id="2556" w:author="Constantine Smirnov" w:date="2023-06-07T03:27:00Z"/>
                <w:sz w:val="28"/>
                <w:szCs w:val="28"/>
              </w:rPr>
            </w:pPr>
            <w:del w:id="2557" w:author="Constantine Smirnov" w:date="2023-06-07T03:27:00Z">
              <w:r w:rsidRPr="00CE198A" w:rsidDel="007B7B06">
                <w:rPr>
                  <w:sz w:val="28"/>
                  <w:szCs w:val="28"/>
                  <w:lang w:eastAsia="ru-RU"/>
                </w:rPr>
                <w:delText>П</w:delText>
              </w:r>
              <w:r w:rsidR="0068337F" w:rsidRPr="00CE198A" w:rsidDel="007B7B06">
                <w:rPr>
                  <w:sz w:val="28"/>
                  <w:szCs w:val="28"/>
                  <w:lang w:eastAsia="ru-RU"/>
                </w:rPr>
                <w:delText xml:space="preserve">ереход </w:delText>
              </w:r>
              <w:r w:rsidR="002B2787" w:rsidRPr="00CE198A" w:rsidDel="007B7B06">
                <w:rPr>
                  <w:sz w:val="28"/>
                  <w:szCs w:val="28"/>
                </w:rPr>
                <w:delText>к точке на карте</w:delText>
              </w:r>
              <w:r w:rsidR="0068337F" w:rsidRPr="00CE198A" w:rsidDel="007B7B06">
                <w:rPr>
                  <w:sz w:val="28"/>
                  <w:szCs w:val="28"/>
                  <w:lang w:eastAsia="ru-RU"/>
                </w:rPr>
                <w:delText>;</w:delText>
              </w:r>
            </w:del>
          </w:p>
          <w:p w14:paraId="1DC4A206" w14:textId="74BB87BD" w:rsidR="0082543F" w:rsidRPr="00CE198A" w:rsidDel="007B7B06" w:rsidRDefault="002B2787" w:rsidP="003C497B">
            <w:pPr>
              <w:pStyle w:val="SCf3"/>
              <w:rPr>
                <w:del w:id="2558" w:author="Constantine Smirnov" w:date="2023-06-07T03:27:00Z"/>
                <w:sz w:val="28"/>
                <w:szCs w:val="28"/>
              </w:rPr>
            </w:pPr>
            <w:del w:id="2559" w:author="Constantine Smirnov" w:date="2023-06-07T03:27:00Z">
              <w:r w:rsidRPr="00CE198A" w:rsidDel="007B7B06">
                <w:rPr>
                  <w:sz w:val="28"/>
                  <w:szCs w:val="28"/>
                </w:rPr>
                <w:delText>Поделиться ссылкой или цитатой</w:delText>
              </w:r>
            </w:del>
          </w:p>
        </w:tc>
      </w:tr>
      <w:tr w:rsidR="00F153FB" w:rsidRPr="00CE198A" w:rsidDel="007B7B06" w14:paraId="3C7E7546" w14:textId="1511288F" w:rsidTr="007B7B06">
        <w:trPr>
          <w:trHeight w:val="727"/>
          <w:del w:id="2560" w:author="Constantine Smirnov" w:date="2023-06-07T03:27:00Z"/>
        </w:trPr>
        <w:tc>
          <w:tcPr>
            <w:tcW w:w="549" w:type="dxa"/>
          </w:tcPr>
          <w:p w14:paraId="5D2E612D" w14:textId="6EE2D1FE" w:rsidR="00F153FB" w:rsidRPr="00CE198A" w:rsidDel="007B7B06" w:rsidRDefault="00F153FB" w:rsidP="00EA1AC4">
            <w:pPr>
              <w:pStyle w:val="SC"/>
              <w:rPr>
                <w:del w:id="2561" w:author="Constantine Smirnov" w:date="2023-06-07T03:27:00Z"/>
                <w:noProof/>
                <w:snapToGrid w:val="0"/>
                <w:sz w:val="28"/>
                <w:szCs w:val="28"/>
              </w:rPr>
            </w:pPr>
          </w:p>
        </w:tc>
        <w:tc>
          <w:tcPr>
            <w:tcW w:w="2604" w:type="dxa"/>
          </w:tcPr>
          <w:p w14:paraId="5752DDF4" w14:textId="297508FB" w:rsidR="00F153FB" w:rsidRPr="00CE198A" w:rsidDel="007B7B06" w:rsidRDefault="00F153FB" w:rsidP="000C3FD0">
            <w:pPr>
              <w:pStyle w:val="SC7"/>
              <w:rPr>
                <w:del w:id="2562" w:author="Constantine Smirnov" w:date="2023-06-07T03:27:00Z"/>
                <w:sz w:val="28"/>
                <w:szCs w:val="28"/>
              </w:rPr>
            </w:pPr>
            <w:del w:id="2563" w:author="Constantine Smirnov" w:date="2023-06-07T03:27:00Z">
              <w:r w:rsidRPr="00CE198A" w:rsidDel="007B7B06">
                <w:rPr>
                  <w:sz w:val="28"/>
                  <w:szCs w:val="28"/>
                  <w:lang w:eastAsia="ru-RU"/>
                </w:rPr>
                <w:delText xml:space="preserve">Модуль </w:delText>
              </w:r>
              <w:r w:rsidR="007D316D" w:rsidRPr="00CE198A" w:rsidDel="007B7B06">
                <w:rPr>
                  <w:sz w:val="28"/>
                  <w:szCs w:val="28"/>
                  <w:lang w:eastAsia="ru-RU"/>
                </w:rPr>
                <w:delText>Метеоданн</w:delText>
              </w:r>
              <w:r w:rsidRPr="00CE198A" w:rsidDel="007B7B06">
                <w:rPr>
                  <w:sz w:val="28"/>
                  <w:szCs w:val="28"/>
                  <w:lang w:eastAsia="ru-RU"/>
                </w:rPr>
                <w:delText>ых</w:delText>
              </w:r>
            </w:del>
          </w:p>
        </w:tc>
        <w:tc>
          <w:tcPr>
            <w:tcW w:w="6417" w:type="dxa"/>
          </w:tcPr>
          <w:p w14:paraId="770CB2DD" w14:textId="256709D0" w:rsidR="006B4003" w:rsidRPr="00CE198A" w:rsidDel="007B7B06" w:rsidRDefault="006B4003" w:rsidP="006B4003">
            <w:pPr>
              <w:pStyle w:val="SCf3"/>
              <w:rPr>
                <w:del w:id="2564" w:author="Constantine Smirnov" w:date="2023-06-07T03:27:00Z"/>
                <w:sz w:val="28"/>
                <w:szCs w:val="28"/>
              </w:rPr>
            </w:pPr>
            <w:bookmarkStart w:id="2565" w:name="OLE_LINK22"/>
            <w:bookmarkStart w:id="2566" w:name="OLE_LINK23"/>
            <w:bookmarkStart w:id="2567" w:name="OLE_LINK24"/>
            <w:del w:id="2568" w:author="Constantine Smirnov" w:date="2023-06-07T03:27:00Z">
              <w:r w:rsidRPr="00CE198A" w:rsidDel="007B7B06">
                <w:rPr>
                  <w:sz w:val="28"/>
                  <w:szCs w:val="28"/>
                  <w:lang w:eastAsia="ru-RU"/>
                </w:rPr>
                <w:delText xml:space="preserve">Отображение прогнозируемых </w:delText>
              </w:r>
              <w:r w:rsidR="00BB100C" w:rsidRPr="00CE198A" w:rsidDel="007B7B06">
                <w:rPr>
                  <w:sz w:val="28"/>
                  <w:szCs w:val="28"/>
                  <w:lang w:eastAsia="ru-RU"/>
                </w:rPr>
                <w:delText>метеоданных</w:delText>
              </w:r>
              <w:r w:rsidRPr="00CE198A" w:rsidDel="007B7B06">
                <w:rPr>
                  <w:sz w:val="28"/>
                  <w:szCs w:val="28"/>
                  <w:lang w:eastAsia="ru-RU"/>
                </w:rPr>
                <w:delText>;</w:delText>
              </w:r>
            </w:del>
          </w:p>
          <w:p w14:paraId="6C27810D" w14:textId="2601EA05" w:rsidR="006B4003" w:rsidRPr="00CE198A" w:rsidDel="007B7B06" w:rsidRDefault="006B4003" w:rsidP="006B4003">
            <w:pPr>
              <w:pStyle w:val="SCf3"/>
              <w:rPr>
                <w:del w:id="2569" w:author="Constantine Smirnov" w:date="2023-06-07T03:27:00Z"/>
                <w:sz w:val="28"/>
                <w:szCs w:val="28"/>
              </w:rPr>
            </w:pPr>
            <w:del w:id="2570" w:author="Constantine Smirnov" w:date="2023-06-07T03:27:00Z">
              <w:r w:rsidRPr="00CE198A" w:rsidDel="007B7B06">
                <w:rPr>
                  <w:sz w:val="28"/>
                  <w:szCs w:val="28"/>
                  <w:lang w:eastAsia="ru-RU"/>
                </w:rPr>
                <w:delText>Слайдер временной шкалы;</w:delText>
              </w:r>
            </w:del>
          </w:p>
          <w:bookmarkEnd w:id="2565"/>
          <w:bookmarkEnd w:id="2566"/>
          <w:bookmarkEnd w:id="2567"/>
          <w:p w14:paraId="2119B4FB" w14:textId="6BED12DE" w:rsidR="00634907" w:rsidRPr="00CE198A" w:rsidDel="007B7B06" w:rsidRDefault="0099762C" w:rsidP="005C19D3">
            <w:pPr>
              <w:pStyle w:val="SCf3"/>
              <w:rPr>
                <w:del w:id="2571" w:author="Constantine Smirnov" w:date="2023-06-07T03:27:00Z"/>
                <w:sz w:val="28"/>
                <w:szCs w:val="28"/>
              </w:rPr>
            </w:pPr>
            <w:del w:id="2572" w:author="Constantine Smirnov" w:date="2023-06-07T03:27:00Z">
              <w:r w:rsidRPr="00CE198A" w:rsidDel="007B7B06">
                <w:rPr>
                  <w:sz w:val="28"/>
                  <w:szCs w:val="28"/>
                  <w:lang w:eastAsia="ru-RU"/>
                </w:rPr>
                <w:delText>О</w:delText>
              </w:r>
              <w:r w:rsidR="00634907" w:rsidRPr="00CE198A" w:rsidDel="007B7B06">
                <w:rPr>
                  <w:sz w:val="28"/>
                  <w:szCs w:val="28"/>
                  <w:lang w:eastAsia="ru-RU"/>
                </w:rPr>
                <w:delText>тображени</w:delText>
              </w:r>
              <w:r w:rsidRPr="00CE198A" w:rsidDel="007B7B06">
                <w:rPr>
                  <w:sz w:val="28"/>
                  <w:szCs w:val="28"/>
                  <w:lang w:eastAsia="ru-RU"/>
                </w:rPr>
                <w:delText>е</w:delText>
              </w:r>
              <w:r w:rsidR="00634907" w:rsidRPr="00CE198A" w:rsidDel="007B7B06">
                <w:rPr>
                  <w:sz w:val="28"/>
                  <w:szCs w:val="28"/>
                  <w:lang w:eastAsia="ru-RU"/>
                </w:rPr>
                <w:delText xml:space="preserve"> </w:delText>
              </w:r>
              <w:r w:rsidR="007644E8" w:rsidRPr="00CE198A" w:rsidDel="007B7B06">
                <w:rPr>
                  <w:sz w:val="28"/>
                  <w:szCs w:val="28"/>
                  <w:lang w:eastAsia="ru-RU"/>
                </w:rPr>
                <w:delText xml:space="preserve">метеоданных </w:delText>
              </w:r>
              <w:r w:rsidR="00634907" w:rsidRPr="00CE198A" w:rsidDel="007B7B06">
                <w:rPr>
                  <w:sz w:val="28"/>
                  <w:szCs w:val="28"/>
                  <w:lang w:eastAsia="ru-RU"/>
                </w:rPr>
                <w:delText>на карте;</w:delText>
              </w:r>
            </w:del>
          </w:p>
          <w:p w14:paraId="3651C4E3" w14:textId="0654030E" w:rsidR="0099762C" w:rsidRPr="00CE198A" w:rsidDel="007B7B06" w:rsidRDefault="0099762C" w:rsidP="0099762C">
            <w:pPr>
              <w:pStyle w:val="SCf3"/>
              <w:rPr>
                <w:del w:id="2573" w:author="Constantine Smirnov" w:date="2023-06-07T03:27:00Z"/>
                <w:sz w:val="28"/>
                <w:szCs w:val="28"/>
              </w:rPr>
            </w:pPr>
            <w:del w:id="2574" w:author="Constantine Smirnov" w:date="2023-06-07T03:27:00Z">
              <w:r w:rsidRPr="00CE198A" w:rsidDel="007B7B06">
                <w:rPr>
                  <w:sz w:val="28"/>
                  <w:szCs w:val="28"/>
                  <w:lang w:eastAsia="ru-RU"/>
                </w:rPr>
                <w:delText>Отображение метеоданных в табличной форме;</w:delText>
              </w:r>
            </w:del>
          </w:p>
          <w:p w14:paraId="2EA64A55" w14:textId="0A0C4DCB" w:rsidR="00480E0A" w:rsidRPr="00CE198A" w:rsidDel="007B7B06" w:rsidRDefault="0099762C" w:rsidP="0099762C">
            <w:pPr>
              <w:pStyle w:val="SCf3"/>
              <w:rPr>
                <w:del w:id="2575" w:author="Constantine Smirnov" w:date="2023-06-07T03:27:00Z"/>
                <w:sz w:val="28"/>
                <w:szCs w:val="28"/>
              </w:rPr>
            </w:pPr>
            <w:del w:id="2576" w:author="Constantine Smirnov" w:date="2023-06-07T03:27:00Z">
              <w:r w:rsidRPr="00CE198A" w:rsidDel="007B7B06">
                <w:rPr>
                  <w:sz w:val="28"/>
                  <w:szCs w:val="28"/>
                  <w:lang w:eastAsia="ru-RU"/>
                </w:rPr>
                <w:delText>Отображение метеоданных в</w:delText>
              </w:r>
              <w:r w:rsidRPr="00CE198A" w:rsidDel="007B7B06">
                <w:rPr>
                  <w:sz w:val="28"/>
                  <w:szCs w:val="28"/>
                </w:rPr>
                <w:delText xml:space="preserve"> виде розы ветров</w:delText>
              </w:r>
            </w:del>
          </w:p>
        </w:tc>
      </w:tr>
      <w:tr w:rsidR="00F153FB" w:rsidRPr="00CE198A" w:rsidDel="007B7B06" w14:paraId="62FF8F46" w14:textId="066844D5" w:rsidTr="007B7B06">
        <w:trPr>
          <w:trHeight w:val="727"/>
          <w:del w:id="2577" w:author="Constantine Smirnov" w:date="2023-06-07T03:27:00Z"/>
        </w:trPr>
        <w:tc>
          <w:tcPr>
            <w:tcW w:w="549" w:type="dxa"/>
          </w:tcPr>
          <w:p w14:paraId="5A65C277" w14:textId="4E4DB82F" w:rsidR="00F153FB" w:rsidRPr="00CE198A" w:rsidDel="007B7B06" w:rsidRDefault="00F153FB" w:rsidP="00EA1AC4">
            <w:pPr>
              <w:pStyle w:val="SC"/>
              <w:rPr>
                <w:del w:id="2578" w:author="Constantine Smirnov" w:date="2023-06-07T03:27:00Z"/>
                <w:noProof/>
                <w:snapToGrid w:val="0"/>
                <w:sz w:val="28"/>
                <w:szCs w:val="28"/>
              </w:rPr>
            </w:pPr>
          </w:p>
        </w:tc>
        <w:tc>
          <w:tcPr>
            <w:tcW w:w="2604" w:type="dxa"/>
          </w:tcPr>
          <w:p w14:paraId="0CE22660" w14:textId="549F6AAC" w:rsidR="00F153FB" w:rsidRPr="00CE198A" w:rsidDel="007B7B06" w:rsidRDefault="00F153FB" w:rsidP="000C3FD0">
            <w:pPr>
              <w:pStyle w:val="SC7"/>
              <w:rPr>
                <w:del w:id="2579" w:author="Constantine Smirnov" w:date="2023-06-07T03:27:00Z"/>
                <w:sz w:val="28"/>
                <w:szCs w:val="28"/>
              </w:rPr>
            </w:pPr>
            <w:del w:id="2580" w:author="Constantine Smirnov" w:date="2023-06-07T03:27:00Z">
              <w:r w:rsidRPr="00CE198A" w:rsidDel="007B7B06">
                <w:rPr>
                  <w:sz w:val="28"/>
                  <w:szCs w:val="28"/>
                  <w:lang w:eastAsia="ru-RU"/>
                </w:rPr>
                <w:delText>Модуль POI</w:delText>
              </w:r>
            </w:del>
          </w:p>
        </w:tc>
        <w:tc>
          <w:tcPr>
            <w:tcW w:w="6417" w:type="dxa"/>
          </w:tcPr>
          <w:p w14:paraId="684031F1" w14:textId="657E8841" w:rsidR="00B63754" w:rsidRPr="00CE198A" w:rsidDel="007B7B06" w:rsidRDefault="006863E4" w:rsidP="00B63754">
            <w:pPr>
              <w:pStyle w:val="SCf3"/>
              <w:rPr>
                <w:del w:id="2581" w:author="Constantine Smirnov" w:date="2023-06-07T03:27:00Z"/>
                <w:sz w:val="28"/>
                <w:szCs w:val="28"/>
              </w:rPr>
            </w:pPr>
            <w:del w:id="2582" w:author="Constantine Smirnov" w:date="2023-06-07T03:27:00Z">
              <w:r w:rsidRPr="00CE198A" w:rsidDel="007B7B06">
                <w:rPr>
                  <w:sz w:val="28"/>
                  <w:szCs w:val="28"/>
                </w:rPr>
                <w:delText>Отображение</w:delText>
              </w:r>
              <w:r w:rsidR="00B63754" w:rsidRPr="00CE198A" w:rsidDel="007B7B06">
                <w:rPr>
                  <w:sz w:val="28"/>
                  <w:szCs w:val="28"/>
                </w:rPr>
                <w:delText xml:space="preserve"> </w:delText>
              </w:r>
              <w:r w:rsidRPr="00CE198A" w:rsidDel="007B7B06">
                <w:rPr>
                  <w:sz w:val="28"/>
                  <w:szCs w:val="28"/>
                </w:rPr>
                <w:delText>выбранных групп</w:delText>
              </w:r>
              <w:r w:rsidR="00B63754" w:rsidRPr="00CE198A" w:rsidDel="007B7B06">
                <w:rPr>
                  <w:sz w:val="28"/>
                  <w:szCs w:val="28"/>
                </w:rPr>
                <w:delText xml:space="preserve"> </w:delText>
              </w:r>
              <w:r w:rsidR="00B63754" w:rsidRPr="00CE198A" w:rsidDel="007B7B06">
                <w:rPr>
                  <w:sz w:val="28"/>
                  <w:szCs w:val="28"/>
                  <w:lang w:val="en-US"/>
                </w:rPr>
                <w:delText>POI</w:delText>
              </w:r>
              <w:r w:rsidR="00B63754" w:rsidRPr="00CE198A" w:rsidDel="007B7B06">
                <w:rPr>
                  <w:sz w:val="28"/>
                  <w:szCs w:val="28"/>
                </w:rPr>
                <w:delText>;</w:delText>
              </w:r>
            </w:del>
          </w:p>
          <w:p w14:paraId="01C8D1A8" w14:textId="52AC3543" w:rsidR="000E7167" w:rsidRPr="00CE198A" w:rsidDel="007B7B06" w:rsidRDefault="006863E4" w:rsidP="009B19F8">
            <w:pPr>
              <w:pStyle w:val="SCf3"/>
              <w:rPr>
                <w:del w:id="2583" w:author="Constantine Smirnov" w:date="2023-06-07T03:27:00Z"/>
                <w:sz w:val="28"/>
                <w:szCs w:val="28"/>
              </w:rPr>
            </w:pPr>
            <w:del w:id="2584" w:author="Constantine Smirnov" w:date="2023-06-07T03:27:00Z">
              <w:r w:rsidRPr="00CE198A" w:rsidDel="007B7B06">
                <w:rPr>
                  <w:sz w:val="28"/>
                  <w:szCs w:val="28"/>
                </w:rPr>
                <w:delText>Г</w:delText>
              </w:r>
              <w:r w:rsidR="000E7167" w:rsidRPr="00CE198A" w:rsidDel="007B7B06">
                <w:rPr>
                  <w:sz w:val="28"/>
                  <w:szCs w:val="28"/>
                </w:rPr>
                <w:delText>руппиров</w:delText>
              </w:r>
              <w:r w:rsidRPr="00CE198A" w:rsidDel="007B7B06">
                <w:rPr>
                  <w:sz w:val="28"/>
                  <w:szCs w:val="28"/>
                </w:rPr>
                <w:delText>ка</w:delText>
              </w:r>
              <w:r w:rsidR="000E7167" w:rsidRPr="00CE198A" w:rsidDel="007B7B06">
                <w:rPr>
                  <w:sz w:val="28"/>
                  <w:szCs w:val="28"/>
                </w:rPr>
                <w:delText xml:space="preserve"> близлежащи</w:delText>
              </w:r>
              <w:r w:rsidRPr="00CE198A" w:rsidDel="007B7B06">
                <w:rPr>
                  <w:sz w:val="28"/>
                  <w:szCs w:val="28"/>
                </w:rPr>
                <w:delText>х</w:delText>
              </w:r>
              <w:r w:rsidR="000E7167" w:rsidRPr="00CE198A" w:rsidDel="007B7B06">
                <w:rPr>
                  <w:sz w:val="28"/>
                  <w:szCs w:val="28"/>
                </w:rPr>
                <w:delText xml:space="preserve"> </w:delText>
              </w:r>
              <w:r w:rsidR="000E7167" w:rsidRPr="00CE198A" w:rsidDel="007B7B06">
                <w:rPr>
                  <w:sz w:val="28"/>
                  <w:szCs w:val="28"/>
                  <w:lang w:val="en-US"/>
                </w:rPr>
                <w:delText>POI</w:delText>
              </w:r>
              <w:r w:rsidR="000E7167" w:rsidRPr="00CE198A" w:rsidDel="007B7B06">
                <w:rPr>
                  <w:sz w:val="28"/>
                  <w:szCs w:val="28"/>
                </w:rPr>
                <w:delText xml:space="preserve"> в зависимости масштаба экстента карты;</w:delText>
              </w:r>
            </w:del>
          </w:p>
          <w:p w14:paraId="101FCB1D" w14:textId="178EABCD" w:rsidR="009B19F8" w:rsidRPr="00CE198A" w:rsidDel="007B7B06" w:rsidRDefault="006863E4" w:rsidP="009B19F8">
            <w:pPr>
              <w:pStyle w:val="SCf3"/>
              <w:rPr>
                <w:del w:id="2585" w:author="Constantine Smirnov" w:date="2023-06-07T03:27:00Z"/>
                <w:sz w:val="28"/>
                <w:szCs w:val="28"/>
              </w:rPr>
            </w:pPr>
            <w:del w:id="2586" w:author="Constantine Smirnov" w:date="2023-06-07T03:27:00Z">
              <w:r w:rsidRPr="00CE198A" w:rsidDel="007B7B06">
                <w:rPr>
                  <w:sz w:val="28"/>
                  <w:szCs w:val="28"/>
                  <w:lang w:eastAsia="ru-RU"/>
                </w:rPr>
                <w:delText>Д</w:delText>
              </w:r>
              <w:r w:rsidR="009B19F8" w:rsidRPr="00CE198A" w:rsidDel="007B7B06">
                <w:rPr>
                  <w:sz w:val="28"/>
                  <w:szCs w:val="28"/>
                  <w:lang w:eastAsia="ru-RU"/>
                </w:rPr>
                <w:delText>обавлени</w:delText>
              </w:r>
              <w:r w:rsidRPr="00CE198A" w:rsidDel="007B7B06">
                <w:rPr>
                  <w:sz w:val="28"/>
                  <w:szCs w:val="28"/>
                  <w:lang w:eastAsia="ru-RU"/>
                </w:rPr>
                <w:delText>е</w:delText>
              </w:r>
              <w:r w:rsidR="009B19F8" w:rsidRPr="00CE198A" w:rsidDel="007B7B06">
                <w:rPr>
                  <w:sz w:val="28"/>
                  <w:szCs w:val="28"/>
                  <w:lang w:eastAsia="ru-RU"/>
                </w:rPr>
                <w:delText xml:space="preserve"> </w:delText>
              </w:r>
              <w:r w:rsidR="00B63754" w:rsidRPr="00CE198A" w:rsidDel="007B7B06">
                <w:rPr>
                  <w:sz w:val="28"/>
                  <w:szCs w:val="28"/>
                  <w:lang w:eastAsia="ru-RU"/>
                </w:rPr>
                <w:delText xml:space="preserve">новых </w:delText>
              </w:r>
              <w:r w:rsidR="009B19F8" w:rsidRPr="00CE198A" w:rsidDel="007B7B06">
                <w:rPr>
                  <w:sz w:val="28"/>
                  <w:szCs w:val="28"/>
                  <w:lang w:eastAsia="ru-RU"/>
                </w:rPr>
                <w:delText>и редактировани</w:delText>
              </w:r>
              <w:r w:rsidRPr="00CE198A" w:rsidDel="007B7B06">
                <w:rPr>
                  <w:sz w:val="28"/>
                  <w:szCs w:val="28"/>
                  <w:lang w:eastAsia="ru-RU"/>
                </w:rPr>
                <w:delText>е</w:delText>
              </w:r>
              <w:r w:rsidR="00B63754" w:rsidRPr="00CE198A" w:rsidDel="007B7B06">
                <w:rPr>
                  <w:sz w:val="28"/>
                  <w:szCs w:val="28"/>
                  <w:lang w:eastAsia="ru-RU"/>
                </w:rPr>
                <w:delText xml:space="preserve"> </w:delText>
              </w:r>
              <w:r w:rsidR="001C46D9" w:rsidRPr="00CE198A" w:rsidDel="007B7B06">
                <w:rPr>
                  <w:sz w:val="28"/>
                  <w:szCs w:val="28"/>
                  <w:lang w:eastAsia="ru-RU"/>
                </w:rPr>
                <w:delText xml:space="preserve">добавленных ранее </w:delText>
              </w:r>
              <w:r w:rsidR="009B19F8" w:rsidRPr="00CE198A" w:rsidDel="007B7B06">
                <w:rPr>
                  <w:sz w:val="28"/>
                  <w:szCs w:val="28"/>
                  <w:lang w:val="en-US" w:eastAsia="ru-RU"/>
                </w:rPr>
                <w:delText>POI</w:delText>
              </w:r>
              <w:r w:rsidR="009B19F8" w:rsidRPr="00CE198A" w:rsidDel="007B7B06">
                <w:rPr>
                  <w:sz w:val="28"/>
                  <w:szCs w:val="28"/>
                  <w:lang w:eastAsia="ru-RU"/>
                </w:rPr>
                <w:delText>;</w:delText>
              </w:r>
            </w:del>
          </w:p>
          <w:p w14:paraId="0FC62A7F" w14:textId="0F423A7A" w:rsidR="007715EE" w:rsidRPr="00CE198A" w:rsidDel="007B7B06" w:rsidRDefault="006863E4" w:rsidP="00D86F39">
            <w:pPr>
              <w:pStyle w:val="SCf3"/>
              <w:rPr>
                <w:del w:id="2587" w:author="Constantine Smirnov" w:date="2023-06-07T03:27:00Z"/>
                <w:sz w:val="28"/>
                <w:szCs w:val="28"/>
              </w:rPr>
            </w:pPr>
            <w:del w:id="2588" w:author="Constantine Smirnov" w:date="2023-06-07T03:27:00Z">
              <w:r w:rsidRPr="00CE198A" w:rsidDel="007B7B06">
                <w:rPr>
                  <w:sz w:val="28"/>
                  <w:szCs w:val="28"/>
                </w:rPr>
                <w:delText>Написание отзывов</w:delText>
              </w:r>
              <w:r w:rsidR="007715EE" w:rsidRPr="00CE198A" w:rsidDel="007B7B06">
                <w:rPr>
                  <w:sz w:val="28"/>
                  <w:szCs w:val="28"/>
                </w:rPr>
                <w:delText xml:space="preserve"> и </w:delText>
              </w:r>
              <w:r w:rsidR="00E666B0" w:rsidRPr="00CE198A" w:rsidDel="007B7B06">
                <w:rPr>
                  <w:sz w:val="28"/>
                  <w:szCs w:val="28"/>
                </w:rPr>
                <w:delText xml:space="preserve">загрузка </w:delText>
              </w:r>
              <w:r w:rsidR="007715EE" w:rsidRPr="00CE198A" w:rsidDel="007B7B06">
                <w:rPr>
                  <w:rFonts w:eastAsia="Times New Roman"/>
                  <w:sz w:val="28"/>
                  <w:szCs w:val="28"/>
                  <w:lang w:eastAsia="ru-RU"/>
                </w:rPr>
                <w:delText>медиа файлов для POI</w:delText>
              </w:r>
              <w:r w:rsidR="007C5FE3" w:rsidRPr="00CE198A" w:rsidDel="007B7B06">
                <w:rPr>
                  <w:rFonts w:eastAsia="Times New Roman"/>
                  <w:sz w:val="28"/>
                  <w:szCs w:val="28"/>
                  <w:lang w:eastAsia="ru-RU"/>
                </w:rPr>
                <w:delText>;</w:delText>
              </w:r>
            </w:del>
          </w:p>
          <w:p w14:paraId="2DD15490" w14:textId="730781C0" w:rsidR="00DA2A11" w:rsidRPr="00CE198A" w:rsidDel="007B7B06" w:rsidRDefault="00B0394C" w:rsidP="00D86F39">
            <w:pPr>
              <w:pStyle w:val="SCf3"/>
              <w:rPr>
                <w:del w:id="2589" w:author="Constantine Smirnov" w:date="2023-06-07T03:27:00Z"/>
                <w:sz w:val="28"/>
                <w:szCs w:val="28"/>
              </w:rPr>
            </w:pPr>
            <w:del w:id="2590" w:author="Constantine Smirnov" w:date="2023-06-07T03:27:00Z">
              <w:r w:rsidRPr="00CE198A" w:rsidDel="007B7B06">
                <w:rPr>
                  <w:sz w:val="28"/>
                  <w:szCs w:val="28"/>
                </w:rPr>
                <w:delText>Отправка сообщений в чат</w:delText>
              </w:r>
              <w:r w:rsidR="006863E4" w:rsidRPr="00CE198A" w:rsidDel="007B7B06">
                <w:rPr>
                  <w:sz w:val="28"/>
                  <w:szCs w:val="28"/>
                </w:rPr>
                <w:delText xml:space="preserve"> </w:delText>
              </w:r>
              <w:r w:rsidR="006863E4" w:rsidRPr="00CE198A" w:rsidDel="007B7B06">
                <w:rPr>
                  <w:sz w:val="28"/>
                  <w:szCs w:val="28"/>
                  <w:lang w:val="en-US"/>
                </w:rPr>
                <w:delText>POI</w:delText>
              </w:r>
              <w:r w:rsidR="006863E4" w:rsidRPr="00CE198A" w:rsidDel="007B7B06">
                <w:rPr>
                  <w:sz w:val="28"/>
                  <w:szCs w:val="28"/>
                </w:rPr>
                <w:delText>;</w:delText>
              </w:r>
            </w:del>
          </w:p>
          <w:p w14:paraId="2EBFCA0A" w14:textId="108C0C09" w:rsidR="00D86F39" w:rsidRPr="00CE198A" w:rsidDel="007B7B06" w:rsidRDefault="006863E4" w:rsidP="00D86F39">
            <w:pPr>
              <w:pStyle w:val="SCf3"/>
              <w:rPr>
                <w:del w:id="2591" w:author="Constantine Smirnov" w:date="2023-06-07T03:27:00Z"/>
                <w:sz w:val="28"/>
                <w:szCs w:val="28"/>
              </w:rPr>
            </w:pPr>
            <w:del w:id="2592" w:author="Constantine Smirnov" w:date="2023-06-07T03:27:00Z">
              <w:r w:rsidRPr="00CE198A" w:rsidDel="007B7B06">
                <w:rPr>
                  <w:sz w:val="28"/>
                  <w:szCs w:val="28"/>
                </w:rPr>
                <w:delText>О</w:delText>
              </w:r>
              <w:r w:rsidR="00D86F39" w:rsidRPr="00CE198A" w:rsidDel="007B7B06">
                <w:rPr>
                  <w:sz w:val="28"/>
                  <w:szCs w:val="28"/>
                </w:rPr>
                <w:delText>тображени</w:delText>
              </w:r>
              <w:r w:rsidRPr="00CE198A" w:rsidDel="007B7B06">
                <w:rPr>
                  <w:sz w:val="28"/>
                  <w:szCs w:val="28"/>
                </w:rPr>
                <w:delText>е</w:delText>
              </w:r>
              <w:r w:rsidR="00D86F39" w:rsidRPr="00CE198A" w:rsidDel="007B7B06">
                <w:rPr>
                  <w:sz w:val="28"/>
                  <w:szCs w:val="28"/>
                </w:rPr>
                <w:delText xml:space="preserve"> детальной информации по </w:delText>
              </w:r>
              <w:r w:rsidR="00D86F39" w:rsidRPr="00CE198A" w:rsidDel="007B7B06">
                <w:rPr>
                  <w:sz w:val="28"/>
                  <w:szCs w:val="28"/>
                  <w:lang w:val="en-US"/>
                </w:rPr>
                <w:delText>POI</w:delText>
              </w:r>
              <w:r w:rsidR="00D86F39" w:rsidRPr="00CE198A" w:rsidDel="007B7B06">
                <w:rPr>
                  <w:sz w:val="28"/>
                  <w:szCs w:val="28"/>
                </w:rPr>
                <w:delText>;</w:delText>
              </w:r>
            </w:del>
          </w:p>
          <w:p w14:paraId="7E65D6C6" w14:textId="60CA2F44" w:rsidR="00D86F39" w:rsidRPr="00CE198A" w:rsidDel="007B7B06" w:rsidRDefault="006863E4" w:rsidP="00D86F39">
            <w:pPr>
              <w:pStyle w:val="SCf3"/>
              <w:rPr>
                <w:del w:id="2593" w:author="Constantine Smirnov" w:date="2023-06-07T03:27:00Z"/>
                <w:sz w:val="28"/>
                <w:szCs w:val="28"/>
              </w:rPr>
            </w:pPr>
            <w:del w:id="2594" w:author="Constantine Smirnov" w:date="2023-06-07T03:27:00Z">
              <w:r w:rsidRPr="00CE198A" w:rsidDel="007B7B06">
                <w:rPr>
                  <w:sz w:val="28"/>
                  <w:szCs w:val="28"/>
                  <w:lang w:eastAsia="ru-RU"/>
                </w:rPr>
                <w:delText>Н</w:delText>
              </w:r>
              <w:r w:rsidR="000E7167" w:rsidRPr="00CE198A" w:rsidDel="007B7B06">
                <w:rPr>
                  <w:sz w:val="28"/>
                  <w:szCs w:val="28"/>
                  <w:lang w:eastAsia="ru-RU"/>
                </w:rPr>
                <w:delText>астройк</w:delText>
              </w:r>
              <w:r w:rsidRPr="00CE198A" w:rsidDel="007B7B06">
                <w:rPr>
                  <w:sz w:val="28"/>
                  <w:szCs w:val="28"/>
                  <w:lang w:eastAsia="ru-RU"/>
                </w:rPr>
                <w:delText>а</w:delText>
              </w:r>
              <w:r w:rsidR="00D86F39" w:rsidRPr="00CE198A" w:rsidDel="007B7B06">
                <w:rPr>
                  <w:sz w:val="28"/>
                  <w:szCs w:val="28"/>
                </w:rPr>
                <w:delText xml:space="preserve"> атрибутов</w:delText>
              </w:r>
              <w:r w:rsidR="00D86F39" w:rsidRPr="00CE198A" w:rsidDel="007B7B06">
                <w:rPr>
                  <w:sz w:val="28"/>
                  <w:szCs w:val="28"/>
                  <w:lang w:eastAsia="ru-RU"/>
                </w:rPr>
                <w:delText xml:space="preserve"> </w:delText>
              </w:r>
              <w:r w:rsidR="00D86F39" w:rsidRPr="00CE198A" w:rsidDel="007B7B06">
                <w:rPr>
                  <w:sz w:val="28"/>
                  <w:szCs w:val="28"/>
                  <w:lang w:val="en-US" w:eastAsia="ru-RU"/>
                </w:rPr>
                <w:delText>POI</w:delText>
              </w:r>
              <w:r w:rsidR="00D86F39" w:rsidRPr="00CE198A" w:rsidDel="007B7B06">
                <w:rPr>
                  <w:sz w:val="28"/>
                  <w:szCs w:val="28"/>
                  <w:lang w:eastAsia="ru-RU"/>
                </w:rPr>
                <w:delText xml:space="preserve"> </w:delText>
              </w:r>
              <w:r w:rsidRPr="00CE198A" w:rsidDel="007B7B06">
                <w:rPr>
                  <w:sz w:val="28"/>
                  <w:szCs w:val="28"/>
                  <w:lang w:eastAsia="ru-RU"/>
                </w:rPr>
                <w:delText>доступных</w:delText>
              </w:r>
              <w:r w:rsidR="000E7167" w:rsidRPr="00CE198A" w:rsidDel="007B7B06">
                <w:rPr>
                  <w:sz w:val="28"/>
                  <w:szCs w:val="28"/>
                  <w:lang w:eastAsia="ru-RU"/>
                </w:rPr>
                <w:delText xml:space="preserve"> в офлайн-</w:delText>
              </w:r>
              <w:r w:rsidR="00D86F39" w:rsidRPr="00CE198A" w:rsidDel="007B7B06">
                <w:rPr>
                  <w:sz w:val="28"/>
                  <w:szCs w:val="28"/>
                  <w:lang w:eastAsia="ru-RU"/>
                </w:rPr>
                <w:delText>режиме;</w:delText>
              </w:r>
            </w:del>
          </w:p>
          <w:p w14:paraId="23ED55C1" w14:textId="339C1898" w:rsidR="00F153FB" w:rsidRPr="00CE198A" w:rsidDel="007B7B06" w:rsidRDefault="007715EE" w:rsidP="000E7167">
            <w:pPr>
              <w:pStyle w:val="SCf3"/>
              <w:rPr>
                <w:del w:id="2595" w:author="Constantine Smirnov" w:date="2023-06-07T03:27:00Z"/>
                <w:sz w:val="28"/>
                <w:szCs w:val="28"/>
              </w:rPr>
            </w:pPr>
            <w:del w:id="2596" w:author="Constantine Smirnov" w:date="2023-06-07T03:27:00Z">
              <w:r w:rsidRPr="00CE198A" w:rsidDel="007B7B06">
                <w:rPr>
                  <w:sz w:val="28"/>
                  <w:szCs w:val="28"/>
                </w:rPr>
                <w:delText>Поделиться ссылкой или цитатой</w:delText>
              </w:r>
            </w:del>
          </w:p>
        </w:tc>
      </w:tr>
      <w:tr w:rsidR="00F153FB" w:rsidRPr="00CE198A" w:rsidDel="007B7B06" w14:paraId="3F343AB6" w14:textId="7D766E36" w:rsidTr="007B7B06">
        <w:trPr>
          <w:trHeight w:val="727"/>
          <w:del w:id="2597" w:author="Constantine Smirnov" w:date="2023-06-07T03:27:00Z"/>
        </w:trPr>
        <w:tc>
          <w:tcPr>
            <w:tcW w:w="549" w:type="dxa"/>
          </w:tcPr>
          <w:p w14:paraId="0128592F" w14:textId="69254909" w:rsidR="00F153FB" w:rsidRPr="00CE198A" w:rsidDel="007B7B06" w:rsidRDefault="00F153FB" w:rsidP="00EA1AC4">
            <w:pPr>
              <w:pStyle w:val="SC"/>
              <w:rPr>
                <w:del w:id="2598" w:author="Constantine Smirnov" w:date="2023-06-07T03:27:00Z"/>
                <w:noProof/>
                <w:snapToGrid w:val="0"/>
                <w:sz w:val="28"/>
                <w:szCs w:val="28"/>
              </w:rPr>
            </w:pPr>
          </w:p>
        </w:tc>
        <w:tc>
          <w:tcPr>
            <w:tcW w:w="2604" w:type="dxa"/>
          </w:tcPr>
          <w:p w14:paraId="03F21102" w14:textId="1CAB1A26" w:rsidR="00F153FB" w:rsidRPr="00CE198A" w:rsidDel="007B7B06" w:rsidRDefault="00F153FB" w:rsidP="000C3FD0">
            <w:pPr>
              <w:pStyle w:val="SC7"/>
              <w:rPr>
                <w:del w:id="2599" w:author="Constantine Smirnov" w:date="2023-06-07T03:27:00Z"/>
                <w:sz w:val="28"/>
                <w:szCs w:val="28"/>
              </w:rPr>
            </w:pPr>
            <w:del w:id="2600" w:author="Constantine Smirnov" w:date="2023-06-07T03:27:00Z">
              <w:r w:rsidRPr="00CE198A" w:rsidDel="007B7B06">
                <w:rPr>
                  <w:sz w:val="28"/>
                  <w:szCs w:val="28"/>
                  <w:lang w:eastAsia="ru-RU"/>
                </w:rPr>
                <w:delText>Модуль общения</w:delText>
              </w:r>
            </w:del>
          </w:p>
        </w:tc>
        <w:tc>
          <w:tcPr>
            <w:tcW w:w="6417" w:type="dxa"/>
          </w:tcPr>
          <w:p w14:paraId="78831E4A" w14:textId="50B9A662" w:rsidR="000E7167" w:rsidRPr="00CE198A" w:rsidDel="007B7B06" w:rsidRDefault="006863E4" w:rsidP="005E47AF">
            <w:pPr>
              <w:pStyle w:val="SCf3"/>
              <w:rPr>
                <w:del w:id="2601" w:author="Constantine Smirnov" w:date="2023-06-07T03:27:00Z"/>
                <w:sz w:val="28"/>
                <w:szCs w:val="28"/>
              </w:rPr>
            </w:pPr>
            <w:del w:id="2602" w:author="Constantine Smirnov" w:date="2023-06-07T03:27:00Z">
              <w:r w:rsidRPr="00CE198A" w:rsidDel="007B7B06">
                <w:rPr>
                  <w:sz w:val="28"/>
                  <w:szCs w:val="28"/>
                  <w:lang w:eastAsia="ru-RU"/>
                </w:rPr>
                <w:delText>О</w:delText>
              </w:r>
              <w:r w:rsidR="009B19F8" w:rsidRPr="00CE198A" w:rsidDel="007B7B06">
                <w:rPr>
                  <w:sz w:val="28"/>
                  <w:szCs w:val="28"/>
                  <w:lang w:eastAsia="ru-RU"/>
                </w:rPr>
                <w:delText>бмен</w:delText>
              </w:r>
              <w:r w:rsidR="0041049E" w:rsidRPr="00CE198A" w:rsidDel="007B7B06">
                <w:rPr>
                  <w:sz w:val="28"/>
                  <w:szCs w:val="28"/>
                  <w:lang w:eastAsia="ru-RU"/>
                </w:rPr>
                <w:delText xml:space="preserve"> </w:delText>
              </w:r>
              <w:r w:rsidR="009B19F8" w:rsidRPr="00CE198A" w:rsidDel="007B7B06">
                <w:rPr>
                  <w:sz w:val="28"/>
                  <w:szCs w:val="28"/>
                  <w:lang w:eastAsia="ru-RU"/>
                </w:rPr>
                <w:delText xml:space="preserve">сообщениями </w:delText>
              </w:r>
              <w:r w:rsidR="0041049E" w:rsidRPr="00CE198A" w:rsidDel="007B7B06">
                <w:rPr>
                  <w:sz w:val="28"/>
                  <w:szCs w:val="28"/>
                  <w:lang w:eastAsia="ru-RU"/>
                </w:rPr>
                <w:delText>между</w:delText>
              </w:r>
              <w:r w:rsidR="009B19F8" w:rsidRPr="00CE198A" w:rsidDel="007B7B06">
                <w:rPr>
                  <w:sz w:val="28"/>
                  <w:szCs w:val="28"/>
                  <w:lang w:eastAsia="ru-RU"/>
                </w:rPr>
                <w:delText xml:space="preserve"> </w:delText>
              </w:r>
              <w:r w:rsidR="00055645" w:rsidRPr="00CE198A" w:rsidDel="007B7B06">
                <w:rPr>
                  <w:sz w:val="28"/>
                  <w:szCs w:val="28"/>
                  <w:lang w:eastAsia="ru-RU"/>
                </w:rPr>
                <w:delText>Пользовател</w:delText>
              </w:r>
              <w:r w:rsidR="009B19F8" w:rsidRPr="00CE198A" w:rsidDel="007B7B06">
                <w:rPr>
                  <w:sz w:val="28"/>
                  <w:szCs w:val="28"/>
                  <w:lang w:eastAsia="ru-RU"/>
                </w:rPr>
                <w:delText>ями</w:delText>
              </w:r>
              <w:r w:rsidR="000E7167" w:rsidRPr="00CE198A" w:rsidDel="007B7B06">
                <w:rPr>
                  <w:sz w:val="28"/>
                  <w:szCs w:val="28"/>
                  <w:lang w:eastAsia="ru-RU"/>
                </w:rPr>
                <w:delText>;</w:delText>
              </w:r>
            </w:del>
          </w:p>
          <w:p w14:paraId="3553DAB1" w14:textId="0CE4A642" w:rsidR="00EB1485" w:rsidRPr="00CE198A" w:rsidDel="007B7B06" w:rsidRDefault="00EB1485" w:rsidP="00EB1485">
            <w:pPr>
              <w:pStyle w:val="SCf3"/>
              <w:rPr>
                <w:del w:id="2603" w:author="Constantine Smirnov" w:date="2023-06-07T03:27:00Z"/>
                <w:sz w:val="28"/>
                <w:szCs w:val="28"/>
              </w:rPr>
            </w:pPr>
            <w:del w:id="2604" w:author="Constantine Smirnov" w:date="2023-06-07T03:27:00Z">
              <w:r w:rsidRPr="00CE198A" w:rsidDel="007B7B06">
                <w:rPr>
                  <w:sz w:val="28"/>
                  <w:szCs w:val="28"/>
                </w:rPr>
                <w:delText>Работа с чатом;</w:delText>
              </w:r>
            </w:del>
          </w:p>
          <w:p w14:paraId="2C61BD53" w14:textId="7756D3FF" w:rsidR="00EB1485" w:rsidRPr="00CE198A" w:rsidDel="007B7B06" w:rsidRDefault="00EB1485" w:rsidP="00EB1485">
            <w:pPr>
              <w:pStyle w:val="SCf3"/>
              <w:rPr>
                <w:del w:id="2605" w:author="Constantine Smirnov" w:date="2023-06-07T03:27:00Z"/>
                <w:sz w:val="28"/>
                <w:szCs w:val="28"/>
              </w:rPr>
            </w:pPr>
            <w:del w:id="2606" w:author="Constantine Smirnov" w:date="2023-06-07T03:27:00Z">
              <w:r w:rsidRPr="00CE198A" w:rsidDel="007B7B06">
                <w:rPr>
                  <w:sz w:val="28"/>
                  <w:szCs w:val="28"/>
                </w:rPr>
                <w:delText xml:space="preserve">Уведомления о новых </w:delText>
              </w:r>
              <w:r w:rsidR="0012164B" w:rsidRPr="00CE198A" w:rsidDel="007B7B06">
                <w:rPr>
                  <w:sz w:val="28"/>
                  <w:szCs w:val="28"/>
                </w:rPr>
                <w:delText>событиях</w:delText>
              </w:r>
              <w:r w:rsidRPr="00CE198A" w:rsidDel="007B7B06">
                <w:rPr>
                  <w:sz w:val="28"/>
                  <w:szCs w:val="28"/>
                </w:rPr>
                <w:delText xml:space="preserve"> в Подсистеме;</w:delText>
              </w:r>
            </w:del>
          </w:p>
          <w:p w14:paraId="53FB2CB7" w14:textId="0F62BF46" w:rsidR="00A61FDE" w:rsidRPr="00CE198A" w:rsidDel="007B7B06" w:rsidRDefault="00A61FDE" w:rsidP="0041049E">
            <w:pPr>
              <w:pStyle w:val="SCf3"/>
              <w:rPr>
                <w:del w:id="2607" w:author="Constantine Smirnov" w:date="2023-06-07T03:27:00Z"/>
                <w:sz w:val="28"/>
                <w:szCs w:val="28"/>
              </w:rPr>
            </w:pPr>
            <w:del w:id="2608" w:author="Constantine Smirnov" w:date="2023-06-07T03:27:00Z">
              <w:r w:rsidRPr="00CE198A" w:rsidDel="007B7B06">
                <w:rPr>
                  <w:sz w:val="28"/>
                  <w:szCs w:val="28"/>
                  <w:lang w:val="en-US"/>
                </w:rPr>
                <w:delText>Push</w:delText>
              </w:r>
              <w:r w:rsidRPr="00CE198A" w:rsidDel="007B7B06">
                <w:rPr>
                  <w:sz w:val="28"/>
                  <w:szCs w:val="28"/>
                </w:rPr>
                <w:delText xml:space="preserve">-уведомления о </w:delText>
              </w:r>
              <w:r w:rsidR="006863E4" w:rsidRPr="00CE198A" w:rsidDel="007B7B06">
                <w:rPr>
                  <w:sz w:val="28"/>
                  <w:szCs w:val="28"/>
                </w:rPr>
                <w:delText>новых сообщениях</w:delText>
              </w:r>
              <w:r w:rsidRPr="00CE198A" w:rsidDel="007B7B06">
                <w:rPr>
                  <w:sz w:val="28"/>
                  <w:szCs w:val="28"/>
                </w:rPr>
                <w:delText>;</w:delText>
              </w:r>
            </w:del>
          </w:p>
          <w:p w14:paraId="062BB0D2" w14:textId="4D861CAE" w:rsidR="00F153FB" w:rsidRPr="00CE198A" w:rsidDel="007B7B06" w:rsidRDefault="006863E4" w:rsidP="00A61FDE">
            <w:pPr>
              <w:pStyle w:val="SCf3"/>
              <w:rPr>
                <w:del w:id="2609" w:author="Constantine Smirnov" w:date="2023-06-07T03:27:00Z"/>
                <w:sz w:val="28"/>
                <w:szCs w:val="28"/>
              </w:rPr>
            </w:pPr>
            <w:del w:id="2610" w:author="Constantine Smirnov" w:date="2023-06-07T03:27:00Z">
              <w:r w:rsidRPr="00CE198A" w:rsidDel="007B7B06">
                <w:rPr>
                  <w:sz w:val="28"/>
                  <w:szCs w:val="28"/>
                </w:rPr>
                <w:delText>Блокирование с</w:delText>
              </w:r>
              <w:r w:rsidR="00074BAE" w:rsidRPr="00CE198A" w:rsidDel="007B7B06">
                <w:rPr>
                  <w:sz w:val="28"/>
                  <w:szCs w:val="28"/>
                </w:rPr>
                <w:delText>ообщений</w:delText>
              </w:r>
              <w:r w:rsidRPr="00CE198A" w:rsidDel="007B7B06">
                <w:rPr>
                  <w:sz w:val="28"/>
                  <w:szCs w:val="28"/>
                </w:rPr>
                <w:delText xml:space="preserve"> конкретны</w:delText>
              </w:r>
              <w:r w:rsidR="00074BAE" w:rsidRPr="00CE198A" w:rsidDel="007B7B06">
                <w:rPr>
                  <w:sz w:val="28"/>
                  <w:szCs w:val="28"/>
                </w:rPr>
                <w:delText>х</w:delText>
              </w:r>
              <w:r w:rsidRPr="00CE198A" w:rsidDel="007B7B06">
                <w:rPr>
                  <w:sz w:val="28"/>
                  <w:szCs w:val="28"/>
                </w:rPr>
                <w:delText xml:space="preserve"> </w:delText>
              </w:r>
              <w:r w:rsidR="00074BAE" w:rsidRPr="00CE198A" w:rsidDel="007B7B06">
                <w:rPr>
                  <w:sz w:val="28"/>
                  <w:szCs w:val="28"/>
                </w:rPr>
                <w:delText>п</w:delText>
              </w:r>
              <w:r w:rsidRPr="00CE198A" w:rsidDel="007B7B06">
                <w:rPr>
                  <w:sz w:val="28"/>
                  <w:szCs w:val="28"/>
                </w:rPr>
                <w:delText>ользовател</w:delText>
              </w:r>
              <w:r w:rsidR="00074BAE" w:rsidRPr="00CE198A" w:rsidDel="007B7B06">
                <w:rPr>
                  <w:sz w:val="28"/>
                  <w:szCs w:val="28"/>
                </w:rPr>
                <w:delText>ей</w:delText>
              </w:r>
              <w:r w:rsidR="00527CAF" w:rsidRPr="00CE198A" w:rsidDel="007B7B06">
                <w:rPr>
                  <w:sz w:val="28"/>
                  <w:szCs w:val="28"/>
                </w:rPr>
                <w:delText>;</w:delText>
              </w:r>
            </w:del>
          </w:p>
          <w:p w14:paraId="26DE74D1" w14:textId="0261D008" w:rsidR="00F153FB" w:rsidRPr="00CE198A" w:rsidDel="007B7B06" w:rsidRDefault="00527CAF" w:rsidP="00A61FDE">
            <w:pPr>
              <w:pStyle w:val="SCf3"/>
              <w:rPr>
                <w:del w:id="2611" w:author="Constantine Smirnov" w:date="2023-06-07T03:27:00Z"/>
                <w:sz w:val="28"/>
                <w:szCs w:val="28"/>
              </w:rPr>
            </w:pPr>
            <w:del w:id="2612" w:author="Constantine Smirnov" w:date="2023-06-07T03:27:00Z">
              <w:r w:rsidRPr="00CE198A" w:rsidDel="007B7B06">
                <w:rPr>
                  <w:sz w:val="28"/>
                  <w:szCs w:val="28"/>
                </w:rPr>
                <w:delText>Поделиться ссылкой или цитатой</w:delText>
              </w:r>
            </w:del>
          </w:p>
        </w:tc>
      </w:tr>
      <w:tr w:rsidR="00F153FB" w:rsidRPr="00CE198A" w:rsidDel="007B7B06" w14:paraId="0FA36518" w14:textId="15BEC807" w:rsidTr="007B7B06">
        <w:trPr>
          <w:trHeight w:val="727"/>
          <w:del w:id="2613" w:author="Constantine Smirnov" w:date="2023-06-07T03:27:00Z"/>
        </w:trPr>
        <w:tc>
          <w:tcPr>
            <w:tcW w:w="549" w:type="dxa"/>
          </w:tcPr>
          <w:p w14:paraId="51BD2837" w14:textId="436F0D5F" w:rsidR="00F153FB" w:rsidRPr="00CE198A" w:rsidDel="007B7B06" w:rsidRDefault="00F153FB" w:rsidP="00EA1AC4">
            <w:pPr>
              <w:pStyle w:val="SC"/>
              <w:rPr>
                <w:del w:id="2614" w:author="Constantine Smirnov" w:date="2023-06-07T03:27:00Z"/>
                <w:noProof/>
                <w:snapToGrid w:val="0"/>
                <w:sz w:val="28"/>
                <w:szCs w:val="28"/>
              </w:rPr>
            </w:pPr>
          </w:p>
        </w:tc>
        <w:tc>
          <w:tcPr>
            <w:tcW w:w="2604" w:type="dxa"/>
          </w:tcPr>
          <w:p w14:paraId="60BCA67D" w14:textId="1CB46DB6" w:rsidR="00F153FB" w:rsidRPr="00CE198A" w:rsidDel="007B7B06" w:rsidRDefault="00EB1485" w:rsidP="000C3FD0">
            <w:pPr>
              <w:pStyle w:val="SC7"/>
              <w:rPr>
                <w:del w:id="2615" w:author="Constantine Smirnov" w:date="2023-06-07T03:27:00Z"/>
                <w:sz w:val="28"/>
                <w:szCs w:val="28"/>
                <w:lang w:eastAsia="ru-RU"/>
              </w:rPr>
            </w:pPr>
            <w:del w:id="2616" w:author="Constantine Smirnov" w:date="2023-06-07T03:27:00Z">
              <w:r w:rsidRPr="00CE198A" w:rsidDel="007B7B06">
                <w:rPr>
                  <w:sz w:val="28"/>
                  <w:szCs w:val="28"/>
                  <w:lang w:eastAsia="ru-RU"/>
                </w:rPr>
                <w:delText>Модуль монетизации</w:delText>
              </w:r>
            </w:del>
          </w:p>
        </w:tc>
        <w:tc>
          <w:tcPr>
            <w:tcW w:w="6417" w:type="dxa"/>
          </w:tcPr>
          <w:p w14:paraId="5D272359" w14:textId="7325BD2D" w:rsidR="00EB1485" w:rsidRPr="00CE198A" w:rsidDel="007B7B06" w:rsidRDefault="00EB1485" w:rsidP="00EB1485">
            <w:pPr>
              <w:pStyle w:val="SCf3"/>
              <w:rPr>
                <w:del w:id="2617" w:author="Constantine Smirnov" w:date="2023-06-07T03:27:00Z"/>
                <w:sz w:val="28"/>
                <w:szCs w:val="28"/>
                <w:lang w:eastAsia="ru-RU"/>
              </w:rPr>
            </w:pPr>
            <w:del w:id="2618" w:author="Constantine Smirnov" w:date="2023-06-07T03:27:00Z">
              <w:r w:rsidRPr="00CE198A" w:rsidDel="007B7B06">
                <w:rPr>
                  <w:sz w:val="28"/>
                  <w:szCs w:val="28"/>
                  <w:lang w:eastAsia="ru-RU"/>
                </w:rPr>
                <w:delText>Отображение рекламы в Мобильном приложении;</w:delText>
              </w:r>
            </w:del>
          </w:p>
          <w:p w14:paraId="4183ED17" w14:textId="26730C25" w:rsidR="00EB1485" w:rsidRPr="00CE198A" w:rsidDel="007B7B06" w:rsidRDefault="00EB1485" w:rsidP="00EB1485">
            <w:pPr>
              <w:pStyle w:val="SCf3"/>
              <w:rPr>
                <w:del w:id="2619" w:author="Constantine Smirnov" w:date="2023-06-07T03:27:00Z"/>
                <w:sz w:val="28"/>
                <w:szCs w:val="28"/>
                <w:lang w:eastAsia="ru-RU"/>
              </w:rPr>
            </w:pPr>
            <w:del w:id="2620" w:author="Constantine Smirnov" w:date="2023-06-07T03:27:00Z">
              <w:r w:rsidRPr="00CE198A" w:rsidDel="007B7B06">
                <w:rPr>
                  <w:sz w:val="28"/>
                  <w:szCs w:val="28"/>
                  <w:lang w:eastAsia="ru-RU"/>
                </w:rPr>
                <w:delText>Отключение рекламы в Мобильном приложении за деньги;</w:delText>
              </w:r>
            </w:del>
          </w:p>
          <w:p w14:paraId="7D2B6A70" w14:textId="3A8E1709" w:rsidR="00EB1485" w:rsidRPr="00CE198A" w:rsidDel="007B7B06" w:rsidRDefault="00EB1485" w:rsidP="00EB1485">
            <w:pPr>
              <w:pStyle w:val="SCf3"/>
              <w:rPr>
                <w:del w:id="2621" w:author="Constantine Smirnov" w:date="2023-06-07T03:27:00Z"/>
                <w:sz w:val="28"/>
                <w:szCs w:val="28"/>
                <w:lang w:eastAsia="ru-RU"/>
              </w:rPr>
            </w:pPr>
            <w:del w:id="2622" w:author="Constantine Smirnov" w:date="2023-06-07T03:27:00Z">
              <w:r w:rsidRPr="00CE198A" w:rsidDel="007B7B06">
                <w:rPr>
                  <w:sz w:val="28"/>
                  <w:szCs w:val="28"/>
                  <w:lang w:eastAsia="ru-RU"/>
                </w:rPr>
                <w:delText>Покупка дополнительных данных;</w:delText>
              </w:r>
            </w:del>
          </w:p>
          <w:p w14:paraId="059F37C9" w14:textId="125F907B" w:rsidR="00EB1485" w:rsidRPr="00CE198A" w:rsidDel="007B7B06" w:rsidRDefault="00EB1485" w:rsidP="00EB1485">
            <w:pPr>
              <w:pStyle w:val="SCf3"/>
              <w:rPr>
                <w:del w:id="2623" w:author="Constantine Smirnov" w:date="2023-06-07T03:27:00Z"/>
                <w:sz w:val="28"/>
                <w:szCs w:val="28"/>
                <w:lang w:eastAsia="ru-RU"/>
              </w:rPr>
            </w:pPr>
            <w:del w:id="2624" w:author="Constantine Smirnov" w:date="2023-06-07T03:27:00Z">
              <w:r w:rsidRPr="00CE198A" w:rsidDel="007B7B06">
                <w:rPr>
                  <w:sz w:val="28"/>
                  <w:szCs w:val="28"/>
                  <w:lang w:eastAsia="ru-RU"/>
                </w:rPr>
                <w:delText>Покупка дополнительного функционала;</w:delText>
              </w:r>
            </w:del>
          </w:p>
          <w:p w14:paraId="5FCB26FB" w14:textId="7D8FEE88" w:rsidR="009B19F8" w:rsidRPr="00CE198A" w:rsidDel="007B7B06" w:rsidRDefault="00EB1485" w:rsidP="005E47AF">
            <w:pPr>
              <w:pStyle w:val="SCf3"/>
              <w:rPr>
                <w:del w:id="2625" w:author="Constantine Smirnov" w:date="2023-06-07T03:27:00Z"/>
                <w:sz w:val="28"/>
                <w:szCs w:val="28"/>
              </w:rPr>
            </w:pPr>
            <w:del w:id="2626" w:author="Constantine Smirnov" w:date="2023-06-07T03:27:00Z">
              <w:r w:rsidRPr="00CE198A" w:rsidDel="007B7B06">
                <w:rPr>
                  <w:sz w:val="28"/>
                  <w:szCs w:val="28"/>
                  <w:lang w:eastAsia="ru-RU"/>
                </w:rPr>
                <w:delText>Покупка премиум-аккаунта</w:delText>
              </w:r>
            </w:del>
          </w:p>
        </w:tc>
      </w:tr>
      <w:tr w:rsidR="00F153FB" w:rsidRPr="00CE198A" w:rsidDel="007B7B06" w14:paraId="2C25BDE1" w14:textId="28048835" w:rsidTr="007B7B06">
        <w:tblPrEx>
          <w:tblLook w:val="04A0" w:firstRow="1" w:lastRow="0" w:firstColumn="1" w:lastColumn="0" w:noHBand="0" w:noVBand="1"/>
        </w:tblPrEx>
        <w:trPr>
          <w:trHeight w:val="727"/>
          <w:del w:id="2627" w:author="Constantine Smirnov" w:date="2023-06-07T03:27:00Z"/>
        </w:trPr>
        <w:tc>
          <w:tcPr>
            <w:tcW w:w="549" w:type="dxa"/>
          </w:tcPr>
          <w:p w14:paraId="0A6A1181" w14:textId="530C6851" w:rsidR="00F153FB" w:rsidRPr="00CE198A" w:rsidDel="007B7B06" w:rsidRDefault="00F153FB" w:rsidP="00EA1AC4">
            <w:pPr>
              <w:pStyle w:val="SC"/>
              <w:rPr>
                <w:del w:id="2628" w:author="Constantine Smirnov" w:date="2023-06-07T03:27:00Z"/>
                <w:noProof/>
                <w:snapToGrid w:val="0"/>
                <w:sz w:val="28"/>
                <w:szCs w:val="28"/>
              </w:rPr>
            </w:pPr>
          </w:p>
        </w:tc>
        <w:tc>
          <w:tcPr>
            <w:tcW w:w="2604" w:type="dxa"/>
          </w:tcPr>
          <w:p w14:paraId="222E35CA" w14:textId="2132915D" w:rsidR="00F153FB" w:rsidRPr="00CE198A" w:rsidDel="007B7B06" w:rsidRDefault="00F153FB" w:rsidP="000C3FD0">
            <w:pPr>
              <w:pStyle w:val="SC7"/>
              <w:rPr>
                <w:del w:id="2629" w:author="Constantine Smirnov" w:date="2023-06-07T03:27:00Z"/>
                <w:i/>
                <w:color w:val="404040"/>
                <w:sz w:val="28"/>
                <w:szCs w:val="28"/>
              </w:rPr>
            </w:pPr>
            <w:del w:id="2630" w:author="Constantine Smirnov" w:date="2023-06-07T03:27:00Z">
              <w:r w:rsidRPr="00CE198A" w:rsidDel="007B7B06">
                <w:rPr>
                  <w:sz w:val="28"/>
                  <w:szCs w:val="28"/>
                  <w:lang w:eastAsia="ru-RU"/>
                </w:rPr>
                <w:delText>АРМ Администратора</w:delText>
              </w:r>
            </w:del>
          </w:p>
        </w:tc>
        <w:tc>
          <w:tcPr>
            <w:tcW w:w="6417" w:type="dxa"/>
          </w:tcPr>
          <w:p w14:paraId="6AE4CFD7" w14:textId="763AF942" w:rsidR="00173EE6" w:rsidRPr="00CE198A" w:rsidDel="007B7B06" w:rsidRDefault="00173EE6" w:rsidP="002802BC">
            <w:pPr>
              <w:pStyle w:val="SCf3"/>
              <w:rPr>
                <w:del w:id="2631" w:author="Constantine Smirnov" w:date="2023-06-07T03:27:00Z"/>
                <w:sz w:val="28"/>
                <w:szCs w:val="28"/>
              </w:rPr>
            </w:pPr>
            <w:del w:id="2632" w:author="Constantine Smirnov" w:date="2023-06-07T03:27:00Z">
              <w:r w:rsidRPr="00CE198A" w:rsidDel="007B7B06">
                <w:rPr>
                  <w:sz w:val="28"/>
                  <w:szCs w:val="28"/>
                </w:rPr>
                <w:delText xml:space="preserve">Обработка </w:delText>
              </w:r>
              <w:bookmarkStart w:id="2633" w:name="_Hlk481172529"/>
              <w:r w:rsidRPr="00CE198A" w:rsidDel="007B7B06">
                <w:rPr>
                  <w:sz w:val="28"/>
                  <w:szCs w:val="28"/>
                </w:rPr>
                <w:delText xml:space="preserve">обращений </w:delText>
              </w:r>
              <w:bookmarkEnd w:id="2633"/>
              <w:r w:rsidRPr="00CE198A" w:rsidDel="007B7B06">
                <w:rPr>
                  <w:sz w:val="28"/>
                  <w:szCs w:val="28"/>
                </w:rPr>
                <w:delText>Пользователей;</w:delText>
              </w:r>
            </w:del>
          </w:p>
          <w:p w14:paraId="67064D7C" w14:textId="488A8AB7" w:rsidR="00173EE6" w:rsidRPr="00CE198A" w:rsidDel="007B7B06" w:rsidRDefault="00173EE6" w:rsidP="002802BC">
            <w:pPr>
              <w:pStyle w:val="SCf3"/>
              <w:rPr>
                <w:del w:id="2634" w:author="Constantine Smirnov" w:date="2023-06-07T03:27:00Z"/>
                <w:sz w:val="28"/>
                <w:szCs w:val="28"/>
              </w:rPr>
            </w:pPr>
            <w:del w:id="2635" w:author="Constantine Smirnov" w:date="2023-06-07T03:27:00Z">
              <w:r w:rsidRPr="00CE198A" w:rsidDel="007B7B06">
                <w:rPr>
                  <w:sz w:val="28"/>
                  <w:szCs w:val="28"/>
                </w:rPr>
                <w:delText>Включение и выключение рекламы в Мобильном приложении;</w:delText>
              </w:r>
            </w:del>
          </w:p>
          <w:p w14:paraId="77D77AEA" w14:textId="25766715" w:rsidR="00173EE6" w:rsidRPr="00CE198A" w:rsidDel="007B7B06" w:rsidRDefault="00173EE6" w:rsidP="002802BC">
            <w:pPr>
              <w:pStyle w:val="SCf3"/>
              <w:rPr>
                <w:del w:id="2636" w:author="Constantine Smirnov" w:date="2023-06-07T03:27:00Z"/>
                <w:sz w:val="28"/>
                <w:szCs w:val="28"/>
              </w:rPr>
            </w:pPr>
            <w:del w:id="2637" w:author="Constantine Smirnov" w:date="2023-06-07T03:27:00Z">
              <w:r w:rsidRPr="00CE198A" w:rsidDel="007B7B06">
                <w:rPr>
                  <w:sz w:val="28"/>
                  <w:szCs w:val="28"/>
                </w:rPr>
                <w:delText>Управление списком используемых API;</w:delText>
              </w:r>
            </w:del>
          </w:p>
          <w:p w14:paraId="2093604A" w14:textId="2A2FB3CD" w:rsidR="00173EE6" w:rsidRPr="00CE198A" w:rsidDel="007B7B06" w:rsidRDefault="00173EE6" w:rsidP="002802BC">
            <w:pPr>
              <w:pStyle w:val="SCf3"/>
              <w:rPr>
                <w:del w:id="2638" w:author="Constantine Smirnov" w:date="2023-06-07T03:27:00Z"/>
                <w:sz w:val="28"/>
                <w:szCs w:val="28"/>
              </w:rPr>
            </w:pPr>
            <w:del w:id="2639" w:author="Constantine Smirnov" w:date="2023-06-07T03:27:00Z">
              <w:r w:rsidRPr="00CE198A" w:rsidDel="007B7B06">
                <w:rPr>
                  <w:sz w:val="28"/>
                  <w:szCs w:val="28"/>
                </w:rPr>
                <w:delText xml:space="preserve">Управление </w:delText>
              </w:r>
              <w:r w:rsidR="0054265B" w:rsidRPr="00CE198A" w:rsidDel="007B7B06">
                <w:rPr>
                  <w:sz w:val="28"/>
                  <w:szCs w:val="28"/>
                  <w:lang w:eastAsia="ru-RU"/>
                </w:rPr>
                <w:delText xml:space="preserve">каталогом </w:delText>
              </w:r>
              <w:r w:rsidR="0054265B" w:rsidRPr="00CE198A" w:rsidDel="007B7B06">
                <w:rPr>
                  <w:sz w:val="28"/>
                  <w:szCs w:val="28"/>
                  <w:lang w:val="en-US" w:eastAsia="ru-RU"/>
                </w:rPr>
                <w:delText>POI</w:delText>
              </w:r>
              <w:r w:rsidR="0054265B" w:rsidRPr="00CE198A" w:rsidDel="007B7B06">
                <w:rPr>
                  <w:sz w:val="28"/>
                  <w:szCs w:val="28"/>
                  <w:lang w:eastAsia="ru-RU"/>
                </w:rPr>
                <w:delText>;</w:delText>
              </w:r>
            </w:del>
          </w:p>
          <w:p w14:paraId="72651D66" w14:textId="2BF66EC7" w:rsidR="001B30E8" w:rsidRPr="00CE198A" w:rsidDel="007B7B06" w:rsidRDefault="0054265B" w:rsidP="00125B59">
            <w:pPr>
              <w:pStyle w:val="SCf3"/>
              <w:rPr>
                <w:del w:id="2640" w:author="Constantine Smirnov" w:date="2023-06-07T03:27:00Z"/>
                <w:sz w:val="28"/>
                <w:szCs w:val="28"/>
              </w:rPr>
            </w:pPr>
            <w:del w:id="2641" w:author="Constantine Smirnov" w:date="2023-06-07T03:27:00Z">
              <w:r w:rsidRPr="00CE198A" w:rsidDel="007B7B06">
                <w:rPr>
                  <w:sz w:val="28"/>
                  <w:szCs w:val="28"/>
                </w:rPr>
                <w:delText>Ведение</w:delText>
              </w:r>
              <w:r w:rsidR="00173EE6" w:rsidRPr="00CE198A" w:rsidDel="007B7B06">
                <w:rPr>
                  <w:sz w:val="28"/>
                  <w:szCs w:val="28"/>
                </w:rPr>
                <w:delText xml:space="preserve"> журнала событий</w:delText>
              </w:r>
            </w:del>
          </w:p>
        </w:tc>
      </w:tr>
    </w:tbl>
    <w:p w14:paraId="3EF222E6" w14:textId="51EB8FC0" w:rsidR="00D90E42" w:rsidRPr="00CE198A" w:rsidRDefault="00D90E42" w:rsidP="00D90E42">
      <w:pPr>
        <w:rPr>
          <w:sz w:val="28"/>
          <w:szCs w:val="28"/>
        </w:rPr>
      </w:pPr>
      <w:r w:rsidRPr="00CE198A">
        <w:rPr>
          <w:sz w:val="28"/>
          <w:szCs w:val="28"/>
        </w:rPr>
        <w:t>Перечень функций функциональных подсистем может быть уточнён на следующих этапах проекта.</w:t>
      </w:r>
    </w:p>
    <w:p w14:paraId="514D8CEA" w14:textId="17D5756A" w:rsidR="0021105B" w:rsidRPr="00CE198A" w:rsidRDefault="0021105B" w:rsidP="002560A0">
      <w:pPr>
        <w:pStyle w:val="4"/>
        <w:rPr>
          <w:rFonts w:ascii="Times New Roman" w:hAnsi="Times New Roman" w:cs="Times New Roman"/>
          <w:sz w:val="28"/>
          <w:szCs w:val="28"/>
          <w:lang w:eastAsia="ru-RU"/>
        </w:rPr>
      </w:pPr>
      <w:r w:rsidRPr="00CE198A">
        <w:rPr>
          <w:rFonts w:ascii="Times New Roman" w:hAnsi="Times New Roman" w:cs="Times New Roman"/>
          <w:sz w:val="28"/>
          <w:szCs w:val="28"/>
        </w:rPr>
        <w:t xml:space="preserve">Требования к </w:t>
      </w:r>
      <w:r w:rsidR="002802BC" w:rsidRPr="00CE198A">
        <w:rPr>
          <w:rFonts w:ascii="Times New Roman" w:hAnsi="Times New Roman" w:cs="Times New Roman"/>
          <w:sz w:val="28"/>
          <w:szCs w:val="28"/>
          <w:lang w:eastAsia="ru-RU"/>
        </w:rPr>
        <w:t>Л</w:t>
      </w:r>
      <w:r w:rsidR="001141A3" w:rsidRPr="00CE198A">
        <w:rPr>
          <w:rFonts w:ascii="Times New Roman" w:hAnsi="Times New Roman" w:cs="Times New Roman"/>
          <w:sz w:val="28"/>
          <w:szCs w:val="28"/>
          <w:lang w:eastAsia="ru-RU"/>
        </w:rPr>
        <w:t>ичному кабинету</w:t>
      </w:r>
    </w:p>
    <w:p w14:paraId="410898C5" w14:textId="51593065" w:rsidR="008929C0" w:rsidRPr="00CE198A" w:rsidDel="00146CA7" w:rsidRDefault="008929C0" w:rsidP="008929C0">
      <w:pPr>
        <w:pStyle w:val="SC3"/>
        <w:rPr>
          <w:del w:id="2642" w:author="Constantine Smirnov" w:date="2023-06-07T03:29:00Z"/>
          <w:sz w:val="28"/>
          <w:szCs w:val="28"/>
          <w:lang w:eastAsia="ru-RU"/>
        </w:rPr>
      </w:pPr>
      <w:r w:rsidRPr="00CE198A">
        <w:rPr>
          <w:sz w:val="28"/>
          <w:szCs w:val="28"/>
          <w:lang w:eastAsia="ru-RU"/>
        </w:rPr>
        <w:t xml:space="preserve">В части </w:t>
      </w:r>
      <w:bookmarkStart w:id="2643" w:name="_Hlk480372656"/>
      <w:r w:rsidRPr="00CE198A">
        <w:rPr>
          <w:sz w:val="28"/>
          <w:szCs w:val="28"/>
          <w:lang w:eastAsia="ru-RU"/>
        </w:rPr>
        <w:t xml:space="preserve">управления </w:t>
      </w:r>
      <w:r w:rsidRPr="00CE198A">
        <w:rPr>
          <w:sz w:val="28"/>
          <w:szCs w:val="28"/>
        </w:rPr>
        <w:t>идентификацией Пользователя</w:t>
      </w:r>
      <w:r w:rsidRPr="00CE198A">
        <w:rPr>
          <w:sz w:val="28"/>
          <w:szCs w:val="28"/>
          <w:lang w:eastAsia="ru-RU"/>
        </w:rPr>
        <w:t xml:space="preserve"> Подсистема должна </w:t>
      </w:r>
      <w:bookmarkEnd w:id="2643"/>
      <w:r w:rsidRPr="00CE198A">
        <w:rPr>
          <w:sz w:val="28"/>
          <w:szCs w:val="28"/>
          <w:lang w:eastAsia="ru-RU"/>
        </w:rPr>
        <w:t>предоставлять</w:t>
      </w:r>
      <w:ins w:id="2644" w:author="Constantine Smirnov" w:date="2023-06-07T03:29:00Z">
        <w:r w:rsidR="007F00E5" w:rsidRPr="00CE198A">
          <w:rPr>
            <w:sz w:val="28"/>
            <w:szCs w:val="28"/>
            <w:lang w:eastAsia="ru-RU"/>
          </w:rPr>
          <w:t xml:space="preserve"> </w:t>
        </w:r>
      </w:ins>
      <w:del w:id="2645" w:author="Constantine Smirnov" w:date="2023-06-07T03:29:00Z">
        <w:r w:rsidRPr="00CE198A" w:rsidDel="007F00E5">
          <w:rPr>
            <w:sz w:val="28"/>
            <w:szCs w:val="28"/>
            <w:lang w:eastAsia="ru-RU"/>
          </w:rPr>
          <w:delText xml:space="preserve"> </w:delText>
        </w:r>
      </w:del>
      <w:r w:rsidRPr="00CE198A">
        <w:rPr>
          <w:sz w:val="28"/>
          <w:szCs w:val="28"/>
          <w:lang w:eastAsia="ru-RU"/>
        </w:rPr>
        <w:t>возможность</w:t>
      </w:r>
      <w:ins w:id="2646" w:author="Constantine Smirnov" w:date="2023-06-07T03:29:00Z">
        <w:r w:rsidR="007F00E5" w:rsidRPr="00CE198A">
          <w:rPr>
            <w:sz w:val="28"/>
            <w:szCs w:val="28"/>
            <w:lang w:eastAsia="ru-RU"/>
          </w:rPr>
          <w:t xml:space="preserve"> (</w:t>
        </w:r>
        <w:r w:rsidR="008E3870" w:rsidRPr="00CE198A">
          <w:rPr>
            <w:sz w:val="28"/>
            <w:szCs w:val="28"/>
            <w:lang w:eastAsia="ru-RU"/>
          </w:rPr>
          <w:t>перечисление</w:t>
        </w:r>
        <w:r w:rsidR="007F00E5" w:rsidRPr="00CE198A">
          <w:rPr>
            <w:sz w:val="28"/>
            <w:szCs w:val="28"/>
            <w:lang w:eastAsia="ru-RU"/>
          </w:rPr>
          <w:t>)</w:t>
        </w:r>
      </w:ins>
      <w:r w:rsidRPr="00CE198A">
        <w:rPr>
          <w:sz w:val="28"/>
          <w:szCs w:val="28"/>
          <w:lang w:eastAsia="ru-RU"/>
        </w:rPr>
        <w:t>:</w:t>
      </w:r>
    </w:p>
    <w:p w14:paraId="68F133A9" w14:textId="6B9D6866" w:rsidR="008929C0" w:rsidRPr="00CE198A" w:rsidDel="009E6123" w:rsidRDefault="008929C0" w:rsidP="008929C0">
      <w:pPr>
        <w:pStyle w:val="a"/>
        <w:rPr>
          <w:del w:id="2647" w:author="Constantine Smirnov" w:date="2023-06-07T03:29:00Z"/>
          <w:sz w:val="28"/>
          <w:szCs w:val="28"/>
          <w:lang w:eastAsia="ru-RU"/>
        </w:rPr>
      </w:pPr>
      <w:del w:id="2648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 xml:space="preserve">Регистрации нового пользователя как самостоятельно, так и с использованием </w:delText>
        </w:r>
        <w:r w:rsidRPr="00CE198A" w:rsidDel="009E6123">
          <w:rPr>
            <w:sz w:val="28"/>
            <w:szCs w:val="28"/>
          </w:rPr>
          <w:delText>федеративным системам идентификации</w:delText>
        </w:r>
        <w:r w:rsidR="00CB7775" w:rsidRPr="00CE198A" w:rsidDel="009E6123">
          <w:rPr>
            <w:sz w:val="28"/>
            <w:szCs w:val="28"/>
          </w:rPr>
          <w:delText xml:space="preserve">, включая вход </w:delText>
        </w:r>
        <w:r w:rsidR="00CB7775" w:rsidRPr="00CE198A" w:rsidDel="009E6123">
          <w:rPr>
            <w:sz w:val="28"/>
            <w:szCs w:val="28"/>
            <w:lang w:eastAsia="ru-RU"/>
          </w:rPr>
          <w:delText xml:space="preserve">Пользователя с использованием </w:delText>
        </w:r>
        <w:r w:rsidR="00CB7775" w:rsidRPr="00CE198A" w:rsidDel="009E6123">
          <w:rPr>
            <w:sz w:val="28"/>
            <w:szCs w:val="28"/>
          </w:rPr>
          <w:delText>федеративных системах идентификации</w:delText>
        </w:r>
        <w:r w:rsidRPr="00CE198A" w:rsidDel="009E6123">
          <w:rPr>
            <w:sz w:val="28"/>
            <w:szCs w:val="28"/>
          </w:rPr>
          <w:delText>;</w:delText>
        </w:r>
      </w:del>
    </w:p>
    <w:p w14:paraId="3431CDA1" w14:textId="6DAB1B27" w:rsidR="008929C0" w:rsidRPr="00CE198A" w:rsidDel="009E6123" w:rsidRDefault="008929C0" w:rsidP="002802BC">
      <w:pPr>
        <w:pStyle w:val="a"/>
        <w:rPr>
          <w:del w:id="2649" w:author="Constantine Smirnov" w:date="2023-06-07T03:29:00Z"/>
          <w:sz w:val="28"/>
          <w:szCs w:val="28"/>
          <w:lang w:eastAsia="ru-RU"/>
        </w:rPr>
      </w:pPr>
      <w:del w:id="2650" w:author="Constantine Smirnov" w:date="2023-06-07T03:29:00Z">
        <w:r w:rsidRPr="00CE198A" w:rsidDel="009E6123">
          <w:rPr>
            <w:sz w:val="28"/>
            <w:szCs w:val="28"/>
          </w:rPr>
          <w:delText xml:space="preserve">Входа Пользователя в </w:delText>
        </w:r>
        <w:r w:rsidR="002802BC" w:rsidRPr="00CE198A" w:rsidDel="009E6123">
          <w:rPr>
            <w:sz w:val="28"/>
            <w:szCs w:val="28"/>
          </w:rPr>
          <w:delText xml:space="preserve">Мобильное </w:delText>
        </w:r>
        <w:r w:rsidRPr="00CE198A" w:rsidDel="009E6123">
          <w:rPr>
            <w:sz w:val="28"/>
            <w:szCs w:val="28"/>
          </w:rPr>
          <w:delText xml:space="preserve">приложение </w:delText>
        </w:r>
        <w:r w:rsidR="002802BC" w:rsidRPr="00CE198A" w:rsidDel="009E6123">
          <w:rPr>
            <w:sz w:val="28"/>
            <w:szCs w:val="28"/>
          </w:rPr>
          <w:delText xml:space="preserve">на Устройстве </w:delText>
        </w:r>
        <w:r w:rsidRPr="00CE198A" w:rsidDel="009E6123">
          <w:rPr>
            <w:sz w:val="28"/>
            <w:szCs w:val="28"/>
          </w:rPr>
          <w:delText>с ранее зарегистрированной учётной записью</w:delText>
        </w:r>
        <w:r w:rsidR="002802BC" w:rsidRPr="00CE198A" w:rsidDel="009E6123">
          <w:rPr>
            <w:sz w:val="28"/>
            <w:szCs w:val="28"/>
          </w:rPr>
          <w:delText xml:space="preserve">, включая вход </w:delText>
        </w:r>
        <w:r w:rsidR="002802BC" w:rsidRPr="00CE198A" w:rsidDel="009E6123">
          <w:rPr>
            <w:sz w:val="28"/>
            <w:szCs w:val="28"/>
            <w:lang w:eastAsia="ru-RU"/>
          </w:rPr>
          <w:delText xml:space="preserve">Пользователя с использованием </w:delText>
        </w:r>
        <w:r w:rsidR="002802BC" w:rsidRPr="00CE198A" w:rsidDel="009E6123">
          <w:rPr>
            <w:sz w:val="28"/>
            <w:szCs w:val="28"/>
          </w:rPr>
          <w:delText>федеративных системах идентификации</w:delText>
        </w:r>
        <w:r w:rsidRPr="00CE198A" w:rsidDel="009E6123">
          <w:rPr>
            <w:sz w:val="28"/>
            <w:szCs w:val="28"/>
          </w:rPr>
          <w:delText>;</w:delText>
        </w:r>
      </w:del>
    </w:p>
    <w:p w14:paraId="129B6C66" w14:textId="1610D209" w:rsidR="008929C0" w:rsidRPr="00CE198A" w:rsidDel="009E6123" w:rsidRDefault="008929C0" w:rsidP="008929C0">
      <w:pPr>
        <w:pStyle w:val="a"/>
        <w:rPr>
          <w:del w:id="2651" w:author="Constantine Smirnov" w:date="2023-06-07T03:29:00Z"/>
          <w:sz w:val="28"/>
          <w:szCs w:val="28"/>
          <w:lang w:eastAsia="ru-RU"/>
        </w:rPr>
      </w:pPr>
      <w:del w:id="2652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 xml:space="preserve">Выход Пользователя из </w:delText>
        </w:r>
        <w:r w:rsidRPr="00CE198A" w:rsidDel="009E6123">
          <w:rPr>
            <w:sz w:val="28"/>
            <w:szCs w:val="28"/>
          </w:rPr>
          <w:delText>учётной запис</w:delText>
        </w:r>
        <w:r w:rsidR="0057212F" w:rsidRPr="00CE198A" w:rsidDel="009E6123">
          <w:rPr>
            <w:sz w:val="28"/>
            <w:szCs w:val="28"/>
          </w:rPr>
          <w:delText>и</w:delText>
        </w:r>
        <w:r w:rsidR="002802BC" w:rsidRPr="00CE198A" w:rsidDel="009E6123">
          <w:rPr>
            <w:sz w:val="28"/>
            <w:szCs w:val="28"/>
          </w:rPr>
          <w:delText>.</w:delText>
        </w:r>
      </w:del>
    </w:p>
    <w:p w14:paraId="475E2131" w14:textId="73FE66F8" w:rsidR="002802BC" w:rsidRPr="00CE198A" w:rsidDel="009E6123" w:rsidRDefault="002802BC" w:rsidP="002802BC">
      <w:pPr>
        <w:rPr>
          <w:del w:id="2653" w:author="Constantine Smirnov" w:date="2023-06-07T03:29:00Z"/>
          <w:sz w:val="28"/>
          <w:szCs w:val="28"/>
          <w:lang w:eastAsia="ru-RU"/>
        </w:rPr>
      </w:pPr>
      <w:del w:id="2654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>Процедура в</w:delText>
        </w:r>
        <w:r w:rsidRPr="00CE198A" w:rsidDel="009E6123">
          <w:rPr>
            <w:sz w:val="28"/>
            <w:szCs w:val="28"/>
          </w:rPr>
          <w:delText>хода Пользователя в Мобильное приложение на Устройстве должна сопровождаться привязкой идентификатора Мобильного приложения на Устройстве к учётной записи Пользователя.</w:delText>
        </w:r>
      </w:del>
    </w:p>
    <w:p w14:paraId="3803853D" w14:textId="512AEB2B" w:rsidR="002802BC" w:rsidRPr="00CE198A" w:rsidDel="009E6123" w:rsidRDefault="002802BC" w:rsidP="002802BC">
      <w:pPr>
        <w:rPr>
          <w:del w:id="2655" w:author="Constantine Smirnov" w:date="2023-06-07T03:29:00Z"/>
          <w:sz w:val="28"/>
          <w:szCs w:val="28"/>
          <w:lang w:eastAsia="ru-RU"/>
        </w:rPr>
      </w:pPr>
      <w:del w:id="2656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>Процедура вы</w:delText>
        </w:r>
        <w:r w:rsidRPr="00CE198A" w:rsidDel="009E6123">
          <w:rPr>
            <w:sz w:val="28"/>
            <w:szCs w:val="28"/>
          </w:rPr>
          <w:delText>хода Пользователя из Мобильного приложения на Устройстве должна сопровождаться откреплением идентификатора Мобильного приложения на Устройстве от учётной записи Пользователя.</w:delText>
        </w:r>
      </w:del>
    </w:p>
    <w:p w14:paraId="241F70F8" w14:textId="49F53B28" w:rsidR="0057212F" w:rsidRPr="00CE198A" w:rsidDel="009E6123" w:rsidRDefault="0057212F" w:rsidP="0057212F">
      <w:pPr>
        <w:rPr>
          <w:del w:id="2657" w:author="Constantine Smirnov" w:date="2023-06-07T03:29:00Z"/>
          <w:sz w:val="28"/>
          <w:szCs w:val="28"/>
          <w:lang w:eastAsia="ru-RU"/>
        </w:rPr>
      </w:pPr>
      <w:del w:id="2658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 xml:space="preserve">Операции по управлению </w:delText>
        </w:r>
        <w:r w:rsidRPr="00CE198A" w:rsidDel="009E6123">
          <w:rPr>
            <w:sz w:val="28"/>
            <w:szCs w:val="28"/>
          </w:rPr>
          <w:delText>идентификацией Пользователя</w:delText>
        </w:r>
        <w:r w:rsidRPr="00CE198A" w:rsidDel="009E6123">
          <w:rPr>
            <w:sz w:val="28"/>
            <w:szCs w:val="28"/>
            <w:lang w:eastAsia="ru-RU"/>
          </w:rPr>
          <w:delText xml:space="preserve"> Подсистема должна осуществлять с использованием информационных ресурсов Подсистемы идентификации и управления доступом.</w:delText>
        </w:r>
      </w:del>
    </w:p>
    <w:p w14:paraId="614BCEB9" w14:textId="5B71C1BF" w:rsidR="00B152DD" w:rsidRPr="00CE198A" w:rsidDel="009E6123" w:rsidRDefault="00B152DD" w:rsidP="00B152DD">
      <w:pPr>
        <w:rPr>
          <w:del w:id="2659" w:author="Constantine Smirnov" w:date="2023-06-07T03:29:00Z"/>
          <w:sz w:val="28"/>
          <w:szCs w:val="28"/>
          <w:lang w:eastAsia="ru-RU"/>
        </w:rPr>
      </w:pPr>
      <w:del w:id="2660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 xml:space="preserve">Предоставление доступа зарегистрированного Пользователя к </w:delText>
        </w:r>
        <w:r w:rsidRPr="00CE198A" w:rsidDel="009E6123">
          <w:rPr>
            <w:sz w:val="28"/>
            <w:szCs w:val="28"/>
          </w:rPr>
          <w:delText xml:space="preserve">Подсистеме </w:delText>
        </w:r>
        <w:r w:rsidRPr="00CE198A" w:rsidDel="009E6123">
          <w:rPr>
            <w:sz w:val="28"/>
            <w:szCs w:val="28"/>
            <w:lang w:eastAsia="ru-RU"/>
          </w:rPr>
          <w:delText>осуществляется на основании его учётной записи. Доступ предоставляется до тех пор, пока Пользователь не осуществит Выход.</w:delText>
        </w:r>
      </w:del>
    </w:p>
    <w:p w14:paraId="34466932" w14:textId="458C20D1" w:rsidR="00B152DD" w:rsidRPr="00CE198A" w:rsidDel="009E6123" w:rsidRDefault="00B152DD" w:rsidP="00B152DD">
      <w:pPr>
        <w:rPr>
          <w:del w:id="2661" w:author="Constantine Smirnov" w:date="2023-06-07T03:29:00Z"/>
          <w:sz w:val="28"/>
          <w:szCs w:val="28"/>
          <w:lang w:eastAsia="ru-RU"/>
        </w:rPr>
      </w:pPr>
      <w:del w:id="2662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 xml:space="preserve">Мобильное приложение должно предоставлять Пользователю возможность Выхода, то есть отказа от предоставленного доступа экземпляру Мобильного приложения. Для повторного получения доступа экземпляру Мобильного приложения Пользователю потребуется заново пройти процедуру </w:delText>
        </w:r>
        <w:r w:rsidRPr="00CE198A" w:rsidDel="009E6123">
          <w:rPr>
            <w:sz w:val="28"/>
            <w:szCs w:val="28"/>
          </w:rPr>
          <w:delText>входа Пользователя в Мобильное приложение на Устройстве</w:delText>
        </w:r>
        <w:r w:rsidRPr="00CE198A" w:rsidDel="009E6123">
          <w:rPr>
            <w:sz w:val="28"/>
            <w:szCs w:val="28"/>
            <w:lang w:eastAsia="ru-RU"/>
          </w:rPr>
          <w:delText>.</w:delText>
        </w:r>
      </w:del>
    </w:p>
    <w:p w14:paraId="0C3E82C7" w14:textId="77766D49" w:rsidR="00B152DD" w:rsidRPr="00CE198A" w:rsidDel="009E6123" w:rsidRDefault="00B152DD" w:rsidP="00B152DD">
      <w:pPr>
        <w:rPr>
          <w:del w:id="2663" w:author="Constantine Smirnov" w:date="2023-06-07T03:29:00Z"/>
          <w:sz w:val="28"/>
          <w:szCs w:val="28"/>
          <w:lang w:eastAsia="ru-RU"/>
        </w:rPr>
      </w:pPr>
      <w:del w:id="2664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>Перевод в фон или выгрузка из памяти Мобильного приложения не должны приводить к утере доступа, равно как и обновление Мобильного приложения или перезагрузка Мобильного устройства.</w:delText>
        </w:r>
      </w:del>
    </w:p>
    <w:p w14:paraId="552BB713" w14:textId="5E4D38F6" w:rsidR="00B152DD" w:rsidRPr="00CE198A" w:rsidDel="009E6123" w:rsidRDefault="00B152DD" w:rsidP="00B152DD">
      <w:pPr>
        <w:rPr>
          <w:del w:id="2665" w:author="Constantine Smirnov" w:date="2023-06-07T03:29:00Z"/>
          <w:sz w:val="28"/>
          <w:szCs w:val="28"/>
          <w:lang w:eastAsia="ru-RU"/>
        </w:rPr>
      </w:pPr>
      <w:del w:id="2666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>Удаление и повторная установка Мобильного приложения должны приводить к утере доступа.</w:delText>
        </w:r>
      </w:del>
    </w:p>
    <w:p w14:paraId="3A68DDD2" w14:textId="780BBA50" w:rsidR="002802BC" w:rsidRPr="00CE198A" w:rsidDel="009E6123" w:rsidRDefault="002802BC" w:rsidP="0057212F">
      <w:pPr>
        <w:rPr>
          <w:del w:id="2667" w:author="Constantine Smirnov" w:date="2023-06-07T03:29:00Z"/>
          <w:sz w:val="28"/>
          <w:szCs w:val="28"/>
          <w:lang w:eastAsia="ru-RU"/>
        </w:rPr>
      </w:pPr>
      <w:del w:id="2668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 xml:space="preserve">Решение по управлению </w:delText>
        </w:r>
        <w:r w:rsidRPr="00CE198A" w:rsidDel="009E6123">
          <w:rPr>
            <w:sz w:val="28"/>
            <w:szCs w:val="28"/>
          </w:rPr>
          <w:delText>идентификацией Пользователя должно быть разработано и согласовано с Заказчиком на этапе технического проектирования Подсистемы.</w:delText>
        </w:r>
      </w:del>
    </w:p>
    <w:p w14:paraId="1CAEA857" w14:textId="545F8B59" w:rsidR="001141A3" w:rsidRPr="00CE198A" w:rsidDel="009E6123" w:rsidRDefault="001141A3" w:rsidP="003D786B">
      <w:pPr>
        <w:pStyle w:val="SC3"/>
        <w:rPr>
          <w:del w:id="2669" w:author="Constantine Smirnov" w:date="2023-06-07T03:29:00Z"/>
          <w:sz w:val="28"/>
          <w:szCs w:val="28"/>
          <w:lang w:eastAsia="ru-RU"/>
        </w:rPr>
      </w:pPr>
      <w:del w:id="2670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 xml:space="preserve">В части управления профилем Пользователя </w:delText>
        </w:r>
        <w:r w:rsidR="003D786B" w:rsidRPr="00CE198A" w:rsidDel="009E6123">
          <w:rPr>
            <w:sz w:val="28"/>
            <w:szCs w:val="28"/>
            <w:lang w:eastAsia="ru-RU"/>
          </w:rPr>
          <w:delText>Подсистема должна предоставлять возможность:</w:delText>
        </w:r>
      </w:del>
    </w:p>
    <w:p w14:paraId="58BE2E40" w14:textId="6BECF9DA" w:rsidR="003D786B" w:rsidRPr="00CE198A" w:rsidDel="009E6123" w:rsidRDefault="0057212F" w:rsidP="003D786B">
      <w:pPr>
        <w:pStyle w:val="a"/>
        <w:rPr>
          <w:del w:id="2671" w:author="Constantine Smirnov" w:date="2023-06-07T03:29:00Z"/>
          <w:sz w:val="28"/>
          <w:szCs w:val="28"/>
          <w:lang w:eastAsia="ru-RU"/>
        </w:rPr>
      </w:pPr>
      <w:del w:id="2672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>Редактирования</w:delText>
        </w:r>
        <w:r w:rsidR="003D786B" w:rsidRPr="00CE198A" w:rsidDel="009E6123">
          <w:rPr>
            <w:sz w:val="28"/>
            <w:szCs w:val="28"/>
            <w:lang w:eastAsia="ru-RU"/>
          </w:rPr>
          <w:delText xml:space="preserve"> атрибут</w:delText>
        </w:r>
        <w:r w:rsidRPr="00CE198A" w:rsidDel="009E6123">
          <w:rPr>
            <w:sz w:val="28"/>
            <w:szCs w:val="28"/>
            <w:lang w:eastAsia="ru-RU"/>
          </w:rPr>
          <w:delText>ов</w:delText>
        </w:r>
        <w:r w:rsidR="003D786B" w:rsidRPr="00CE198A" w:rsidDel="009E6123">
          <w:rPr>
            <w:sz w:val="28"/>
            <w:szCs w:val="28"/>
            <w:lang w:eastAsia="ru-RU"/>
          </w:rPr>
          <w:delText xml:space="preserve"> учётной записи;</w:delText>
        </w:r>
      </w:del>
    </w:p>
    <w:p w14:paraId="067DF9AA" w14:textId="368D0252" w:rsidR="0057212F" w:rsidRPr="00CE198A" w:rsidDel="009E6123" w:rsidRDefault="0057212F" w:rsidP="003D786B">
      <w:pPr>
        <w:pStyle w:val="a"/>
        <w:rPr>
          <w:del w:id="2673" w:author="Constantine Smirnov" w:date="2023-06-07T03:29:00Z"/>
          <w:sz w:val="28"/>
          <w:szCs w:val="28"/>
          <w:lang w:eastAsia="ru-RU"/>
        </w:rPr>
      </w:pPr>
      <w:del w:id="2674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>Изменения пароля учётной записи;</w:delText>
        </w:r>
      </w:del>
    </w:p>
    <w:p w14:paraId="590AD5BD" w14:textId="32CCECB5" w:rsidR="002802BC" w:rsidRPr="00CE198A" w:rsidDel="009E6123" w:rsidRDefault="002F5664" w:rsidP="002802BC">
      <w:pPr>
        <w:pStyle w:val="a"/>
        <w:rPr>
          <w:del w:id="2675" w:author="Constantine Smirnov" w:date="2023-06-07T03:29:00Z"/>
          <w:sz w:val="28"/>
          <w:szCs w:val="28"/>
          <w:lang w:eastAsia="ru-RU"/>
        </w:rPr>
      </w:pPr>
      <w:del w:id="2676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>Редактирования д</w:delText>
        </w:r>
        <w:r w:rsidR="002802BC" w:rsidRPr="00CE198A" w:rsidDel="009E6123">
          <w:rPr>
            <w:sz w:val="28"/>
            <w:szCs w:val="28"/>
            <w:lang w:eastAsia="ru-RU"/>
          </w:rPr>
          <w:delText>ополнительны</w:delText>
        </w:r>
        <w:r w:rsidRPr="00CE198A" w:rsidDel="009E6123">
          <w:rPr>
            <w:sz w:val="28"/>
            <w:szCs w:val="28"/>
            <w:lang w:eastAsia="ru-RU"/>
          </w:rPr>
          <w:delText>х</w:delText>
        </w:r>
        <w:r w:rsidR="002802BC" w:rsidRPr="00CE198A" w:rsidDel="009E6123">
          <w:rPr>
            <w:sz w:val="28"/>
            <w:szCs w:val="28"/>
            <w:lang w:eastAsia="ru-RU"/>
          </w:rPr>
          <w:delText xml:space="preserve"> параметр</w:delText>
        </w:r>
        <w:r w:rsidRPr="00CE198A" w:rsidDel="009E6123">
          <w:rPr>
            <w:sz w:val="28"/>
            <w:szCs w:val="28"/>
            <w:lang w:eastAsia="ru-RU"/>
          </w:rPr>
          <w:delText>ов</w:delText>
        </w:r>
        <w:r w:rsidR="002802BC" w:rsidRPr="00CE198A" w:rsidDel="009E6123">
          <w:rPr>
            <w:sz w:val="28"/>
            <w:szCs w:val="28"/>
            <w:lang w:eastAsia="ru-RU"/>
          </w:rPr>
          <w:delText xml:space="preserve"> профиля </w:delText>
        </w:r>
        <w:r w:rsidRPr="00CE198A" w:rsidDel="009E6123">
          <w:rPr>
            <w:sz w:val="28"/>
            <w:szCs w:val="28"/>
            <w:lang w:eastAsia="ru-RU"/>
          </w:rPr>
          <w:delText>П</w:delText>
        </w:r>
        <w:r w:rsidR="002802BC" w:rsidRPr="00CE198A" w:rsidDel="009E6123">
          <w:rPr>
            <w:sz w:val="28"/>
            <w:szCs w:val="28"/>
            <w:lang w:eastAsia="ru-RU"/>
          </w:rPr>
          <w:delText xml:space="preserve">ользователя включая </w:delText>
        </w:r>
        <w:r w:rsidRPr="00CE198A" w:rsidDel="009E6123">
          <w:rPr>
            <w:sz w:val="28"/>
            <w:szCs w:val="28"/>
            <w:lang w:eastAsia="ru-RU"/>
          </w:rPr>
          <w:delText>информацию о маломерном судне, на котором в настоящее время находится Пользователь;</w:delText>
        </w:r>
      </w:del>
    </w:p>
    <w:p w14:paraId="409F357B" w14:textId="14804DAD" w:rsidR="009A6B1D" w:rsidRPr="00CE198A" w:rsidDel="009E6123" w:rsidRDefault="009A6B1D" w:rsidP="009A6B1D">
      <w:pPr>
        <w:rPr>
          <w:del w:id="2677" w:author="Constantine Smirnov" w:date="2023-06-07T03:29:00Z"/>
          <w:sz w:val="28"/>
          <w:szCs w:val="28"/>
          <w:lang w:eastAsia="ru-RU"/>
        </w:rPr>
      </w:pPr>
      <w:del w:id="2678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>Операции по редактированию атрибутов учётной записи и изменению пароля учётной записи Пользователя Подсистема должна осуществлять с использованием информационных ресурсов Подсистемы идентификации и управления доступом.</w:delText>
        </w:r>
      </w:del>
    </w:p>
    <w:p w14:paraId="36D37DAF" w14:textId="78F27143" w:rsidR="009A6B1D" w:rsidRPr="00CE198A" w:rsidDel="009E6123" w:rsidRDefault="009A6B1D" w:rsidP="009A6B1D">
      <w:pPr>
        <w:rPr>
          <w:del w:id="2679" w:author="Constantine Smirnov" w:date="2023-06-07T03:29:00Z"/>
          <w:sz w:val="28"/>
          <w:szCs w:val="28"/>
          <w:lang w:eastAsia="ru-RU"/>
        </w:rPr>
      </w:pPr>
      <w:del w:id="2680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>Подробный состав дополнительных параметров профиля Пользователя должен быть согласован с Заказчиком на этапе технического проектирования Подсистемы.</w:delText>
        </w:r>
      </w:del>
    </w:p>
    <w:p w14:paraId="1D7C2C64" w14:textId="528A17D2" w:rsidR="00CD06B8" w:rsidRPr="00CE198A" w:rsidDel="009E6123" w:rsidRDefault="00CD06B8" w:rsidP="00CD06B8">
      <w:pPr>
        <w:rPr>
          <w:del w:id="2681" w:author="Constantine Smirnov" w:date="2023-06-07T03:29:00Z"/>
          <w:sz w:val="28"/>
          <w:szCs w:val="28"/>
        </w:rPr>
      </w:pPr>
      <w:del w:id="2682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 xml:space="preserve">Решение по управлению профилем Пользователя </w:delText>
        </w:r>
        <w:r w:rsidRPr="00CE198A" w:rsidDel="009E6123">
          <w:rPr>
            <w:sz w:val="28"/>
            <w:szCs w:val="28"/>
          </w:rPr>
          <w:delText>должно быть разработано и согласовано с Заказчиком на этапе технического проектирования Подсистемы.</w:delText>
        </w:r>
      </w:del>
    </w:p>
    <w:p w14:paraId="75BDFE2F" w14:textId="7A6249C6" w:rsidR="009A6B1D" w:rsidRPr="00CE198A" w:rsidDel="009E6123" w:rsidRDefault="009A6B1D" w:rsidP="009A6B1D">
      <w:pPr>
        <w:pStyle w:val="SC3"/>
        <w:rPr>
          <w:del w:id="2683" w:author="Constantine Smirnov" w:date="2023-06-07T03:29:00Z"/>
          <w:sz w:val="28"/>
          <w:szCs w:val="28"/>
          <w:lang w:eastAsia="ru-RU"/>
        </w:rPr>
      </w:pPr>
      <w:del w:id="2684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>В части управления предпочтениями Пользователя Подсистема должна обеспечивать возможность:</w:delText>
        </w:r>
      </w:del>
    </w:p>
    <w:p w14:paraId="297035A4" w14:textId="32E70AF0" w:rsidR="009A6B1D" w:rsidRPr="00CE198A" w:rsidDel="009E6123" w:rsidRDefault="009A6B1D" w:rsidP="002F5664">
      <w:pPr>
        <w:pStyle w:val="a"/>
        <w:rPr>
          <w:del w:id="2685" w:author="Constantine Smirnov" w:date="2023-06-07T03:29:00Z"/>
          <w:sz w:val="28"/>
          <w:szCs w:val="28"/>
          <w:lang w:eastAsia="ru-RU"/>
        </w:rPr>
      </w:pPr>
      <w:del w:id="2686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 xml:space="preserve">Редактирования списка судов Пользователя, для которых необходимо обеспечить </w:delText>
        </w:r>
        <w:r w:rsidR="00CD08FE" w:rsidRPr="00CE198A" w:rsidDel="009E6123">
          <w:rPr>
            <w:sz w:val="28"/>
            <w:szCs w:val="28"/>
            <w:lang w:eastAsia="ru-RU"/>
          </w:rPr>
          <w:delText>отображение их текущего местоположения и (или) графа перемещений за последние 90 дней;</w:delText>
        </w:r>
      </w:del>
    </w:p>
    <w:p w14:paraId="017DA6C3" w14:textId="2FBD9601" w:rsidR="009A6B1D" w:rsidRPr="00CE198A" w:rsidDel="009E6123" w:rsidRDefault="009A6B1D" w:rsidP="002F5664">
      <w:pPr>
        <w:pStyle w:val="a"/>
        <w:rPr>
          <w:del w:id="2687" w:author="Constantine Smirnov" w:date="2023-06-07T03:29:00Z"/>
          <w:sz w:val="28"/>
          <w:szCs w:val="28"/>
          <w:lang w:eastAsia="ru-RU"/>
        </w:rPr>
      </w:pPr>
      <w:del w:id="2688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 xml:space="preserve">Редактирования списка </w:delText>
        </w:r>
        <w:r w:rsidRPr="00CE198A" w:rsidDel="009E6123">
          <w:rPr>
            <w:sz w:val="28"/>
            <w:szCs w:val="28"/>
            <w:lang w:val="en-US" w:eastAsia="ru-RU"/>
          </w:rPr>
          <w:delText>POI</w:delText>
        </w:r>
        <w:r w:rsidRPr="00CE198A" w:rsidDel="009E6123">
          <w:rPr>
            <w:sz w:val="28"/>
            <w:szCs w:val="28"/>
            <w:lang w:eastAsia="ru-RU"/>
          </w:rPr>
          <w:delText>, созданных Пользователем;</w:delText>
        </w:r>
      </w:del>
    </w:p>
    <w:p w14:paraId="26978819" w14:textId="60DE7E60" w:rsidR="009A6B1D" w:rsidRPr="00CE198A" w:rsidDel="009E6123" w:rsidRDefault="009A6B1D" w:rsidP="002F5664">
      <w:pPr>
        <w:pStyle w:val="a"/>
        <w:rPr>
          <w:del w:id="2689" w:author="Constantine Smirnov" w:date="2023-06-07T03:29:00Z"/>
          <w:sz w:val="28"/>
          <w:szCs w:val="28"/>
          <w:lang w:eastAsia="ru-RU"/>
        </w:rPr>
      </w:pPr>
      <w:del w:id="2690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 xml:space="preserve">Редактирования списка </w:delText>
        </w:r>
        <w:r w:rsidRPr="00CE198A" w:rsidDel="009E6123">
          <w:rPr>
            <w:sz w:val="28"/>
            <w:szCs w:val="28"/>
            <w:lang w:val="en-US" w:eastAsia="ru-RU"/>
          </w:rPr>
          <w:delText>GPS</w:delText>
        </w:r>
        <w:r w:rsidRPr="00CE198A" w:rsidDel="009E6123">
          <w:rPr>
            <w:sz w:val="28"/>
            <w:szCs w:val="28"/>
            <w:lang w:eastAsia="ru-RU"/>
          </w:rPr>
          <w:delText>-треков Пользователя;</w:delText>
        </w:r>
      </w:del>
    </w:p>
    <w:p w14:paraId="6340CDEC" w14:textId="54722F2F" w:rsidR="009A6B1D" w:rsidRPr="00CE198A" w:rsidDel="009E6123" w:rsidRDefault="009A6B1D" w:rsidP="002F5664">
      <w:pPr>
        <w:pStyle w:val="a"/>
        <w:rPr>
          <w:del w:id="2691" w:author="Constantine Smirnov" w:date="2023-06-07T03:29:00Z"/>
          <w:sz w:val="28"/>
          <w:szCs w:val="28"/>
          <w:lang w:eastAsia="ru-RU"/>
        </w:rPr>
      </w:pPr>
      <w:del w:id="2692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>Редактирования списка сохранённых Пользователем групп графических примитивов;</w:delText>
        </w:r>
      </w:del>
    </w:p>
    <w:p w14:paraId="1D3EA014" w14:textId="689DDA5D" w:rsidR="002F5664" w:rsidRPr="00CE198A" w:rsidDel="009E6123" w:rsidRDefault="002F5664" w:rsidP="002F5664">
      <w:pPr>
        <w:pStyle w:val="a"/>
        <w:rPr>
          <w:del w:id="2693" w:author="Constantine Smirnov" w:date="2023-06-07T03:29:00Z"/>
          <w:sz w:val="28"/>
          <w:szCs w:val="28"/>
          <w:lang w:eastAsia="ru-RU"/>
        </w:rPr>
      </w:pPr>
      <w:del w:id="2694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>Редактирования списк</w:delText>
        </w:r>
        <w:r w:rsidR="004B5479" w:rsidRPr="00CE198A" w:rsidDel="009E6123">
          <w:rPr>
            <w:sz w:val="28"/>
            <w:szCs w:val="28"/>
            <w:lang w:eastAsia="ru-RU"/>
          </w:rPr>
          <w:delText>а</w:delText>
        </w:r>
        <w:r w:rsidRPr="00CE198A" w:rsidDel="009E6123">
          <w:rPr>
            <w:sz w:val="28"/>
            <w:szCs w:val="28"/>
            <w:lang w:eastAsia="ru-RU"/>
          </w:rPr>
          <w:delText xml:space="preserve"> </w:delText>
        </w:r>
        <w:r w:rsidR="004B5479" w:rsidRPr="00CE198A" w:rsidDel="009E6123">
          <w:rPr>
            <w:sz w:val="28"/>
            <w:szCs w:val="28"/>
            <w:lang w:eastAsia="ru-RU"/>
          </w:rPr>
          <w:delText>«И</w:delText>
        </w:r>
        <w:r w:rsidRPr="00CE198A" w:rsidDel="009E6123">
          <w:rPr>
            <w:sz w:val="28"/>
            <w:szCs w:val="28"/>
            <w:lang w:eastAsia="ru-RU"/>
          </w:rPr>
          <w:delText>збранн</w:delText>
        </w:r>
        <w:r w:rsidR="004B5479" w:rsidRPr="00CE198A" w:rsidDel="009E6123">
          <w:rPr>
            <w:sz w:val="28"/>
            <w:szCs w:val="28"/>
            <w:lang w:eastAsia="ru-RU"/>
          </w:rPr>
          <w:delText>ое»;</w:delText>
        </w:r>
      </w:del>
    </w:p>
    <w:p w14:paraId="7AE2394B" w14:textId="26C2F3F1" w:rsidR="004B5479" w:rsidRPr="00CE198A" w:rsidDel="009E6123" w:rsidRDefault="004B5479" w:rsidP="002F5664">
      <w:pPr>
        <w:pStyle w:val="a"/>
        <w:rPr>
          <w:del w:id="2695" w:author="Constantine Smirnov" w:date="2023-06-07T03:29:00Z"/>
          <w:sz w:val="28"/>
          <w:szCs w:val="28"/>
          <w:lang w:eastAsia="ru-RU"/>
        </w:rPr>
      </w:pPr>
      <w:del w:id="2696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 xml:space="preserve">Отображения списка последних просмотренных Пользователем карточек </w:delText>
        </w:r>
        <w:r w:rsidRPr="00CE198A" w:rsidDel="009E6123">
          <w:rPr>
            <w:sz w:val="28"/>
            <w:szCs w:val="28"/>
            <w:lang w:val="en-US" w:eastAsia="ru-RU"/>
          </w:rPr>
          <w:delText>POI</w:delText>
        </w:r>
        <w:r w:rsidRPr="00CE198A" w:rsidDel="009E6123">
          <w:rPr>
            <w:sz w:val="28"/>
            <w:szCs w:val="28"/>
            <w:lang w:eastAsia="ru-RU"/>
          </w:rPr>
          <w:delText xml:space="preserve"> и чатов.</w:delText>
        </w:r>
      </w:del>
    </w:p>
    <w:p w14:paraId="3219A136" w14:textId="3EC2D680" w:rsidR="00CD08FE" w:rsidRPr="00CE198A" w:rsidDel="009E6123" w:rsidRDefault="00CD08FE" w:rsidP="002F5664">
      <w:pPr>
        <w:rPr>
          <w:del w:id="2697" w:author="Constantine Smirnov" w:date="2023-06-07T03:29:00Z"/>
          <w:sz w:val="28"/>
          <w:szCs w:val="28"/>
          <w:lang w:eastAsia="ru-RU"/>
        </w:rPr>
      </w:pPr>
      <w:del w:id="2698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>Информация для отображение текущего местоположения и (или) графа перемещений судов Пользователя за последние 90 дней должна быть доступна пользователю по подписке. На этапе разработки и опытной эксплуатации Мобильного приложения доступ к информации является бесплатным и обеспечивается Заказчиком.</w:delText>
        </w:r>
      </w:del>
    </w:p>
    <w:p w14:paraId="5E8AAA22" w14:textId="641125EF" w:rsidR="00CD08FE" w:rsidRPr="00CE198A" w:rsidDel="009E6123" w:rsidRDefault="00CD08FE" w:rsidP="002F5664">
      <w:pPr>
        <w:rPr>
          <w:del w:id="2699" w:author="Constantine Smirnov" w:date="2023-06-07T03:29:00Z"/>
          <w:sz w:val="28"/>
          <w:szCs w:val="28"/>
          <w:lang w:eastAsia="ru-RU"/>
        </w:rPr>
      </w:pPr>
      <w:del w:id="2700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>Получение информации для отображение текущего местоположения и (или) графа перемещений судов Пользователя за последние 90 дней должно осуществляться через информационные ресурсы Системы, опубликованные в Подсистеме идентификации и управления доступом. Параметры доступа к данным информационным ресурсам Системы должны быть согласованы с Заказчиком на этапе технического проектирования системы.</w:delText>
        </w:r>
      </w:del>
    </w:p>
    <w:p w14:paraId="61DF8811" w14:textId="18159FE5" w:rsidR="00CD08FE" w:rsidRPr="00CE198A" w:rsidDel="009E6123" w:rsidRDefault="00AC09A1" w:rsidP="002F5664">
      <w:pPr>
        <w:rPr>
          <w:del w:id="2701" w:author="Constantine Smirnov" w:date="2023-06-07T03:29:00Z"/>
          <w:sz w:val="28"/>
          <w:szCs w:val="28"/>
          <w:lang w:eastAsia="ru-RU"/>
        </w:rPr>
      </w:pPr>
      <w:del w:id="2702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 xml:space="preserve">Подсистема должна </w:delText>
        </w:r>
        <w:r w:rsidR="00FB2C11" w:rsidRPr="00CE198A" w:rsidDel="009E6123">
          <w:rPr>
            <w:sz w:val="28"/>
            <w:szCs w:val="28"/>
            <w:lang w:eastAsia="ru-RU"/>
          </w:rPr>
          <w:delText xml:space="preserve">обеспечивать возможность формирования списка судов (информации о судах) для </w:delText>
        </w:r>
        <w:r w:rsidR="00E001AD" w:rsidRPr="00CE198A" w:rsidDel="009E6123">
          <w:rPr>
            <w:sz w:val="28"/>
            <w:szCs w:val="28"/>
            <w:lang w:eastAsia="ru-RU"/>
          </w:rPr>
          <w:delText xml:space="preserve">их идентификации и </w:delText>
        </w:r>
        <w:r w:rsidR="00FB2C11" w:rsidRPr="00CE198A" w:rsidDel="009E6123">
          <w:rPr>
            <w:sz w:val="28"/>
            <w:szCs w:val="28"/>
            <w:lang w:eastAsia="ru-RU"/>
          </w:rPr>
          <w:delText>отображени</w:delText>
        </w:r>
        <w:r w:rsidR="00E001AD" w:rsidRPr="00CE198A" w:rsidDel="009E6123">
          <w:rPr>
            <w:sz w:val="28"/>
            <w:szCs w:val="28"/>
            <w:lang w:eastAsia="ru-RU"/>
          </w:rPr>
          <w:delText>я</w:delText>
        </w:r>
        <w:r w:rsidR="00FB2C11" w:rsidRPr="00CE198A" w:rsidDel="009E6123">
          <w:rPr>
            <w:sz w:val="28"/>
            <w:szCs w:val="28"/>
            <w:lang w:eastAsia="ru-RU"/>
          </w:rPr>
          <w:delText xml:space="preserve"> их текущего местоположения и (или) графа перемещений за последние 90 дней. Количество доступных Пользователю судов должно определяться текущим тарифным планом на данный сервис. В случае, если список содержит больше судов, чем это разрешено текущим тарифным планом, избыточные суда должны сохраняться в списке, но </w:delText>
        </w:r>
        <w:r w:rsidR="00E001AD" w:rsidRPr="00CE198A" w:rsidDel="009E6123">
          <w:rPr>
            <w:sz w:val="28"/>
            <w:szCs w:val="28"/>
            <w:lang w:eastAsia="ru-RU"/>
          </w:rPr>
          <w:delText>их идентификация не производится</w:delText>
        </w:r>
        <w:r w:rsidR="00FB2C11" w:rsidRPr="00CE198A" w:rsidDel="009E6123">
          <w:rPr>
            <w:sz w:val="28"/>
            <w:szCs w:val="28"/>
            <w:lang w:eastAsia="ru-RU"/>
          </w:rPr>
          <w:delText>.</w:delText>
        </w:r>
      </w:del>
    </w:p>
    <w:p w14:paraId="1771FA08" w14:textId="12EA9DB2" w:rsidR="00376BC5" w:rsidRPr="00CE198A" w:rsidDel="009E6123" w:rsidRDefault="00376BC5" w:rsidP="00376BC5">
      <w:pPr>
        <w:rPr>
          <w:del w:id="2703" w:author="Constantine Smirnov" w:date="2023-06-07T03:29:00Z"/>
          <w:sz w:val="28"/>
          <w:szCs w:val="28"/>
          <w:lang w:eastAsia="ru-RU"/>
        </w:rPr>
      </w:pPr>
      <w:del w:id="2704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>Мобильное приложение</w:delText>
        </w:r>
        <w:r w:rsidR="00FB2C11" w:rsidRPr="00CE198A" w:rsidDel="009E6123">
          <w:rPr>
            <w:sz w:val="28"/>
            <w:szCs w:val="28"/>
            <w:lang w:eastAsia="ru-RU"/>
          </w:rPr>
          <w:delText xml:space="preserve"> должн</w:delText>
        </w:r>
        <w:r w:rsidRPr="00CE198A" w:rsidDel="009E6123">
          <w:rPr>
            <w:sz w:val="28"/>
            <w:szCs w:val="28"/>
            <w:lang w:eastAsia="ru-RU"/>
          </w:rPr>
          <w:delText>о</w:delText>
        </w:r>
        <w:r w:rsidR="00FB2C11" w:rsidRPr="00CE198A" w:rsidDel="009E6123">
          <w:rPr>
            <w:sz w:val="28"/>
            <w:szCs w:val="28"/>
            <w:lang w:eastAsia="ru-RU"/>
          </w:rPr>
          <w:delText xml:space="preserve"> отображать </w:delText>
        </w:r>
        <w:r w:rsidR="00E001AD" w:rsidRPr="00CE198A" w:rsidDel="009E6123">
          <w:rPr>
            <w:sz w:val="28"/>
            <w:szCs w:val="28"/>
            <w:lang w:eastAsia="ru-RU"/>
          </w:rPr>
          <w:delText>П</w:delText>
        </w:r>
        <w:r w:rsidR="00FB2C11" w:rsidRPr="00CE198A" w:rsidDel="009E6123">
          <w:rPr>
            <w:sz w:val="28"/>
            <w:szCs w:val="28"/>
            <w:lang w:eastAsia="ru-RU"/>
          </w:rPr>
          <w:delText xml:space="preserve">ользователю список </w:delText>
        </w:r>
        <w:r w:rsidR="00FB2C11" w:rsidRPr="00CE198A" w:rsidDel="009E6123">
          <w:rPr>
            <w:sz w:val="28"/>
            <w:szCs w:val="28"/>
            <w:lang w:val="en-US" w:eastAsia="ru-RU"/>
          </w:rPr>
          <w:delText>POI</w:delText>
        </w:r>
        <w:r w:rsidR="00FB2C11" w:rsidRPr="00CE198A" w:rsidDel="009E6123">
          <w:rPr>
            <w:sz w:val="28"/>
            <w:szCs w:val="28"/>
            <w:lang w:eastAsia="ru-RU"/>
          </w:rPr>
          <w:delText xml:space="preserve">, которые </w:delText>
        </w:r>
        <w:r w:rsidR="00ED4521" w:rsidRPr="00CE198A" w:rsidDel="009E6123">
          <w:rPr>
            <w:sz w:val="28"/>
            <w:szCs w:val="28"/>
            <w:lang w:eastAsia="ru-RU"/>
          </w:rPr>
          <w:delText>он ранее создал</w:delText>
        </w:r>
        <w:r w:rsidRPr="00CE198A" w:rsidDel="009E6123">
          <w:rPr>
            <w:sz w:val="28"/>
            <w:szCs w:val="28"/>
            <w:lang w:eastAsia="ru-RU"/>
          </w:rPr>
          <w:delText xml:space="preserve">, </w:delText>
        </w:r>
        <w:r w:rsidR="00984B76" w:rsidRPr="00CE198A" w:rsidDel="009E6123">
          <w:rPr>
            <w:sz w:val="28"/>
            <w:szCs w:val="28"/>
            <w:lang w:eastAsia="ru-RU"/>
          </w:rPr>
          <w:delText xml:space="preserve">и </w:delText>
        </w:r>
        <w:r w:rsidRPr="00CE198A" w:rsidDel="009E6123">
          <w:rPr>
            <w:sz w:val="28"/>
            <w:szCs w:val="28"/>
            <w:lang w:eastAsia="ru-RU"/>
          </w:rPr>
          <w:delText xml:space="preserve">обеспечивать </w:delText>
        </w:r>
        <w:r w:rsidR="00984B76" w:rsidRPr="00CE198A" w:rsidDel="009E6123">
          <w:rPr>
            <w:sz w:val="28"/>
            <w:szCs w:val="28"/>
            <w:lang w:eastAsia="ru-RU"/>
          </w:rPr>
          <w:delText xml:space="preserve">возможность </w:delText>
        </w:r>
        <w:r w:rsidRPr="00CE198A" w:rsidDel="009E6123">
          <w:rPr>
            <w:sz w:val="28"/>
            <w:szCs w:val="28"/>
            <w:lang w:eastAsia="ru-RU"/>
          </w:rPr>
          <w:delText>переход</w:delText>
        </w:r>
        <w:r w:rsidR="00984B76" w:rsidRPr="00CE198A" w:rsidDel="009E6123">
          <w:rPr>
            <w:sz w:val="28"/>
            <w:szCs w:val="28"/>
            <w:lang w:eastAsia="ru-RU"/>
          </w:rPr>
          <w:delText>а</w:delText>
        </w:r>
        <w:r w:rsidRPr="00CE198A" w:rsidDel="009E6123">
          <w:rPr>
            <w:sz w:val="28"/>
            <w:szCs w:val="28"/>
            <w:lang w:eastAsia="ru-RU"/>
          </w:rPr>
          <w:delText xml:space="preserve"> к редактированию карточки</w:delText>
        </w:r>
        <w:r w:rsidR="00984B76" w:rsidRPr="00CE198A" w:rsidDel="009E6123">
          <w:rPr>
            <w:sz w:val="28"/>
            <w:szCs w:val="28"/>
            <w:lang w:eastAsia="ru-RU"/>
          </w:rPr>
          <w:delText xml:space="preserve"> </w:delText>
        </w:r>
        <w:r w:rsidR="00984B76" w:rsidRPr="00CE198A" w:rsidDel="009E6123">
          <w:rPr>
            <w:sz w:val="28"/>
            <w:szCs w:val="28"/>
            <w:lang w:val="en-US" w:eastAsia="ru-RU"/>
          </w:rPr>
          <w:delText>POI</w:delText>
        </w:r>
        <w:r w:rsidR="006E040F" w:rsidRPr="00CE198A" w:rsidDel="009E6123">
          <w:rPr>
            <w:sz w:val="28"/>
            <w:szCs w:val="28"/>
            <w:lang w:eastAsia="ru-RU"/>
          </w:rPr>
          <w:delText>,</w:delText>
        </w:r>
        <w:r w:rsidRPr="00CE198A" w:rsidDel="009E6123">
          <w:rPr>
            <w:sz w:val="28"/>
            <w:szCs w:val="28"/>
            <w:lang w:eastAsia="ru-RU"/>
          </w:rPr>
          <w:delText xml:space="preserve"> </w:delText>
        </w:r>
        <w:r w:rsidR="00984B76" w:rsidRPr="00CE198A" w:rsidDel="009E6123">
          <w:rPr>
            <w:sz w:val="28"/>
            <w:szCs w:val="28"/>
            <w:lang w:eastAsia="ru-RU"/>
          </w:rPr>
          <w:delText xml:space="preserve">перехода к </w:delText>
        </w:r>
        <w:r w:rsidR="00984B76" w:rsidRPr="00CE198A" w:rsidDel="009E6123">
          <w:rPr>
            <w:sz w:val="28"/>
            <w:szCs w:val="28"/>
            <w:lang w:val="en-US" w:eastAsia="ru-RU"/>
          </w:rPr>
          <w:delText>POI</w:delText>
        </w:r>
        <w:r w:rsidR="00984B76" w:rsidRPr="00CE198A" w:rsidDel="009E6123">
          <w:rPr>
            <w:sz w:val="28"/>
            <w:szCs w:val="28"/>
            <w:lang w:eastAsia="ru-RU"/>
          </w:rPr>
          <w:delText xml:space="preserve"> на карте, удаления </w:delText>
        </w:r>
        <w:r w:rsidR="00984B76" w:rsidRPr="00CE198A" w:rsidDel="009E6123">
          <w:rPr>
            <w:sz w:val="28"/>
            <w:szCs w:val="28"/>
            <w:lang w:val="en-US" w:eastAsia="ru-RU"/>
          </w:rPr>
          <w:delText>POI</w:delText>
        </w:r>
        <w:r w:rsidR="00984B76" w:rsidRPr="00CE198A" w:rsidDel="009E6123">
          <w:rPr>
            <w:sz w:val="28"/>
            <w:szCs w:val="28"/>
            <w:lang w:eastAsia="ru-RU"/>
          </w:rPr>
          <w:delText xml:space="preserve"> из списка</w:delText>
        </w:r>
        <w:r w:rsidR="00ED4521" w:rsidRPr="00CE198A" w:rsidDel="009E6123">
          <w:rPr>
            <w:sz w:val="28"/>
            <w:szCs w:val="28"/>
            <w:lang w:eastAsia="ru-RU"/>
          </w:rPr>
          <w:delText>.</w:delText>
        </w:r>
      </w:del>
    </w:p>
    <w:p w14:paraId="58F20FE9" w14:textId="216353FF" w:rsidR="00984B76" w:rsidRPr="00CE198A" w:rsidDel="009E6123" w:rsidRDefault="00984B76" w:rsidP="00172996">
      <w:pPr>
        <w:rPr>
          <w:del w:id="2705" w:author="Constantine Smirnov" w:date="2023-06-07T03:29:00Z"/>
          <w:sz w:val="28"/>
          <w:szCs w:val="28"/>
          <w:lang w:eastAsia="ru-RU"/>
        </w:rPr>
      </w:pPr>
      <w:del w:id="2706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 xml:space="preserve">Мобильное приложение должно обеспечивать </w:delText>
        </w:r>
        <w:r w:rsidR="00172996" w:rsidRPr="00CE198A" w:rsidDel="009E6123">
          <w:rPr>
            <w:sz w:val="28"/>
            <w:szCs w:val="28"/>
            <w:lang w:eastAsia="ru-RU"/>
          </w:rPr>
          <w:delText>группов</w:delText>
        </w:r>
        <w:r w:rsidRPr="00CE198A" w:rsidDel="009E6123">
          <w:rPr>
            <w:sz w:val="28"/>
            <w:szCs w:val="28"/>
            <w:lang w:eastAsia="ru-RU"/>
          </w:rPr>
          <w:delText>ые</w:delText>
        </w:r>
        <w:r w:rsidR="00172996" w:rsidRPr="00CE198A" w:rsidDel="009E6123">
          <w:rPr>
            <w:sz w:val="28"/>
            <w:szCs w:val="28"/>
            <w:lang w:eastAsia="ru-RU"/>
          </w:rPr>
          <w:delText xml:space="preserve"> </w:delText>
        </w:r>
        <w:r w:rsidRPr="00CE198A" w:rsidDel="009E6123">
          <w:rPr>
            <w:sz w:val="28"/>
            <w:szCs w:val="28"/>
            <w:lang w:eastAsia="ru-RU"/>
          </w:rPr>
          <w:delText>операции</w:delText>
        </w:r>
        <w:r w:rsidR="00172996" w:rsidRPr="00CE198A" w:rsidDel="009E6123">
          <w:rPr>
            <w:sz w:val="28"/>
            <w:szCs w:val="28"/>
            <w:lang w:eastAsia="ru-RU"/>
          </w:rPr>
          <w:delText xml:space="preserve"> с элементами списка</w:delText>
        </w:r>
        <w:r w:rsidR="00575296" w:rsidRPr="00CE198A" w:rsidDel="009E6123">
          <w:rPr>
            <w:sz w:val="28"/>
            <w:szCs w:val="28"/>
            <w:lang w:eastAsia="ru-RU"/>
          </w:rPr>
          <w:delText xml:space="preserve"> </w:delText>
        </w:r>
        <w:r w:rsidR="00575296" w:rsidRPr="00CE198A" w:rsidDel="009E6123">
          <w:rPr>
            <w:sz w:val="28"/>
            <w:szCs w:val="28"/>
            <w:lang w:val="en-US" w:eastAsia="ru-RU"/>
          </w:rPr>
          <w:delText>POI</w:delText>
        </w:r>
        <w:r w:rsidRPr="00CE198A" w:rsidDel="009E6123">
          <w:rPr>
            <w:sz w:val="28"/>
            <w:szCs w:val="28"/>
            <w:lang w:eastAsia="ru-RU"/>
          </w:rPr>
          <w:delText>: выбор и отмен</w:delText>
        </w:r>
        <w:r w:rsidR="00A26D90" w:rsidRPr="00CE198A" w:rsidDel="009E6123">
          <w:rPr>
            <w:sz w:val="28"/>
            <w:szCs w:val="28"/>
            <w:lang w:eastAsia="ru-RU"/>
          </w:rPr>
          <w:delText>а</w:delText>
        </w:r>
        <w:r w:rsidRPr="00CE198A" w:rsidDel="009E6123">
          <w:rPr>
            <w:sz w:val="28"/>
            <w:szCs w:val="28"/>
            <w:lang w:eastAsia="ru-RU"/>
          </w:rPr>
          <w:delText xml:space="preserve"> выбора всех элементов списка </w:delText>
        </w:r>
        <w:r w:rsidRPr="00CE198A" w:rsidDel="009E6123">
          <w:rPr>
            <w:sz w:val="28"/>
            <w:szCs w:val="28"/>
            <w:lang w:val="en-US" w:eastAsia="ru-RU"/>
          </w:rPr>
          <w:delText>POI</w:delText>
        </w:r>
        <w:r w:rsidRPr="00CE198A" w:rsidDel="009E6123">
          <w:rPr>
            <w:sz w:val="28"/>
            <w:szCs w:val="28"/>
            <w:lang w:eastAsia="ru-RU"/>
          </w:rPr>
          <w:delText xml:space="preserve">, отображение выбранных </w:delText>
        </w:r>
        <w:r w:rsidRPr="00CE198A" w:rsidDel="009E6123">
          <w:rPr>
            <w:sz w:val="28"/>
            <w:szCs w:val="28"/>
            <w:lang w:val="en-US" w:eastAsia="ru-RU"/>
          </w:rPr>
          <w:delText>POI</w:delText>
        </w:r>
        <w:r w:rsidRPr="00CE198A" w:rsidDel="009E6123">
          <w:rPr>
            <w:sz w:val="28"/>
            <w:szCs w:val="28"/>
            <w:lang w:eastAsia="ru-RU"/>
          </w:rPr>
          <w:delText xml:space="preserve"> на карте, удаление (открепление от Пользователя) выбранных </w:delText>
        </w:r>
        <w:r w:rsidRPr="00CE198A" w:rsidDel="009E6123">
          <w:rPr>
            <w:sz w:val="28"/>
            <w:szCs w:val="28"/>
            <w:lang w:val="en-US" w:eastAsia="ru-RU"/>
          </w:rPr>
          <w:delText>POI</w:delText>
        </w:r>
        <w:r w:rsidRPr="00CE198A" w:rsidDel="009E6123">
          <w:rPr>
            <w:sz w:val="28"/>
            <w:szCs w:val="28"/>
            <w:lang w:eastAsia="ru-RU"/>
          </w:rPr>
          <w:delText>.</w:delText>
        </w:r>
      </w:del>
    </w:p>
    <w:p w14:paraId="1D7E5943" w14:textId="25518891" w:rsidR="00984B76" w:rsidRPr="00CE198A" w:rsidDel="009E6123" w:rsidRDefault="00984B76" w:rsidP="00984B76">
      <w:pPr>
        <w:rPr>
          <w:del w:id="2707" w:author="Constantine Smirnov" w:date="2023-06-07T03:29:00Z"/>
          <w:sz w:val="28"/>
          <w:szCs w:val="28"/>
          <w:lang w:eastAsia="ru-RU"/>
        </w:rPr>
      </w:pPr>
      <w:del w:id="2708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 xml:space="preserve">Мобильное приложение должно отображать Пользователю список </w:delText>
        </w:r>
        <w:r w:rsidR="00575296" w:rsidRPr="00CE198A" w:rsidDel="009E6123">
          <w:rPr>
            <w:sz w:val="28"/>
            <w:szCs w:val="28"/>
            <w:lang w:eastAsia="ru-RU"/>
          </w:rPr>
          <w:delText xml:space="preserve">созданных </w:delText>
        </w:r>
        <w:r w:rsidRPr="00CE198A" w:rsidDel="009E6123">
          <w:rPr>
            <w:sz w:val="28"/>
            <w:szCs w:val="28"/>
            <w:lang w:val="en-US" w:eastAsia="ru-RU"/>
          </w:rPr>
          <w:delText>GPS</w:delText>
        </w:r>
        <w:r w:rsidRPr="00CE198A" w:rsidDel="009E6123">
          <w:rPr>
            <w:sz w:val="28"/>
            <w:szCs w:val="28"/>
            <w:lang w:eastAsia="ru-RU"/>
          </w:rPr>
          <w:delText xml:space="preserve">-треков и обеспечивать возможность </w:delText>
        </w:r>
        <w:r w:rsidR="00575296" w:rsidRPr="00CE198A" w:rsidDel="009E6123">
          <w:rPr>
            <w:sz w:val="28"/>
            <w:szCs w:val="28"/>
            <w:lang w:eastAsia="ru-RU"/>
          </w:rPr>
          <w:delText>отображения</w:delText>
        </w:r>
        <w:r w:rsidRPr="00CE198A" w:rsidDel="009E6123">
          <w:rPr>
            <w:sz w:val="28"/>
            <w:szCs w:val="28"/>
            <w:lang w:eastAsia="ru-RU"/>
          </w:rPr>
          <w:delText xml:space="preserve"> </w:delText>
        </w:r>
        <w:r w:rsidR="00575296" w:rsidRPr="00CE198A" w:rsidDel="009E6123">
          <w:rPr>
            <w:sz w:val="28"/>
            <w:szCs w:val="28"/>
            <w:lang w:val="en-US" w:eastAsia="ru-RU"/>
          </w:rPr>
          <w:delText>GPS</w:delText>
        </w:r>
        <w:r w:rsidR="00575296" w:rsidRPr="00CE198A" w:rsidDel="009E6123">
          <w:rPr>
            <w:sz w:val="28"/>
            <w:szCs w:val="28"/>
            <w:lang w:eastAsia="ru-RU"/>
          </w:rPr>
          <w:delText xml:space="preserve">-трека </w:delText>
        </w:r>
        <w:r w:rsidRPr="00CE198A" w:rsidDel="009E6123">
          <w:rPr>
            <w:sz w:val="28"/>
            <w:szCs w:val="28"/>
            <w:lang w:eastAsia="ru-RU"/>
          </w:rPr>
          <w:delText>на карте,</w:delText>
        </w:r>
        <w:r w:rsidR="00575296" w:rsidRPr="00CE198A" w:rsidDel="009E6123">
          <w:rPr>
            <w:sz w:val="28"/>
            <w:szCs w:val="28"/>
            <w:lang w:eastAsia="ru-RU"/>
          </w:rPr>
          <w:delText xml:space="preserve"> а также</w:delText>
        </w:r>
        <w:r w:rsidRPr="00CE198A" w:rsidDel="009E6123">
          <w:rPr>
            <w:sz w:val="28"/>
            <w:szCs w:val="28"/>
            <w:lang w:eastAsia="ru-RU"/>
          </w:rPr>
          <w:delText xml:space="preserve"> удаления </w:delText>
        </w:r>
        <w:r w:rsidR="00575296" w:rsidRPr="00CE198A" w:rsidDel="009E6123">
          <w:rPr>
            <w:sz w:val="28"/>
            <w:szCs w:val="28"/>
            <w:lang w:val="en-US" w:eastAsia="ru-RU"/>
          </w:rPr>
          <w:delText>GPS</w:delText>
        </w:r>
        <w:r w:rsidR="00575296" w:rsidRPr="00CE198A" w:rsidDel="009E6123">
          <w:rPr>
            <w:sz w:val="28"/>
            <w:szCs w:val="28"/>
            <w:lang w:eastAsia="ru-RU"/>
          </w:rPr>
          <w:delText>-трека</w:delText>
        </w:r>
        <w:r w:rsidRPr="00CE198A" w:rsidDel="009E6123">
          <w:rPr>
            <w:sz w:val="28"/>
            <w:szCs w:val="28"/>
            <w:lang w:eastAsia="ru-RU"/>
          </w:rPr>
          <w:delText>.</w:delText>
        </w:r>
      </w:del>
    </w:p>
    <w:p w14:paraId="13331930" w14:textId="0E9DC92D" w:rsidR="00984B76" w:rsidRPr="00CE198A" w:rsidDel="009E6123" w:rsidRDefault="00984B76" w:rsidP="00984B76">
      <w:pPr>
        <w:rPr>
          <w:del w:id="2709" w:author="Constantine Smirnov" w:date="2023-06-07T03:29:00Z"/>
          <w:sz w:val="28"/>
          <w:szCs w:val="28"/>
          <w:lang w:eastAsia="ru-RU"/>
        </w:rPr>
      </w:pPr>
      <w:del w:id="2710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>Мобильное приложение должно обеспечивать групповые операции с элементами списка</w:delText>
        </w:r>
        <w:r w:rsidR="00575296" w:rsidRPr="00CE198A" w:rsidDel="009E6123">
          <w:rPr>
            <w:sz w:val="28"/>
            <w:szCs w:val="28"/>
            <w:lang w:eastAsia="ru-RU"/>
          </w:rPr>
          <w:delText xml:space="preserve"> </w:delText>
        </w:r>
        <w:r w:rsidR="00575296" w:rsidRPr="00CE198A" w:rsidDel="009E6123">
          <w:rPr>
            <w:sz w:val="28"/>
            <w:szCs w:val="28"/>
            <w:lang w:val="en-US" w:eastAsia="ru-RU"/>
          </w:rPr>
          <w:delText>GPS</w:delText>
        </w:r>
        <w:r w:rsidR="00575296" w:rsidRPr="00CE198A" w:rsidDel="009E6123">
          <w:rPr>
            <w:sz w:val="28"/>
            <w:szCs w:val="28"/>
            <w:lang w:eastAsia="ru-RU"/>
          </w:rPr>
          <w:delText>-треков</w:delText>
        </w:r>
        <w:r w:rsidRPr="00CE198A" w:rsidDel="009E6123">
          <w:rPr>
            <w:sz w:val="28"/>
            <w:szCs w:val="28"/>
            <w:lang w:eastAsia="ru-RU"/>
          </w:rPr>
          <w:delText>: выбор и отмен</w:delText>
        </w:r>
        <w:r w:rsidR="00A26D90" w:rsidRPr="00CE198A" w:rsidDel="009E6123">
          <w:rPr>
            <w:sz w:val="28"/>
            <w:szCs w:val="28"/>
            <w:lang w:eastAsia="ru-RU"/>
          </w:rPr>
          <w:delText>а</w:delText>
        </w:r>
        <w:r w:rsidRPr="00CE198A" w:rsidDel="009E6123">
          <w:rPr>
            <w:sz w:val="28"/>
            <w:szCs w:val="28"/>
            <w:lang w:eastAsia="ru-RU"/>
          </w:rPr>
          <w:delText xml:space="preserve"> выбора всех элементов списка </w:delText>
        </w:r>
        <w:r w:rsidR="00575296" w:rsidRPr="00CE198A" w:rsidDel="009E6123">
          <w:rPr>
            <w:sz w:val="28"/>
            <w:szCs w:val="28"/>
            <w:lang w:val="en-US" w:eastAsia="ru-RU"/>
          </w:rPr>
          <w:delText>GPS</w:delText>
        </w:r>
        <w:r w:rsidR="00575296" w:rsidRPr="00CE198A" w:rsidDel="009E6123">
          <w:rPr>
            <w:sz w:val="28"/>
            <w:szCs w:val="28"/>
            <w:lang w:eastAsia="ru-RU"/>
          </w:rPr>
          <w:delText>-треков</w:delText>
        </w:r>
        <w:r w:rsidRPr="00CE198A" w:rsidDel="009E6123">
          <w:rPr>
            <w:sz w:val="28"/>
            <w:szCs w:val="28"/>
            <w:lang w:eastAsia="ru-RU"/>
          </w:rPr>
          <w:delText xml:space="preserve">, отображение выбранных </w:delText>
        </w:r>
        <w:r w:rsidR="00575296" w:rsidRPr="00CE198A" w:rsidDel="009E6123">
          <w:rPr>
            <w:sz w:val="28"/>
            <w:szCs w:val="28"/>
            <w:lang w:val="en-US" w:eastAsia="ru-RU"/>
          </w:rPr>
          <w:delText>GPS</w:delText>
        </w:r>
        <w:r w:rsidR="00575296" w:rsidRPr="00CE198A" w:rsidDel="009E6123">
          <w:rPr>
            <w:sz w:val="28"/>
            <w:szCs w:val="28"/>
            <w:lang w:eastAsia="ru-RU"/>
          </w:rPr>
          <w:delText xml:space="preserve">-треков </w:delText>
        </w:r>
        <w:r w:rsidRPr="00CE198A" w:rsidDel="009E6123">
          <w:rPr>
            <w:sz w:val="28"/>
            <w:szCs w:val="28"/>
            <w:lang w:eastAsia="ru-RU"/>
          </w:rPr>
          <w:delText xml:space="preserve">на карте, удаление выбранных </w:delText>
        </w:r>
        <w:r w:rsidR="006B252A" w:rsidRPr="00CE198A" w:rsidDel="009E6123">
          <w:rPr>
            <w:sz w:val="28"/>
            <w:szCs w:val="28"/>
            <w:lang w:val="en-US" w:eastAsia="ru-RU"/>
          </w:rPr>
          <w:delText>GPS</w:delText>
        </w:r>
        <w:r w:rsidR="006B252A" w:rsidRPr="00CE198A" w:rsidDel="009E6123">
          <w:rPr>
            <w:sz w:val="28"/>
            <w:szCs w:val="28"/>
            <w:lang w:eastAsia="ru-RU"/>
          </w:rPr>
          <w:delText>-треков</w:delText>
        </w:r>
        <w:r w:rsidRPr="00CE198A" w:rsidDel="009E6123">
          <w:rPr>
            <w:sz w:val="28"/>
            <w:szCs w:val="28"/>
            <w:lang w:eastAsia="ru-RU"/>
          </w:rPr>
          <w:delText>.</w:delText>
        </w:r>
      </w:del>
    </w:p>
    <w:p w14:paraId="46A5F7A9" w14:textId="1429E88E" w:rsidR="00A26D90" w:rsidRPr="00CE198A" w:rsidDel="009E6123" w:rsidRDefault="00A26D90" w:rsidP="00A26D90">
      <w:pPr>
        <w:rPr>
          <w:del w:id="2711" w:author="Constantine Smirnov" w:date="2023-06-07T03:29:00Z"/>
          <w:sz w:val="28"/>
          <w:szCs w:val="28"/>
          <w:lang w:eastAsia="ru-RU"/>
        </w:rPr>
      </w:pPr>
      <w:del w:id="2712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>Мобильное приложение должно отображать Пользователю список созданных групп графических примитивов и обеспечивать возможность отображения группы графических примитивов на карте, а также удаления группы графических примитивов.</w:delText>
        </w:r>
      </w:del>
    </w:p>
    <w:p w14:paraId="681ADF3D" w14:textId="4FF7B9DB" w:rsidR="00A26D90" w:rsidRPr="00CE198A" w:rsidDel="009E6123" w:rsidRDefault="00A26D90" w:rsidP="00A26D90">
      <w:pPr>
        <w:rPr>
          <w:del w:id="2713" w:author="Constantine Smirnov" w:date="2023-06-07T03:29:00Z"/>
          <w:sz w:val="28"/>
          <w:szCs w:val="28"/>
          <w:lang w:eastAsia="ru-RU"/>
        </w:rPr>
      </w:pPr>
      <w:del w:id="2714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>Мобильное приложение должно обеспечивать групповые операции с элементами списка групп графических примитивов: выбор и отмена выбора всех элементов списка групп графических примитивов, удаление выбранных групп графических примитивов.</w:delText>
        </w:r>
      </w:del>
    </w:p>
    <w:p w14:paraId="164C6A07" w14:textId="3EAC2AB6" w:rsidR="00151123" w:rsidRPr="00CE198A" w:rsidDel="009E6123" w:rsidRDefault="00A26D90" w:rsidP="00151123">
      <w:pPr>
        <w:rPr>
          <w:del w:id="2715" w:author="Constantine Smirnov" w:date="2023-06-07T03:29:00Z"/>
          <w:sz w:val="28"/>
          <w:szCs w:val="28"/>
          <w:lang w:eastAsia="ru-RU"/>
        </w:rPr>
      </w:pPr>
      <w:del w:id="2716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>Мобильное приложение должно обеспечивать ведение</w:delText>
        </w:r>
        <w:r w:rsidR="00151123" w:rsidRPr="00CE198A" w:rsidDel="009E6123">
          <w:rPr>
            <w:sz w:val="28"/>
            <w:szCs w:val="28"/>
            <w:lang w:eastAsia="ru-RU"/>
          </w:rPr>
          <w:delText xml:space="preserve"> </w:delText>
        </w:r>
        <w:r w:rsidRPr="00CE198A" w:rsidDel="009E6123">
          <w:rPr>
            <w:sz w:val="28"/>
            <w:szCs w:val="28"/>
            <w:lang w:eastAsia="ru-RU"/>
          </w:rPr>
          <w:delText>и</w:delText>
        </w:r>
        <w:r w:rsidR="00151123" w:rsidRPr="00CE198A" w:rsidDel="009E6123">
          <w:rPr>
            <w:sz w:val="28"/>
            <w:szCs w:val="28"/>
            <w:lang w:eastAsia="ru-RU"/>
          </w:rPr>
          <w:delText>збранн</w:delText>
        </w:r>
        <w:r w:rsidRPr="00CE198A" w:rsidDel="009E6123">
          <w:rPr>
            <w:sz w:val="28"/>
            <w:szCs w:val="28"/>
            <w:lang w:eastAsia="ru-RU"/>
          </w:rPr>
          <w:delText>ых</w:delText>
        </w:r>
        <w:r w:rsidR="00151123" w:rsidRPr="00CE198A" w:rsidDel="009E6123">
          <w:rPr>
            <w:sz w:val="28"/>
            <w:szCs w:val="28"/>
            <w:lang w:eastAsia="ru-RU"/>
          </w:rPr>
          <w:delText xml:space="preserve"> профил</w:delText>
        </w:r>
        <w:r w:rsidRPr="00CE198A" w:rsidDel="009E6123">
          <w:rPr>
            <w:sz w:val="28"/>
            <w:szCs w:val="28"/>
            <w:lang w:eastAsia="ru-RU"/>
          </w:rPr>
          <w:delText>ей</w:delText>
        </w:r>
        <w:r w:rsidR="00151123" w:rsidRPr="00CE198A" w:rsidDel="009E6123">
          <w:rPr>
            <w:sz w:val="28"/>
            <w:szCs w:val="28"/>
            <w:lang w:eastAsia="ru-RU"/>
          </w:rPr>
          <w:delText xml:space="preserve"> пользователей, карточ</w:delText>
        </w:r>
        <w:r w:rsidRPr="00CE198A" w:rsidDel="009E6123">
          <w:rPr>
            <w:sz w:val="28"/>
            <w:szCs w:val="28"/>
            <w:lang w:eastAsia="ru-RU"/>
          </w:rPr>
          <w:delText>е</w:delText>
        </w:r>
        <w:r w:rsidR="00151123" w:rsidRPr="00CE198A" w:rsidDel="009E6123">
          <w:rPr>
            <w:sz w:val="28"/>
            <w:szCs w:val="28"/>
            <w:lang w:eastAsia="ru-RU"/>
          </w:rPr>
          <w:delText xml:space="preserve">к </w:delText>
        </w:r>
        <w:r w:rsidR="00151123" w:rsidRPr="00CE198A" w:rsidDel="009E6123">
          <w:rPr>
            <w:sz w:val="28"/>
            <w:szCs w:val="28"/>
            <w:lang w:val="en-US" w:eastAsia="ru-RU"/>
          </w:rPr>
          <w:delText>POI</w:delText>
        </w:r>
        <w:r w:rsidR="00151123" w:rsidRPr="00CE198A" w:rsidDel="009E6123">
          <w:rPr>
            <w:sz w:val="28"/>
            <w:szCs w:val="28"/>
            <w:lang w:eastAsia="ru-RU"/>
          </w:rPr>
          <w:delText xml:space="preserve"> и чат</w:delText>
        </w:r>
        <w:r w:rsidRPr="00CE198A" w:rsidDel="009E6123">
          <w:rPr>
            <w:sz w:val="28"/>
            <w:szCs w:val="28"/>
            <w:lang w:eastAsia="ru-RU"/>
          </w:rPr>
          <w:delText xml:space="preserve">ов: персональных, групповых и чатов </w:delText>
        </w:r>
        <w:r w:rsidRPr="00CE198A" w:rsidDel="009E6123">
          <w:rPr>
            <w:sz w:val="28"/>
            <w:szCs w:val="28"/>
            <w:lang w:val="en-US" w:eastAsia="ru-RU"/>
          </w:rPr>
          <w:delText>POI</w:delText>
        </w:r>
        <w:r w:rsidR="00151123" w:rsidRPr="00CE198A" w:rsidDel="009E6123">
          <w:rPr>
            <w:sz w:val="28"/>
            <w:szCs w:val="28"/>
            <w:lang w:eastAsia="ru-RU"/>
          </w:rPr>
          <w:delText>.</w:delText>
        </w:r>
      </w:del>
    </w:p>
    <w:p w14:paraId="6EEADDAB" w14:textId="0D2A759F" w:rsidR="00A26D90" w:rsidRPr="00CE198A" w:rsidDel="009E6123" w:rsidRDefault="00A26D90" w:rsidP="00151123">
      <w:pPr>
        <w:rPr>
          <w:del w:id="2717" w:author="Constantine Smirnov" w:date="2023-06-07T03:29:00Z"/>
          <w:sz w:val="28"/>
          <w:szCs w:val="28"/>
          <w:lang w:eastAsia="ru-RU"/>
        </w:rPr>
      </w:pPr>
      <w:del w:id="2718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 xml:space="preserve">Мобильное приложение должно обеспечивать ведение списков последних просмотренных Пользователем карточек </w:delText>
        </w:r>
        <w:r w:rsidRPr="00CE198A" w:rsidDel="009E6123">
          <w:rPr>
            <w:sz w:val="28"/>
            <w:szCs w:val="28"/>
            <w:lang w:val="en-US" w:eastAsia="ru-RU"/>
          </w:rPr>
          <w:delText>POI</w:delText>
        </w:r>
        <w:r w:rsidRPr="00CE198A" w:rsidDel="009E6123">
          <w:rPr>
            <w:sz w:val="28"/>
            <w:szCs w:val="28"/>
            <w:lang w:eastAsia="ru-RU"/>
          </w:rPr>
          <w:delText xml:space="preserve"> и чатов.</w:delText>
        </w:r>
      </w:del>
    </w:p>
    <w:p w14:paraId="6AA8BE0E" w14:textId="266331CB" w:rsidR="00CD06B8" w:rsidRPr="00CE198A" w:rsidDel="009E6123" w:rsidRDefault="00CD06B8" w:rsidP="00CD06B8">
      <w:pPr>
        <w:rPr>
          <w:del w:id="2719" w:author="Constantine Smirnov" w:date="2023-06-07T03:29:00Z"/>
          <w:sz w:val="28"/>
          <w:szCs w:val="28"/>
        </w:rPr>
      </w:pPr>
      <w:del w:id="2720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 xml:space="preserve">Решение по управлению предпочтениями Пользователя </w:delText>
        </w:r>
        <w:r w:rsidRPr="00CE198A" w:rsidDel="009E6123">
          <w:rPr>
            <w:sz w:val="28"/>
            <w:szCs w:val="28"/>
          </w:rPr>
          <w:delText>должно быть разработано и согласовано с Заказчиком на этапе технического проектирования Подсистемы.</w:delText>
        </w:r>
      </w:del>
    </w:p>
    <w:p w14:paraId="31C7EB85" w14:textId="40D6A9BA" w:rsidR="003F01CD" w:rsidRPr="00CE198A" w:rsidDel="009E6123" w:rsidRDefault="001141A3" w:rsidP="003F01CD">
      <w:pPr>
        <w:rPr>
          <w:del w:id="2721" w:author="Constantine Smirnov" w:date="2023-06-07T03:29:00Z"/>
          <w:sz w:val="28"/>
          <w:szCs w:val="28"/>
          <w:lang w:eastAsia="ru-RU"/>
        </w:rPr>
      </w:pPr>
      <w:del w:id="2722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 xml:space="preserve">В части </w:delText>
        </w:r>
        <w:r w:rsidRPr="00CE198A" w:rsidDel="009E6123">
          <w:rPr>
            <w:sz w:val="28"/>
            <w:szCs w:val="28"/>
          </w:rPr>
          <w:delText>управления фрагментами карты для работы в Офлайн-режиме</w:delText>
        </w:r>
        <w:r w:rsidR="003F01CD" w:rsidRPr="00CE198A" w:rsidDel="009E6123">
          <w:rPr>
            <w:sz w:val="28"/>
            <w:szCs w:val="28"/>
          </w:rPr>
          <w:delText xml:space="preserve"> </w:delText>
        </w:r>
        <w:r w:rsidR="003F01CD" w:rsidRPr="00CE198A" w:rsidDel="009E6123">
          <w:rPr>
            <w:sz w:val="28"/>
            <w:szCs w:val="28"/>
            <w:lang w:eastAsia="ru-RU"/>
          </w:rPr>
          <w:delText xml:space="preserve">Мобильное приложение должно отображать Пользователю список фрагментов карты, которые он отметил </w:delText>
        </w:r>
        <w:r w:rsidR="003F01CD" w:rsidRPr="00CE198A" w:rsidDel="009E6123">
          <w:rPr>
            <w:sz w:val="28"/>
            <w:szCs w:val="28"/>
          </w:rPr>
          <w:delText>для работы в Офлайн-режиме</w:delText>
        </w:r>
        <w:r w:rsidR="003F01CD" w:rsidRPr="00CE198A" w:rsidDel="009E6123">
          <w:rPr>
            <w:sz w:val="28"/>
            <w:szCs w:val="28"/>
            <w:lang w:eastAsia="ru-RU"/>
          </w:rPr>
          <w:delText xml:space="preserve">, и обеспечивать возможность перехода сохранённому к фрагменту на карте, обновления </w:delText>
        </w:r>
        <w:r w:rsidR="00554964" w:rsidRPr="00CE198A" w:rsidDel="009E6123">
          <w:rPr>
            <w:sz w:val="28"/>
            <w:szCs w:val="28"/>
            <w:lang w:eastAsia="ru-RU"/>
          </w:rPr>
          <w:delText>фрагмента карты или</w:delText>
        </w:r>
        <w:r w:rsidR="003F01CD" w:rsidRPr="00CE198A" w:rsidDel="009E6123">
          <w:rPr>
            <w:sz w:val="28"/>
            <w:szCs w:val="28"/>
            <w:lang w:eastAsia="ru-RU"/>
          </w:rPr>
          <w:delText xml:space="preserve"> удаления </w:delText>
        </w:r>
        <w:r w:rsidR="00554964" w:rsidRPr="00CE198A" w:rsidDel="009E6123">
          <w:rPr>
            <w:sz w:val="28"/>
            <w:szCs w:val="28"/>
            <w:lang w:eastAsia="ru-RU"/>
          </w:rPr>
          <w:delText xml:space="preserve">его </w:delText>
        </w:r>
        <w:r w:rsidR="003F01CD" w:rsidRPr="00CE198A" w:rsidDel="009E6123">
          <w:rPr>
            <w:sz w:val="28"/>
            <w:szCs w:val="28"/>
            <w:lang w:eastAsia="ru-RU"/>
          </w:rPr>
          <w:delText>из списка.</w:delText>
        </w:r>
      </w:del>
    </w:p>
    <w:p w14:paraId="34D27C78" w14:textId="32CD33A5" w:rsidR="00EB1485" w:rsidRPr="00CE198A" w:rsidDel="009E6123" w:rsidRDefault="003F01CD" w:rsidP="00EB1485">
      <w:pPr>
        <w:rPr>
          <w:del w:id="2723" w:author="Constantine Smirnov" w:date="2023-06-07T03:29:00Z"/>
          <w:sz w:val="28"/>
          <w:szCs w:val="28"/>
          <w:lang w:eastAsia="ru-RU"/>
        </w:rPr>
      </w:pPr>
      <w:del w:id="2724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 xml:space="preserve">Мобильное приложение должно обеспечивать групповые операции с элементами списка </w:delText>
        </w:r>
        <w:r w:rsidRPr="00CE198A" w:rsidDel="009E6123">
          <w:rPr>
            <w:sz w:val="28"/>
            <w:szCs w:val="28"/>
          </w:rPr>
          <w:delText>фрагментами карты для работы в Офлайн-режиме</w:delText>
        </w:r>
        <w:r w:rsidRPr="00CE198A" w:rsidDel="009E6123">
          <w:rPr>
            <w:sz w:val="28"/>
            <w:szCs w:val="28"/>
            <w:lang w:eastAsia="ru-RU"/>
          </w:rPr>
          <w:delText xml:space="preserve">: выбор и отмена выбора всех элементов списка </w:delText>
        </w:r>
        <w:r w:rsidRPr="00CE198A" w:rsidDel="009E6123">
          <w:rPr>
            <w:sz w:val="28"/>
            <w:szCs w:val="28"/>
          </w:rPr>
          <w:delText>фрагментов карты</w:delText>
        </w:r>
        <w:r w:rsidRPr="00CE198A" w:rsidDel="009E6123">
          <w:rPr>
            <w:sz w:val="28"/>
            <w:szCs w:val="28"/>
            <w:lang w:eastAsia="ru-RU"/>
          </w:rPr>
          <w:delText xml:space="preserve">, обновление </w:delText>
        </w:r>
        <w:r w:rsidR="00554964" w:rsidRPr="00CE198A" w:rsidDel="009E6123">
          <w:rPr>
            <w:sz w:val="28"/>
            <w:szCs w:val="28"/>
            <w:lang w:eastAsia="ru-RU"/>
          </w:rPr>
          <w:delText xml:space="preserve">выбранных </w:delText>
        </w:r>
        <w:r w:rsidR="00554964" w:rsidRPr="00CE198A" w:rsidDel="009E6123">
          <w:rPr>
            <w:sz w:val="28"/>
            <w:szCs w:val="28"/>
          </w:rPr>
          <w:delText>фрагментов карты</w:delText>
        </w:r>
        <w:r w:rsidR="00554964" w:rsidRPr="00CE198A" w:rsidDel="009E6123">
          <w:rPr>
            <w:sz w:val="28"/>
            <w:szCs w:val="28"/>
            <w:lang w:eastAsia="ru-RU"/>
          </w:rPr>
          <w:delText xml:space="preserve"> </w:delText>
        </w:r>
        <w:r w:rsidRPr="00CE198A" w:rsidDel="009E6123">
          <w:rPr>
            <w:sz w:val="28"/>
            <w:szCs w:val="28"/>
            <w:lang w:eastAsia="ru-RU"/>
          </w:rPr>
          <w:delText xml:space="preserve">или удаление </w:delText>
        </w:r>
        <w:r w:rsidR="00554964" w:rsidRPr="00CE198A" w:rsidDel="009E6123">
          <w:rPr>
            <w:sz w:val="28"/>
            <w:szCs w:val="28"/>
            <w:lang w:eastAsia="ru-RU"/>
          </w:rPr>
          <w:delText>их из списка</w:delText>
        </w:r>
        <w:r w:rsidRPr="00CE198A" w:rsidDel="009E6123">
          <w:rPr>
            <w:sz w:val="28"/>
            <w:szCs w:val="28"/>
            <w:lang w:eastAsia="ru-RU"/>
          </w:rPr>
          <w:delText>.</w:delText>
        </w:r>
      </w:del>
    </w:p>
    <w:p w14:paraId="6516A3CF" w14:textId="5FAE729B" w:rsidR="00EB1485" w:rsidRPr="00CE198A" w:rsidDel="009E6123" w:rsidRDefault="00EB1485" w:rsidP="00EB1485">
      <w:pPr>
        <w:rPr>
          <w:del w:id="2725" w:author="Constantine Smirnov" w:date="2023-06-07T03:29:00Z"/>
          <w:sz w:val="28"/>
          <w:szCs w:val="28"/>
        </w:rPr>
      </w:pPr>
      <w:del w:id="2726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>Мобильное приложение должно предоставлять возможность перехода</w:delText>
        </w:r>
        <w:r w:rsidRPr="00CE198A" w:rsidDel="009E6123">
          <w:rPr>
            <w:sz w:val="28"/>
            <w:szCs w:val="28"/>
          </w:rPr>
          <w:delText xml:space="preserve"> к выбранному фрагменту карты.</w:delText>
        </w:r>
      </w:del>
    </w:p>
    <w:p w14:paraId="1F453727" w14:textId="59277F8A" w:rsidR="00CD06B8" w:rsidRPr="00CE198A" w:rsidDel="009E6123" w:rsidRDefault="00CD06B8" w:rsidP="00CD06B8">
      <w:pPr>
        <w:rPr>
          <w:del w:id="2727" w:author="Constantine Smirnov" w:date="2023-06-07T03:29:00Z"/>
          <w:sz w:val="28"/>
          <w:szCs w:val="28"/>
        </w:rPr>
      </w:pPr>
      <w:del w:id="2728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 xml:space="preserve">Решение по управлению </w:delText>
        </w:r>
        <w:r w:rsidRPr="00CE198A" w:rsidDel="009E6123">
          <w:rPr>
            <w:sz w:val="28"/>
            <w:szCs w:val="28"/>
          </w:rPr>
          <w:delText>фрагментами карты для работы в Офлайн-режиме должно быть разработано и согласовано с Заказчиком на этапе технического проектирования Подсистемы.</w:delText>
        </w:r>
      </w:del>
    </w:p>
    <w:p w14:paraId="42BF63F4" w14:textId="72106D35" w:rsidR="003F01CD" w:rsidRPr="00CE198A" w:rsidDel="009E6123" w:rsidRDefault="001141A3" w:rsidP="003F01CD">
      <w:pPr>
        <w:pStyle w:val="SC3"/>
        <w:rPr>
          <w:del w:id="2729" w:author="Constantine Smirnov" w:date="2023-06-07T03:29:00Z"/>
          <w:sz w:val="28"/>
          <w:szCs w:val="28"/>
          <w:lang w:eastAsia="ru-RU"/>
        </w:rPr>
      </w:pPr>
      <w:del w:id="2730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 xml:space="preserve">В части </w:delText>
        </w:r>
        <w:r w:rsidRPr="00CE198A" w:rsidDel="009E6123">
          <w:rPr>
            <w:sz w:val="28"/>
            <w:szCs w:val="28"/>
          </w:rPr>
          <w:delText>управления настройками Мобильного приложения</w:delText>
        </w:r>
        <w:r w:rsidR="003F01CD" w:rsidRPr="00CE198A" w:rsidDel="009E6123">
          <w:rPr>
            <w:sz w:val="28"/>
            <w:szCs w:val="28"/>
          </w:rPr>
          <w:delText xml:space="preserve"> </w:delText>
        </w:r>
        <w:r w:rsidR="003F01CD" w:rsidRPr="00CE198A" w:rsidDel="009E6123">
          <w:rPr>
            <w:sz w:val="28"/>
            <w:szCs w:val="28"/>
            <w:lang w:eastAsia="ru-RU"/>
          </w:rPr>
          <w:delText>Подсистема должна обеспечивать возможность:</w:delText>
        </w:r>
      </w:del>
    </w:p>
    <w:p w14:paraId="1499D304" w14:textId="7F25FE58" w:rsidR="00554964" w:rsidRPr="00CE198A" w:rsidDel="009E6123" w:rsidRDefault="008E03CB" w:rsidP="00554964">
      <w:pPr>
        <w:pStyle w:val="a"/>
        <w:rPr>
          <w:del w:id="2731" w:author="Constantine Smirnov" w:date="2023-06-07T03:29:00Z"/>
          <w:sz w:val="28"/>
          <w:szCs w:val="28"/>
          <w:lang w:eastAsia="ru-RU"/>
        </w:rPr>
      </w:pPr>
      <w:del w:id="2732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>В</w:delText>
        </w:r>
        <w:r w:rsidR="00554964" w:rsidRPr="00CE198A" w:rsidDel="009E6123">
          <w:rPr>
            <w:sz w:val="28"/>
            <w:szCs w:val="28"/>
            <w:lang w:eastAsia="ru-RU"/>
          </w:rPr>
          <w:delText>ключение и отключение слоёв с тематическими данными;</w:delText>
        </w:r>
      </w:del>
    </w:p>
    <w:p w14:paraId="5F8BE1D6" w14:textId="2353DC70" w:rsidR="001A09ED" w:rsidRPr="00CE198A" w:rsidDel="009E6123" w:rsidRDefault="001A09ED" w:rsidP="001A09ED">
      <w:pPr>
        <w:pStyle w:val="a"/>
        <w:rPr>
          <w:del w:id="2733" w:author="Constantine Smirnov" w:date="2023-06-07T03:29:00Z"/>
          <w:sz w:val="28"/>
          <w:szCs w:val="28"/>
        </w:rPr>
      </w:pPr>
      <w:del w:id="2734" w:author="Constantine Smirnov" w:date="2023-06-07T03:29:00Z">
        <w:r w:rsidRPr="00CE198A" w:rsidDel="009E6123">
          <w:rPr>
            <w:sz w:val="28"/>
            <w:szCs w:val="28"/>
          </w:rPr>
          <w:delText>Выбор типов подключений для автоматического обновления фрагментов карты для работы в Офлайн-режиме;</w:delText>
        </w:r>
      </w:del>
    </w:p>
    <w:p w14:paraId="407F53ED" w14:textId="2372C9E2" w:rsidR="001141A3" w:rsidRPr="00CE198A" w:rsidDel="009E6123" w:rsidRDefault="008E03CB" w:rsidP="00554964">
      <w:pPr>
        <w:pStyle w:val="a"/>
        <w:rPr>
          <w:del w:id="2735" w:author="Constantine Smirnov" w:date="2023-06-07T03:29:00Z"/>
          <w:sz w:val="28"/>
          <w:szCs w:val="28"/>
          <w:lang w:eastAsia="ru-RU"/>
        </w:rPr>
      </w:pPr>
      <w:del w:id="2736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>Н</w:delText>
        </w:r>
        <w:r w:rsidR="00554964" w:rsidRPr="00CE198A" w:rsidDel="009E6123">
          <w:rPr>
            <w:sz w:val="28"/>
            <w:szCs w:val="28"/>
            <w:lang w:eastAsia="ru-RU"/>
          </w:rPr>
          <w:delText>астройка атрибутов POI, доступных в офлайн-режиме;</w:delText>
        </w:r>
      </w:del>
    </w:p>
    <w:p w14:paraId="12D30264" w14:textId="0DAD5D2E" w:rsidR="00E25809" w:rsidRPr="00CE198A" w:rsidDel="009E6123" w:rsidRDefault="008E03CB" w:rsidP="00E25809">
      <w:pPr>
        <w:pStyle w:val="a"/>
        <w:rPr>
          <w:del w:id="2737" w:author="Constantine Smirnov" w:date="2023-06-07T03:29:00Z"/>
          <w:sz w:val="28"/>
          <w:szCs w:val="28"/>
        </w:rPr>
      </w:pPr>
      <w:del w:id="2738" w:author="Constantine Smirnov" w:date="2023-06-07T03:29:00Z">
        <w:r w:rsidRPr="00CE198A" w:rsidDel="009E6123">
          <w:rPr>
            <w:sz w:val="28"/>
            <w:szCs w:val="28"/>
          </w:rPr>
          <w:delText>Н</w:delText>
        </w:r>
        <w:r w:rsidR="00E25809" w:rsidRPr="00CE198A" w:rsidDel="009E6123">
          <w:rPr>
            <w:sz w:val="28"/>
            <w:szCs w:val="28"/>
          </w:rPr>
          <w:delText xml:space="preserve">астройка параметров автоматического обновления </w:delText>
        </w:r>
        <w:r w:rsidRPr="00CE198A" w:rsidDel="009E6123">
          <w:rPr>
            <w:sz w:val="28"/>
            <w:szCs w:val="28"/>
          </w:rPr>
          <w:delText xml:space="preserve">фрагментов карты </w:delText>
        </w:r>
        <w:r w:rsidR="00E25809" w:rsidRPr="00CE198A" w:rsidDel="009E6123">
          <w:rPr>
            <w:sz w:val="28"/>
            <w:szCs w:val="28"/>
          </w:rPr>
          <w:delText>в фон</w:delText>
        </w:r>
        <w:r w:rsidRPr="00CE198A" w:rsidDel="009E6123">
          <w:rPr>
            <w:sz w:val="28"/>
            <w:szCs w:val="28"/>
          </w:rPr>
          <w:delText>овом режиме.</w:delText>
        </w:r>
      </w:del>
    </w:p>
    <w:p w14:paraId="0428DC46" w14:textId="2679D988" w:rsidR="00CD06B8" w:rsidRPr="00CE198A" w:rsidRDefault="00CD06B8" w:rsidP="00146CA7">
      <w:pPr>
        <w:pStyle w:val="SC3"/>
        <w:rPr>
          <w:ins w:id="2739" w:author="Constantine Smirnov" w:date="2023-06-07T03:29:00Z"/>
          <w:sz w:val="28"/>
          <w:szCs w:val="28"/>
        </w:rPr>
      </w:pPr>
      <w:del w:id="2740" w:author="Constantine Smirnov" w:date="2023-06-07T03:29:00Z">
        <w:r w:rsidRPr="00CE198A" w:rsidDel="009E6123">
          <w:rPr>
            <w:sz w:val="28"/>
            <w:szCs w:val="28"/>
            <w:lang w:eastAsia="ru-RU"/>
          </w:rPr>
          <w:delText xml:space="preserve">Решение по управлению </w:delText>
        </w:r>
        <w:r w:rsidRPr="00CE198A" w:rsidDel="009E6123">
          <w:rPr>
            <w:sz w:val="28"/>
            <w:szCs w:val="28"/>
          </w:rPr>
          <w:delText>настройками Мобильного приложения должно быть разработано и согласовано с Заказчиком на этапе технического проектирования Подсистемы</w:delText>
        </w:r>
        <w:r w:rsidRPr="00CE198A" w:rsidDel="00146CA7">
          <w:rPr>
            <w:sz w:val="28"/>
            <w:szCs w:val="28"/>
          </w:rPr>
          <w:delText>.</w:delText>
        </w:r>
      </w:del>
    </w:p>
    <w:p w14:paraId="7DE6D3E4" w14:textId="77777777" w:rsidR="007F00E5" w:rsidRPr="00CE198A" w:rsidRDefault="007F00E5" w:rsidP="007F00E5">
      <w:pPr>
        <w:pStyle w:val="a"/>
        <w:numPr>
          <w:ilvl w:val="0"/>
          <w:numId w:val="0"/>
        </w:numPr>
        <w:ind w:left="644"/>
        <w:rPr>
          <w:sz w:val="28"/>
          <w:szCs w:val="28"/>
        </w:rPr>
      </w:pPr>
    </w:p>
    <w:p w14:paraId="248A5B5D" w14:textId="45B7A85C" w:rsidR="0021105B" w:rsidRPr="00CE198A" w:rsidRDefault="0021105B" w:rsidP="002560A0">
      <w:pPr>
        <w:pStyle w:val="4"/>
        <w:rPr>
          <w:rFonts w:ascii="Times New Roman" w:hAnsi="Times New Roman" w:cs="Times New Roman"/>
          <w:sz w:val="28"/>
          <w:szCs w:val="28"/>
          <w:lang w:eastAsia="ru-RU"/>
        </w:rPr>
      </w:pPr>
      <w:bookmarkStart w:id="2741" w:name="_Ref478666606"/>
      <w:r w:rsidRPr="00CE198A">
        <w:rPr>
          <w:rFonts w:ascii="Times New Roman" w:hAnsi="Times New Roman" w:cs="Times New Roman"/>
          <w:sz w:val="28"/>
          <w:szCs w:val="28"/>
          <w:lang w:eastAsia="ru-RU"/>
        </w:rPr>
        <w:t>Требования к функциям Модуля ГИС</w:t>
      </w:r>
      <w:bookmarkEnd w:id="2741"/>
    </w:p>
    <w:p w14:paraId="09597F7D" w14:textId="04E1CD9A" w:rsidR="00AD6A90" w:rsidRPr="00CE198A" w:rsidDel="0060372C" w:rsidRDefault="00AD6A90" w:rsidP="00AD6A90">
      <w:pPr>
        <w:pStyle w:val="SC3"/>
        <w:rPr>
          <w:del w:id="2742" w:author="Constantine Smirnov" w:date="2023-06-07T03:30:00Z"/>
          <w:sz w:val="28"/>
          <w:szCs w:val="28"/>
        </w:rPr>
      </w:pPr>
      <w:del w:id="2743" w:author="Constantine Smirnov" w:date="2023-06-07T03:30:00Z">
        <w:r w:rsidRPr="00CE198A" w:rsidDel="0060372C">
          <w:rPr>
            <w:sz w:val="28"/>
            <w:szCs w:val="28"/>
          </w:rPr>
          <w:delText>В части о</w:delText>
        </w:r>
        <w:r w:rsidRPr="00CE198A" w:rsidDel="0060372C">
          <w:rPr>
            <w:sz w:val="28"/>
            <w:szCs w:val="28"/>
            <w:lang w:eastAsia="ru-RU"/>
          </w:rPr>
          <w:delText xml:space="preserve">тображения пространственных данных </w:delText>
        </w:r>
        <w:r w:rsidR="0021105B" w:rsidRPr="00CE198A" w:rsidDel="0060372C">
          <w:rPr>
            <w:sz w:val="28"/>
            <w:szCs w:val="28"/>
          </w:rPr>
          <w:delText>Пользователь</w:delText>
        </w:r>
        <w:r w:rsidRPr="00CE198A" w:rsidDel="0060372C">
          <w:rPr>
            <w:sz w:val="28"/>
            <w:szCs w:val="28"/>
          </w:rPr>
          <w:delText xml:space="preserve"> должен иметь возможность:</w:delText>
        </w:r>
      </w:del>
    </w:p>
    <w:p w14:paraId="495E1C95" w14:textId="23BB9488" w:rsidR="0021105B" w:rsidRPr="00CE198A" w:rsidDel="0060372C" w:rsidRDefault="00AD6A90" w:rsidP="00AD6A90">
      <w:pPr>
        <w:pStyle w:val="a"/>
        <w:rPr>
          <w:del w:id="2744" w:author="Constantine Smirnov" w:date="2023-06-07T03:30:00Z"/>
          <w:sz w:val="28"/>
          <w:szCs w:val="28"/>
        </w:rPr>
      </w:pPr>
      <w:del w:id="2745" w:author="Constantine Smirnov" w:date="2023-06-07T03:30:00Z">
        <w:r w:rsidRPr="00CE198A" w:rsidDel="0060372C">
          <w:rPr>
            <w:sz w:val="28"/>
            <w:szCs w:val="28"/>
          </w:rPr>
          <w:delText>П</w:delText>
        </w:r>
        <w:r w:rsidR="0021105B" w:rsidRPr="00CE198A" w:rsidDel="0060372C">
          <w:rPr>
            <w:sz w:val="28"/>
            <w:szCs w:val="28"/>
          </w:rPr>
          <w:delText>ри наличии соединения с интернет</w:delText>
        </w:r>
        <w:r w:rsidRPr="00CE198A" w:rsidDel="0060372C">
          <w:rPr>
            <w:sz w:val="28"/>
            <w:szCs w:val="28"/>
          </w:rPr>
          <w:delText xml:space="preserve"> —</w:delText>
        </w:r>
        <w:r w:rsidR="0021105B" w:rsidRPr="00CE198A" w:rsidDel="0060372C">
          <w:rPr>
            <w:sz w:val="28"/>
            <w:szCs w:val="28"/>
          </w:rPr>
          <w:delText xml:space="preserve"> просматривать любой участок карты в любом удобном для него масштабе</w:delText>
        </w:r>
        <w:r w:rsidRPr="00CE198A" w:rsidDel="0060372C">
          <w:rPr>
            <w:sz w:val="28"/>
            <w:szCs w:val="28"/>
          </w:rPr>
          <w:delText>;</w:delText>
        </w:r>
      </w:del>
    </w:p>
    <w:p w14:paraId="165F9060" w14:textId="37C51DB9" w:rsidR="0021105B" w:rsidRPr="00CE198A" w:rsidDel="0060372C" w:rsidRDefault="0021105B" w:rsidP="00AD6A90">
      <w:pPr>
        <w:pStyle w:val="a"/>
        <w:rPr>
          <w:del w:id="2746" w:author="Constantine Smirnov" w:date="2023-06-07T03:30:00Z"/>
          <w:sz w:val="28"/>
          <w:szCs w:val="28"/>
        </w:rPr>
      </w:pPr>
      <w:del w:id="2747" w:author="Constantine Smirnov" w:date="2023-06-07T03:30:00Z">
        <w:r w:rsidRPr="00CE198A" w:rsidDel="0060372C">
          <w:rPr>
            <w:sz w:val="28"/>
            <w:szCs w:val="28"/>
          </w:rPr>
          <w:delText>П</w:delText>
        </w:r>
        <w:r w:rsidR="00AD6A90" w:rsidRPr="00CE198A" w:rsidDel="0060372C">
          <w:rPr>
            <w:sz w:val="28"/>
            <w:szCs w:val="28"/>
          </w:rPr>
          <w:delText xml:space="preserve">ри отсутствии соединения с интернет — </w:delText>
        </w:r>
        <w:r w:rsidRPr="00CE198A" w:rsidDel="0060372C">
          <w:rPr>
            <w:sz w:val="28"/>
            <w:szCs w:val="28"/>
          </w:rPr>
          <w:delText xml:space="preserve">просматривать </w:delText>
        </w:r>
        <w:r w:rsidR="006863E4" w:rsidRPr="00CE198A" w:rsidDel="0060372C">
          <w:rPr>
            <w:sz w:val="28"/>
            <w:szCs w:val="28"/>
          </w:rPr>
          <w:delText>кэшированные</w:delText>
        </w:r>
        <w:r w:rsidRPr="00CE198A" w:rsidDel="0060372C">
          <w:rPr>
            <w:sz w:val="28"/>
            <w:szCs w:val="28"/>
          </w:rPr>
          <w:delText xml:space="preserve"> участки карты в </w:delText>
        </w:r>
        <w:r w:rsidR="00AD6A90" w:rsidRPr="00CE198A" w:rsidDel="0060372C">
          <w:rPr>
            <w:sz w:val="28"/>
            <w:szCs w:val="28"/>
          </w:rPr>
          <w:delText xml:space="preserve">объёме </w:delText>
        </w:r>
        <w:r w:rsidR="006863E4" w:rsidRPr="00CE198A" w:rsidDel="0060372C">
          <w:rPr>
            <w:sz w:val="28"/>
            <w:szCs w:val="28"/>
          </w:rPr>
          <w:delText>кэша</w:delText>
        </w:r>
        <w:r w:rsidR="00AD6A90" w:rsidRPr="00CE198A" w:rsidDel="0060372C">
          <w:rPr>
            <w:sz w:val="28"/>
            <w:szCs w:val="28"/>
          </w:rPr>
          <w:delText>;</w:delText>
        </w:r>
      </w:del>
    </w:p>
    <w:p w14:paraId="0A210BCD" w14:textId="42E831CB" w:rsidR="00AD6A90" w:rsidRPr="00CE198A" w:rsidDel="0060372C" w:rsidRDefault="00AD6A90" w:rsidP="00AD6A90">
      <w:pPr>
        <w:pStyle w:val="a"/>
        <w:rPr>
          <w:del w:id="2748" w:author="Constantine Smirnov" w:date="2023-06-07T03:30:00Z"/>
          <w:sz w:val="28"/>
          <w:szCs w:val="28"/>
        </w:rPr>
      </w:pPr>
      <w:del w:id="2749" w:author="Constantine Smirnov" w:date="2023-06-07T03:30:00Z">
        <w:r w:rsidRPr="00CE198A" w:rsidDel="0060372C">
          <w:rPr>
            <w:sz w:val="28"/>
            <w:szCs w:val="28"/>
          </w:rPr>
          <w:delText>Пользователь, при отсутствии соединения с интернет, должен иметь возможность просматривать загруженные участки карты в любом удобном для него масштабе.</w:delText>
        </w:r>
      </w:del>
    </w:p>
    <w:p w14:paraId="465D8D74" w14:textId="24ADAAA6" w:rsidR="00073383" w:rsidRPr="00CE198A" w:rsidDel="0060372C" w:rsidRDefault="00073383" w:rsidP="00073383">
      <w:pPr>
        <w:rPr>
          <w:del w:id="2750" w:author="Constantine Smirnov" w:date="2023-06-07T03:30:00Z"/>
          <w:sz w:val="28"/>
          <w:szCs w:val="28"/>
        </w:rPr>
      </w:pPr>
      <w:del w:id="2751" w:author="Constantine Smirnov" w:date="2023-06-07T03:30:00Z">
        <w:r w:rsidRPr="00CE198A" w:rsidDel="0060372C">
          <w:rPr>
            <w:sz w:val="28"/>
            <w:szCs w:val="28"/>
          </w:rPr>
          <w:delText xml:space="preserve">Мобильное приложение должно </w:delText>
        </w:r>
        <w:r w:rsidR="00FF192F" w:rsidRPr="00CE198A" w:rsidDel="0060372C">
          <w:rPr>
            <w:sz w:val="28"/>
            <w:szCs w:val="28"/>
          </w:rPr>
          <w:delText>обеспечивать</w:delText>
        </w:r>
        <w:r w:rsidRPr="00CE198A" w:rsidDel="0060372C">
          <w:rPr>
            <w:sz w:val="28"/>
            <w:szCs w:val="28"/>
          </w:rPr>
          <w:delText xml:space="preserve"> возможность </w:delText>
        </w:r>
        <w:r w:rsidR="003A5403" w:rsidRPr="00CE198A" w:rsidDel="0060372C">
          <w:rPr>
            <w:sz w:val="28"/>
            <w:szCs w:val="28"/>
          </w:rPr>
          <w:delText xml:space="preserve">переключения </w:delText>
        </w:r>
        <w:r w:rsidR="00062079" w:rsidRPr="00CE198A" w:rsidDel="0060372C">
          <w:rPr>
            <w:sz w:val="28"/>
            <w:szCs w:val="28"/>
          </w:rPr>
          <w:delText xml:space="preserve">цифровой картографической основы </w:delText>
        </w:r>
        <w:r w:rsidR="003A5403" w:rsidRPr="00CE198A" w:rsidDel="0060372C">
          <w:rPr>
            <w:sz w:val="28"/>
            <w:szCs w:val="28"/>
            <w:lang w:eastAsia="ru-RU"/>
          </w:rPr>
          <w:delText>между режимами «Карта» и «Спутник»</w:delText>
        </w:r>
        <w:r w:rsidR="003A5403" w:rsidRPr="00CE198A" w:rsidDel="0060372C">
          <w:rPr>
            <w:sz w:val="28"/>
            <w:szCs w:val="28"/>
          </w:rPr>
          <w:delText>,</w:delText>
        </w:r>
        <w:r w:rsidRPr="00CE198A" w:rsidDel="0060372C">
          <w:rPr>
            <w:sz w:val="28"/>
            <w:szCs w:val="28"/>
          </w:rPr>
          <w:delText xml:space="preserve"> </w:delText>
        </w:r>
        <w:r w:rsidR="003A5403" w:rsidRPr="00CE198A" w:rsidDel="0060372C">
          <w:rPr>
            <w:sz w:val="28"/>
            <w:szCs w:val="28"/>
          </w:rPr>
          <w:delText xml:space="preserve">включения и выключения слоёв </w:delText>
        </w:r>
        <w:r w:rsidRPr="00CE198A" w:rsidDel="0060372C">
          <w:rPr>
            <w:sz w:val="28"/>
            <w:szCs w:val="28"/>
          </w:rPr>
          <w:delText>тематически</w:delText>
        </w:r>
        <w:r w:rsidR="00062079" w:rsidRPr="00CE198A" w:rsidDel="0060372C">
          <w:rPr>
            <w:sz w:val="28"/>
            <w:szCs w:val="28"/>
          </w:rPr>
          <w:delText>х</w:delText>
        </w:r>
        <w:r w:rsidRPr="00CE198A" w:rsidDel="0060372C">
          <w:rPr>
            <w:sz w:val="28"/>
            <w:szCs w:val="28"/>
          </w:rPr>
          <w:delText xml:space="preserve"> </w:delText>
        </w:r>
        <w:r w:rsidR="003A5403" w:rsidRPr="00CE198A" w:rsidDel="0060372C">
          <w:rPr>
            <w:sz w:val="28"/>
            <w:szCs w:val="28"/>
          </w:rPr>
          <w:delText>данных</w:delText>
        </w:r>
        <w:r w:rsidR="00062079" w:rsidRPr="00CE198A" w:rsidDel="0060372C">
          <w:rPr>
            <w:sz w:val="28"/>
            <w:szCs w:val="28"/>
          </w:rPr>
          <w:delText xml:space="preserve"> с</w:delText>
        </w:r>
        <w:r w:rsidRPr="00CE198A" w:rsidDel="0060372C">
          <w:rPr>
            <w:sz w:val="28"/>
            <w:szCs w:val="28"/>
          </w:rPr>
          <w:delText xml:space="preserve"> метеоданн</w:delText>
        </w:r>
        <w:r w:rsidR="00062079" w:rsidRPr="00CE198A" w:rsidDel="0060372C">
          <w:rPr>
            <w:sz w:val="28"/>
            <w:szCs w:val="28"/>
          </w:rPr>
          <w:delText>ыми</w:delText>
        </w:r>
        <w:r w:rsidRPr="00CE198A" w:rsidDel="0060372C">
          <w:rPr>
            <w:sz w:val="28"/>
            <w:szCs w:val="28"/>
          </w:rPr>
          <w:delText>, карт</w:delText>
        </w:r>
        <w:r w:rsidR="00062079" w:rsidRPr="00CE198A" w:rsidDel="0060372C">
          <w:rPr>
            <w:sz w:val="28"/>
            <w:szCs w:val="28"/>
          </w:rPr>
          <w:delText>ами</w:delText>
        </w:r>
        <w:r w:rsidRPr="00CE198A" w:rsidDel="0060372C">
          <w:rPr>
            <w:sz w:val="28"/>
            <w:szCs w:val="28"/>
          </w:rPr>
          <w:delText xml:space="preserve"> течений, групп</w:delText>
        </w:r>
        <w:r w:rsidR="00062079" w:rsidRPr="00CE198A" w:rsidDel="0060372C">
          <w:rPr>
            <w:sz w:val="28"/>
            <w:szCs w:val="28"/>
          </w:rPr>
          <w:delText>ами</w:delText>
        </w:r>
        <w:r w:rsidRPr="00CE198A" w:rsidDel="0060372C">
          <w:rPr>
            <w:sz w:val="28"/>
            <w:szCs w:val="28"/>
          </w:rPr>
          <w:delText xml:space="preserve"> POI</w:delText>
        </w:r>
        <w:r w:rsidR="006863E4" w:rsidRPr="00CE198A" w:rsidDel="0060372C">
          <w:rPr>
            <w:sz w:val="28"/>
            <w:szCs w:val="28"/>
          </w:rPr>
          <w:delText>, другими Пользователями</w:delText>
        </w:r>
        <w:r w:rsidRPr="00CE198A" w:rsidDel="0060372C">
          <w:rPr>
            <w:sz w:val="28"/>
            <w:szCs w:val="28"/>
          </w:rPr>
          <w:delText xml:space="preserve"> и </w:delText>
        </w:r>
        <w:r w:rsidR="006863E4" w:rsidRPr="00CE198A" w:rsidDel="0060372C">
          <w:rPr>
            <w:sz w:val="28"/>
            <w:szCs w:val="28"/>
          </w:rPr>
          <w:delText>судами</w:delText>
        </w:r>
        <w:r w:rsidRPr="00CE198A" w:rsidDel="0060372C">
          <w:rPr>
            <w:sz w:val="28"/>
            <w:szCs w:val="28"/>
          </w:rPr>
          <w:delText>.</w:delText>
        </w:r>
      </w:del>
    </w:p>
    <w:p w14:paraId="5ED4ED78" w14:textId="126FB241" w:rsidR="004253BB" w:rsidRPr="00CE198A" w:rsidDel="0060372C" w:rsidRDefault="00FF192F" w:rsidP="00073383">
      <w:pPr>
        <w:rPr>
          <w:del w:id="2752" w:author="Constantine Smirnov" w:date="2023-06-07T03:30:00Z"/>
          <w:sz w:val="28"/>
          <w:szCs w:val="28"/>
          <w:lang w:eastAsia="ru-RU"/>
        </w:rPr>
      </w:pPr>
      <w:del w:id="2753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В режиме «Карта» Мобильное приложение должно использовать векторную карту </w:delText>
        </w:r>
        <w:r w:rsidRPr="00CE198A" w:rsidDel="0060372C">
          <w:rPr>
            <w:sz w:val="28"/>
            <w:szCs w:val="28"/>
            <w:lang w:val="en-US" w:eastAsia="ru-RU"/>
          </w:rPr>
          <w:delText>Google</w:delText>
        </w:r>
        <w:r w:rsidRPr="00CE198A" w:rsidDel="0060372C">
          <w:rPr>
            <w:sz w:val="28"/>
            <w:szCs w:val="28"/>
            <w:lang w:eastAsia="ru-RU"/>
          </w:rPr>
          <w:delText xml:space="preserve"> </w:delText>
        </w:r>
        <w:r w:rsidRPr="00CE198A" w:rsidDel="0060372C">
          <w:rPr>
            <w:sz w:val="28"/>
            <w:szCs w:val="28"/>
            <w:lang w:val="en-US" w:eastAsia="ru-RU"/>
          </w:rPr>
          <w:delText>Maps</w:delText>
        </w:r>
        <w:r w:rsidRPr="00CE198A" w:rsidDel="0060372C">
          <w:rPr>
            <w:sz w:val="28"/>
            <w:szCs w:val="28"/>
            <w:lang w:eastAsia="ru-RU"/>
          </w:rPr>
          <w:delText>.</w:delText>
        </w:r>
      </w:del>
    </w:p>
    <w:p w14:paraId="57F4B4E6" w14:textId="76E18F11" w:rsidR="00FF192F" w:rsidRPr="00CE198A" w:rsidDel="0060372C" w:rsidRDefault="00FF192F" w:rsidP="00FF192F">
      <w:pPr>
        <w:rPr>
          <w:del w:id="2754" w:author="Constantine Smirnov" w:date="2023-06-07T03:30:00Z"/>
          <w:sz w:val="28"/>
          <w:szCs w:val="28"/>
        </w:rPr>
      </w:pPr>
      <w:del w:id="2755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В режиме «Спутник» Мобильное приложение должно использовать растровую карту </w:delText>
        </w:r>
        <w:r w:rsidRPr="00CE198A" w:rsidDel="0060372C">
          <w:rPr>
            <w:sz w:val="28"/>
            <w:szCs w:val="28"/>
            <w:lang w:val="en-US" w:eastAsia="ru-RU"/>
          </w:rPr>
          <w:delText>Google</w:delText>
        </w:r>
        <w:r w:rsidRPr="00CE198A" w:rsidDel="0060372C">
          <w:rPr>
            <w:sz w:val="28"/>
            <w:szCs w:val="28"/>
            <w:lang w:eastAsia="ru-RU"/>
          </w:rPr>
          <w:delText xml:space="preserve"> </w:delText>
        </w:r>
        <w:r w:rsidRPr="00CE198A" w:rsidDel="0060372C">
          <w:rPr>
            <w:sz w:val="28"/>
            <w:szCs w:val="28"/>
            <w:lang w:val="en-US" w:eastAsia="ru-RU"/>
          </w:rPr>
          <w:delText>Maps</w:delText>
        </w:r>
        <w:r w:rsidRPr="00CE198A" w:rsidDel="0060372C">
          <w:rPr>
            <w:sz w:val="28"/>
            <w:szCs w:val="28"/>
            <w:lang w:eastAsia="ru-RU"/>
          </w:rPr>
          <w:delText>, построенную на основе композитных космических снимков.</w:delText>
        </w:r>
      </w:del>
    </w:p>
    <w:p w14:paraId="12176A8B" w14:textId="269A2F30" w:rsidR="00FF192F" w:rsidRPr="00CE198A" w:rsidDel="0060372C" w:rsidRDefault="003A4344" w:rsidP="00073383">
      <w:pPr>
        <w:rPr>
          <w:del w:id="2756" w:author="Constantine Smirnov" w:date="2023-06-07T03:30:00Z"/>
          <w:sz w:val="28"/>
          <w:szCs w:val="28"/>
        </w:rPr>
      </w:pPr>
      <w:del w:id="2757" w:author="Constantine Smirnov" w:date="2023-06-07T03:30:00Z">
        <w:r w:rsidRPr="00CE198A" w:rsidDel="0060372C">
          <w:rPr>
            <w:sz w:val="28"/>
            <w:szCs w:val="28"/>
          </w:rPr>
          <w:delText>При работе с пространственными данными Мобильное приложение должно обеспечивать базовые функции веб–ГИС по масштабированию и изменению экстента карты, произвольному вращению экстента карты по отношению к экрану Устройства, быстрому возвращению экстента карты в режим, когда север соответствует верхней центральной точке экрана.</w:delText>
        </w:r>
      </w:del>
    </w:p>
    <w:p w14:paraId="4B339ABA" w14:textId="6C16E1C0" w:rsidR="003A4344" w:rsidRPr="00CE198A" w:rsidDel="0060372C" w:rsidRDefault="003A4344" w:rsidP="00073383">
      <w:pPr>
        <w:rPr>
          <w:del w:id="2758" w:author="Constantine Smirnov" w:date="2023-06-07T03:30:00Z"/>
          <w:sz w:val="28"/>
          <w:szCs w:val="28"/>
          <w:lang w:eastAsia="ru-RU"/>
        </w:rPr>
      </w:pPr>
      <w:del w:id="2759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Мобильное приложение должно обеспечивать возможность отображения координатной сетки поверх цифровой картографической основы и тематических пространственных данных. При этом, координатная сетка не должна перекрывать </w:delText>
        </w:r>
        <w:r w:rsidR="004D6F66" w:rsidRPr="00CE198A" w:rsidDel="0060372C">
          <w:rPr>
            <w:sz w:val="28"/>
            <w:szCs w:val="28"/>
            <w:lang w:eastAsia="ru-RU"/>
          </w:rPr>
          <w:delText xml:space="preserve">или препятствовать чтению </w:delText>
        </w:r>
        <w:r w:rsidRPr="00CE198A" w:rsidDel="0060372C">
          <w:rPr>
            <w:sz w:val="28"/>
            <w:szCs w:val="28"/>
            <w:lang w:eastAsia="ru-RU"/>
          </w:rPr>
          <w:delText>подпис</w:delText>
        </w:r>
        <w:r w:rsidR="004D6F66" w:rsidRPr="00CE198A" w:rsidDel="0060372C">
          <w:rPr>
            <w:sz w:val="28"/>
            <w:szCs w:val="28"/>
            <w:lang w:eastAsia="ru-RU"/>
          </w:rPr>
          <w:delText>ей</w:delText>
        </w:r>
        <w:r w:rsidRPr="00CE198A" w:rsidDel="0060372C">
          <w:rPr>
            <w:sz w:val="28"/>
            <w:szCs w:val="28"/>
            <w:lang w:eastAsia="ru-RU"/>
          </w:rPr>
          <w:delText xml:space="preserve"> и отображени</w:delText>
        </w:r>
        <w:r w:rsidR="004D6F66" w:rsidRPr="00CE198A" w:rsidDel="0060372C">
          <w:rPr>
            <w:sz w:val="28"/>
            <w:szCs w:val="28"/>
            <w:lang w:eastAsia="ru-RU"/>
          </w:rPr>
          <w:delText>ю</w:delText>
        </w:r>
        <w:r w:rsidRPr="00CE198A" w:rsidDel="0060372C">
          <w:rPr>
            <w:sz w:val="28"/>
            <w:szCs w:val="28"/>
            <w:lang w:eastAsia="ru-RU"/>
          </w:rPr>
          <w:delText xml:space="preserve"> </w:delText>
        </w:r>
        <w:r w:rsidRPr="00CE198A" w:rsidDel="0060372C">
          <w:rPr>
            <w:sz w:val="28"/>
            <w:szCs w:val="28"/>
            <w:lang w:val="en-US" w:eastAsia="ru-RU"/>
          </w:rPr>
          <w:delText>POI</w:delText>
        </w:r>
        <w:r w:rsidRPr="00CE198A" w:rsidDel="0060372C">
          <w:rPr>
            <w:sz w:val="28"/>
            <w:szCs w:val="28"/>
            <w:lang w:eastAsia="ru-RU"/>
          </w:rPr>
          <w:delText>.</w:delText>
        </w:r>
      </w:del>
    </w:p>
    <w:p w14:paraId="7EC6C6B0" w14:textId="57052062" w:rsidR="004D6F66" w:rsidRPr="00CE198A" w:rsidDel="0060372C" w:rsidRDefault="00822BBF" w:rsidP="00073383">
      <w:pPr>
        <w:rPr>
          <w:del w:id="2760" w:author="Constantine Smirnov" w:date="2023-06-07T03:30:00Z"/>
          <w:sz w:val="28"/>
          <w:szCs w:val="28"/>
        </w:rPr>
      </w:pPr>
      <w:del w:id="2761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Мобильное приложение должно обеспечивать возможность добавления текущего экстента карты в список </w:delText>
        </w:r>
        <w:r w:rsidR="003A5403" w:rsidRPr="00CE198A" w:rsidDel="0060372C">
          <w:rPr>
            <w:sz w:val="28"/>
            <w:szCs w:val="28"/>
          </w:rPr>
          <w:delText>фрагментов карты для работы в Офлайн-режиме.</w:delText>
        </w:r>
      </w:del>
    </w:p>
    <w:p w14:paraId="100D2952" w14:textId="1203153B" w:rsidR="003A5403" w:rsidRPr="00CE198A" w:rsidDel="0060372C" w:rsidRDefault="003A5403" w:rsidP="003A5403">
      <w:pPr>
        <w:rPr>
          <w:del w:id="2762" w:author="Constantine Smirnov" w:date="2023-06-07T03:30:00Z"/>
          <w:sz w:val="28"/>
          <w:szCs w:val="28"/>
        </w:rPr>
      </w:pPr>
      <w:del w:id="2763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Решение по </w:delText>
        </w:r>
        <w:r w:rsidRPr="00CE198A" w:rsidDel="0060372C">
          <w:rPr>
            <w:sz w:val="28"/>
            <w:szCs w:val="28"/>
          </w:rPr>
          <w:delText>о</w:delText>
        </w:r>
        <w:r w:rsidRPr="00CE198A" w:rsidDel="0060372C">
          <w:rPr>
            <w:sz w:val="28"/>
            <w:szCs w:val="28"/>
            <w:lang w:eastAsia="ru-RU"/>
          </w:rPr>
          <w:delText xml:space="preserve">тображению пространственных данных </w:delText>
        </w:r>
        <w:r w:rsidRPr="00CE198A" w:rsidDel="0060372C">
          <w:rPr>
            <w:sz w:val="28"/>
            <w:szCs w:val="28"/>
          </w:rPr>
          <w:delText>должно быть разработано и согласовано с Заказчиком на этапе технического проектирования Подсистемы.</w:delText>
        </w:r>
      </w:del>
    </w:p>
    <w:p w14:paraId="75611B32" w14:textId="030226A3" w:rsidR="003A5403" w:rsidRPr="00CE198A" w:rsidDel="0060372C" w:rsidRDefault="00AD6A90" w:rsidP="00073383">
      <w:pPr>
        <w:rPr>
          <w:del w:id="2764" w:author="Constantine Smirnov" w:date="2023-06-07T03:30:00Z"/>
          <w:sz w:val="28"/>
          <w:szCs w:val="28"/>
        </w:rPr>
      </w:pPr>
      <w:del w:id="2765" w:author="Constantine Smirnov" w:date="2023-06-07T03:30:00Z">
        <w:r w:rsidRPr="00CE198A" w:rsidDel="0060372C">
          <w:rPr>
            <w:sz w:val="28"/>
            <w:szCs w:val="28"/>
          </w:rPr>
          <w:delText xml:space="preserve">В части </w:delText>
        </w:r>
        <w:r w:rsidR="003A5403" w:rsidRPr="00CE198A" w:rsidDel="0060372C">
          <w:rPr>
            <w:sz w:val="28"/>
            <w:szCs w:val="28"/>
            <w:lang w:eastAsia="ru-RU"/>
          </w:rPr>
          <w:delText xml:space="preserve">работы с графическими примитивами Мобильное приложение должно обеспечивать возможность рисования полилиний и установки маркёров поверх </w:delText>
        </w:r>
        <w:r w:rsidR="003A5403" w:rsidRPr="00CE198A" w:rsidDel="0060372C">
          <w:rPr>
            <w:sz w:val="28"/>
            <w:szCs w:val="28"/>
          </w:rPr>
          <w:delText>о</w:delText>
        </w:r>
        <w:r w:rsidR="003A5403" w:rsidRPr="00CE198A" w:rsidDel="0060372C">
          <w:rPr>
            <w:sz w:val="28"/>
            <w:szCs w:val="28"/>
            <w:lang w:eastAsia="ru-RU"/>
          </w:rPr>
          <w:delText xml:space="preserve">тображаемых пространственных данных, создания текстовых примечаний к полилинии и маркёру, </w:delText>
        </w:r>
        <w:r w:rsidR="003A5403" w:rsidRPr="00CE198A" w:rsidDel="0060372C">
          <w:rPr>
            <w:sz w:val="28"/>
            <w:szCs w:val="28"/>
          </w:rPr>
          <w:delText>сохранения графических примитивов для дальнейшего использования, удаления графических примитивов с карты.</w:delText>
        </w:r>
      </w:del>
    </w:p>
    <w:p w14:paraId="50ED9FAE" w14:textId="241B9498" w:rsidR="003A5403" w:rsidRPr="00CE198A" w:rsidDel="0060372C" w:rsidRDefault="003A5403" w:rsidP="003A5403">
      <w:pPr>
        <w:rPr>
          <w:del w:id="2766" w:author="Constantine Smirnov" w:date="2023-06-07T03:30:00Z"/>
          <w:sz w:val="28"/>
          <w:szCs w:val="28"/>
        </w:rPr>
      </w:pPr>
      <w:del w:id="2767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>Решение по работе с графическими примитивами</w:delText>
        </w:r>
        <w:r w:rsidRPr="00CE198A" w:rsidDel="0060372C">
          <w:rPr>
            <w:sz w:val="28"/>
            <w:szCs w:val="28"/>
          </w:rPr>
          <w:delText xml:space="preserve"> должно быть разработано и согласовано с Заказчиком на этапе технического проектирования Подсистемы.</w:delText>
        </w:r>
      </w:del>
    </w:p>
    <w:p w14:paraId="4B096F76" w14:textId="420DB2E4" w:rsidR="003A5403" w:rsidRPr="00CE198A" w:rsidDel="0060372C" w:rsidRDefault="006E4BD7" w:rsidP="006E4BD7">
      <w:pPr>
        <w:pStyle w:val="SC3"/>
        <w:rPr>
          <w:del w:id="2768" w:author="Constantine Smirnov" w:date="2023-06-07T03:30:00Z"/>
          <w:sz w:val="28"/>
          <w:szCs w:val="28"/>
          <w:lang w:eastAsia="ru-RU"/>
        </w:rPr>
      </w:pPr>
      <w:del w:id="2769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>В части работы с данными пользователей Мобильное приложение должно обеспечивать возможность:</w:delText>
        </w:r>
      </w:del>
    </w:p>
    <w:p w14:paraId="50431882" w14:textId="490E5F60" w:rsidR="006E4BD7" w:rsidRPr="00CE198A" w:rsidDel="0060372C" w:rsidRDefault="00F21EF0" w:rsidP="006E4BD7">
      <w:pPr>
        <w:pStyle w:val="a"/>
        <w:rPr>
          <w:del w:id="2770" w:author="Constantine Smirnov" w:date="2023-06-07T03:30:00Z"/>
          <w:sz w:val="28"/>
          <w:szCs w:val="28"/>
        </w:rPr>
      </w:pPr>
      <w:del w:id="2771" w:author="Constantine Smirnov" w:date="2023-06-07T03:30:00Z">
        <w:r w:rsidRPr="00CE198A" w:rsidDel="0060372C">
          <w:rPr>
            <w:sz w:val="28"/>
            <w:szCs w:val="28"/>
          </w:rPr>
          <w:delText>О</w:delText>
        </w:r>
        <w:r w:rsidR="006E4BD7" w:rsidRPr="00CE198A" w:rsidDel="0060372C">
          <w:rPr>
            <w:sz w:val="28"/>
            <w:szCs w:val="28"/>
          </w:rPr>
          <w:delText>тображени</w:delText>
        </w:r>
        <w:r w:rsidRPr="00CE198A" w:rsidDel="0060372C">
          <w:rPr>
            <w:sz w:val="28"/>
            <w:szCs w:val="28"/>
          </w:rPr>
          <w:delText>е</w:delText>
        </w:r>
        <w:r w:rsidR="006E4BD7" w:rsidRPr="00CE198A" w:rsidDel="0060372C">
          <w:rPr>
            <w:sz w:val="28"/>
            <w:szCs w:val="28"/>
          </w:rPr>
          <w:delText xml:space="preserve"> </w:delText>
        </w:r>
        <w:r w:rsidR="00AC53AF" w:rsidRPr="00CE198A" w:rsidDel="0060372C">
          <w:rPr>
            <w:sz w:val="28"/>
            <w:szCs w:val="28"/>
          </w:rPr>
          <w:delText>текущего</w:delText>
        </w:r>
        <w:r w:rsidR="006E4BD7" w:rsidRPr="00CE198A" w:rsidDel="0060372C">
          <w:rPr>
            <w:sz w:val="28"/>
            <w:szCs w:val="28"/>
          </w:rPr>
          <w:delText xml:space="preserve"> местоположения Пользователя</w:delText>
        </w:r>
        <w:r w:rsidR="00AC53AF" w:rsidRPr="00CE198A" w:rsidDel="0060372C">
          <w:rPr>
            <w:sz w:val="28"/>
            <w:szCs w:val="28"/>
          </w:rPr>
          <w:delText xml:space="preserve"> на карте</w:delText>
        </w:r>
        <w:r w:rsidR="006E4BD7" w:rsidRPr="00CE198A" w:rsidDel="0060372C">
          <w:rPr>
            <w:sz w:val="28"/>
            <w:szCs w:val="28"/>
          </w:rPr>
          <w:delText>;</w:delText>
        </w:r>
      </w:del>
    </w:p>
    <w:p w14:paraId="615C8570" w14:textId="57412E15" w:rsidR="006E4BD7" w:rsidRPr="00CE198A" w:rsidDel="0060372C" w:rsidRDefault="00AC53AF" w:rsidP="006E4BD7">
      <w:pPr>
        <w:pStyle w:val="a"/>
        <w:rPr>
          <w:del w:id="2772" w:author="Constantine Smirnov" w:date="2023-06-07T03:30:00Z"/>
          <w:sz w:val="28"/>
          <w:szCs w:val="28"/>
        </w:rPr>
      </w:pPr>
      <w:del w:id="2773" w:author="Constantine Smirnov" w:date="2023-06-07T03:30:00Z">
        <w:r w:rsidRPr="00CE198A" w:rsidDel="0060372C">
          <w:rPr>
            <w:sz w:val="28"/>
            <w:szCs w:val="28"/>
          </w:rPr>
          <w:delText>Отображение текущего местоположения Пользователя другим пользователям;</w:delText>
        </w:r>
      </w:del>
    </w:p>
    <w:p w14:paraId="455F863F" w14:textId="1430B2C8" w:rsidR="000E2FFB" w:rsidRPr="00CE198A" w:rsidDel="0060372C" w:rsidRDefault="00C87268" w:rsidP="006E4BD7">
      <w:pPr>
        <w:pStyle w:val="a"/>
        <w:rPr>
          <w:del w:id="2774" w:author="Constantine Smirnov" w:date="2023-06-07T03:30:00Z"/>
          <w:sz w:val="28"/>
          <w:szCs w:val="28"/>
        </w:rPr>
      </w:pPr>
      <w:del w:id="2775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>Отправка координат Пользователя на сервер Подсистемы</w:delText>
        </w:r>
        <w:r w:rsidR="000E2FFB" w:rsidRPr="00CE198A" w:rsidDel="0060372C">
          <w:rPr>
            <w:sz w:val="28"/>
            <w:szCs w:val="28"/>
            <w:lang w:eastAsia="ru-RU"/>
          </w:rPr>
          <w:delText>;</w:delText>
        </w:r>
      </w:del>
    </w:p>
    <w:p w14:paraId="36224325" w14:textId="1BB4CE84" w:rsidR="00AC53AF" w:rsidRPr="00CE198A" w:rsidDel="0060372C" w:rsidRDefault="000E2FFB" w:rsidP="006E4BD7">
      <w:pPr>
        <w:pStyle w:val="a"/>
        <w:rPr>
          <w:del w:id="2776" w:author="Constantine Smirnov" w:date="2023-06-07T03:30:00Z"/>
          <w:sz w:val="28"/>
          <w:szCs w:val="28"/>
        </w:rPr>
      </w:pPr>
      <w:del w:id="2777" w:author="Constantine Smirnov" w:date="2023-06-07T03:30:00Z">
        <w:r w:rsidRPr="00CE198A" w:rsidDel="0060372C">
          <w:rPr>
            <w:sz w:val="28"/>
            <w:szCs w:val="28"/>
          </w:rPr>
          <w:delText>Отображение текущего местоположения других пользователей на карте</w:delText>
        </w:r>
        <w:r w:rsidR="00C87268" w:rsidRPr="00CE198A" w:rsidDel="0060372C">
          <w:rPr>
            <w:sz w:val="28"/>
            <w:szCs w:val="28"/>
            <w:lang w:eastAsia="ru-RU"/>
          </w:rPr>
          <w:delText>.</w:delText>
        </w:r>
      </w:del>
    </w:p>
    <w:p w14:paraId="044B5649" w14:textId="671414F1" w:rsidR="0049652B" w:rsidRPr="00CE198A" w:rsidDel="0060372C" w:rsidRDefault="00C87268" w:rsidP="002F3B99">
      <w:pPr>
        <w:pStyle w:val="SC3"/>
        <w:rPr>
          <w:del w:id="2778" w:author="Constantine Smirnov" w:date="2023-06-07T03:30:00Z"/>
          <w:sz w:val="28"/>
          <w:szCs w:val="28"/>
        </w:rPr>
      </w:pPr>
      <w:del w:id="2779" w:author="Constantine Smirnov" w:date="2023-06-07T03:30:00Z">
        <w:r w:rsidRPr="00CE198A" w:rsidDel="0060372C">
          <w:rPr>
            <w:sz w:val="28"/>
            <w:szCs w:val="28"/>
          </w:rPr>
          <w:delText xml:space="preserve">Для </w:delText>
        </w:r>
        <w:r w:rsidR="00AD6A90" w:rsidRPr="00CE198A" w:rsidDel="0060372C">
          <w:rPr>
            <w:sz w:val="28"/>
            <w:szCs w:val="28"/>
          </w:rPr>
          <w:delText xml:space="preserve">отображения </w:delText>
        </w:r>
        <w:r w:rsidR="002F3B99" w:rsidRPr="00CE198A" w:rsidDel="0060372C">
          <w:rPr>
            <w:sz w:val="28"/>
            <w:szCs w:val="28"/>
          </w:rPr>
          <w:delText xml:space="preserve">собственного </w:delText>
        </w:r>
        <w:r w:rsidR="00AD6A90" w:rsidRPr="00CE198A" w:rsidDel="0060372C">
          <w:rPr>
            <w:sz w:val="28"/>
            <w:szCs w:val="28"/>
          </w:rPr>
          <w:delText>местоположения Пользователя</w:delText>
        </w:r>
        <w:r w:rsidRPr="00CE198A" w:rsidDel="0060372C">
          <w:rPr>
            <w:sz w:val="28"/>
            <w:szCs w:val="28"/>
          </w:rPr>
          <w:delText xml:space="preserve"> </w:delText>
        </w:r>
        <w:r w:rsidRPr="00CE198A" w:rsidDel="0060372C">
          <w:rPr>
            <w:sz w:val="28"/>
            <w:szCs w:val="28"/>
            <w:lang w:eastAsia="ru-RU"/>
          </w:rPr>
          <w:delText>Мобильное приложение должно</w:delText>
        </w:r>
        <w:r w:rsidR="0049652B" w:rsidRPr="00CE198A" w:rsidDel="0060372C">
          <w:rPr>
            <w:sz w:val="28"/>
            <w:szCs w:val="28"/>
          </w:rPr>
          <w:delText>:</w:delText>
        </w:r>
      </w:del>
    </w:p>
    <w:p w14:paraId="0270B64B" w14:textId="151CBF7F" w:rsidR="0049652B" w:rsidRPr="00CE198A" w:rsidDel="0060372C" w:rsidRDefault="00C87268" w:rsidP="0049652B">
      <w:pPr>
        <w:pStyle w:val="a"/>
        <w:rPr>
          <w:del w:id="2780" w:author="Constantine Smirnov" w:date="2023-06-07T03:30:00Z"/>
          <w:sz w:val="28"/>
          <w:szCs w:val="28"/>
        </w:rPr>
      </w:pPr>
      <w:del w:id="2781" w:author="Constantine Smirnov" w:date="2023-06-07T03:30:00Z">
        <w:r w:rsidRPr="00CE198A" w:rsidDel="0060372C">
          <w:rPr>
            <w:sz w:val="28"/>
            <w:szCs w:val="28"/>
          </w:rPr>
          <w:delText>З</w:delText>
        </w:r>
        <w:r w:rsidR="0049652B" w:rsidRPr="00CE198A" w:rsidDel="0060372C">
          <w:rPr>
            <w:sz w:val="28"/>
            <w:szCs w:val="28"/>
          </w:rPr>
          <w:delText xml:space="preserve">апросить </w:delText>
        </w:r>
        <w:r w:rsidR="00295316" w:rsidRPr="00CE198A" w:rsidDel="0060372C">
          <w:rPr>
            <w:sz w:val="28"/>
            <w:szCs w:val="28"/>
          </w:rPr>
          <w:delText xml:space="preserve">разрешение </w:delText>
        </w:r>
        <w:r w:rsidR="002F3B99" w:rsidRPr="00CE198A" w:rsidDel="0060372C">
          <w:rPr>
            <w:sz w:val="28"/>
            <w:szCs w:val="28"/>
          </w:rPr>
          <w:delText xml:space="preserve">на </w:delText>
        </w:r>
        <w:r w:rsidR="006863E4" w:rsidRPr="00CE198A" w:rsidDel="0060372C">
          <w:rPr>
            <w:sz w:val="28"/>
            <w:szCs w:val="28"/>
          </w:rPr>
          <w:delText>определение</w:delText>
        </w:r>
        <w:r w:rsidR="002F3B99" w:rsidRPr="00CE198A" w:rsidDel="0060372C">
          <w:rPr>
            <w:sz w:val="28"/>
            <w:szCs w:val="28"/>
          </w:rPr>
          <w:delText xml:space="preserve"> собственного местоположения Пользователя </w:delText>
        </w:r>
        <w:r w:rsidR="00295316" w:rsidRPr="00CE198A" w:rsidDel="0060372C">
          <w:rPr>
            <w:sz w:val="28"/>
            <w:szCs w:val="28"/>
          </w:rPr>
          <w:delText xml:space="preserve">при установке </w:delText>
        </w:r>
        <w:r w:rsidR="006863E4" w:rsidRPr="00CE198A" w:rsidDel="0060372C">
          <w:rPr>
            <w:sz w:val="28"/>
            <w:szCs w:val="28"/>
          </w:rPr>
          <w:delText>или</w:delText>
        </w:r>
        <w:r w:rsidR="00295316" w:rsidRPr="00CE198A" w:rsidDel="0060372C">
          <w:rPr>
            <w:sz w:val="28"/>
            <w:szCs w:val="28"/>
          </w:rPr>
          <w:delText xml:space="preserve"> </w:delText>
        </w:r>
        <w:r w:rsidR="0049652B" w:rsidRPr="00CE198A" w:rsidDel="0060372C">
          <w:rPr>
            <w:sz w:val="28"/>
            <w:szCs w:val="28"/>
          </w:rPr>
          <w:delText xml:space="preserve">в момент </w:delText>
        </w:r>
        <w:r w:rsidR="00FD79F7" w:rsidRPr="00CE198A" w:rsidDel="0060372C">
          <w:rPr>
            <w:sz w:val="28"/>
            <w:szCs w:val="28"/>
          </w:rPr>
          <w:delText xml:space="preserve">первого </w:delText>
        </w:r>
        <w:r w:rsidR="00295316" w:rsidRPr="00CE198A" w:rsidDel="0060372C">
          <w:rPr>
            <w:sz w:val="28"/>
            <w:szCs w:val="28"/>
          </w:rPr>
          <w:delText>запуск</w:delText>
        </w:r>
        <w:r w:rsidR="0049652B" w:rsidRPr="00CE198A" w:rsidDel="0060372C">
          <w:rPr>
            <w:sz w:val="28"/>
            <w:szCs w:val="28"/>
          </w:rPr>
          <w:delText>а</w:delText>
        </w:r>
        <w:r w:rsidR="00FD79F7" w:rsidRPr="00CE198A" w:rsidDel="0060372C">
          <w:rPr>
            <w:sz w:val="28"/>
            <w:szCs w:val="28"/>
          </w:rPr>
          <w:delText xml:space="preserve"> приложения</w:delText>
        </w:r>
        <w:r w:rsidR="0049652B" w:rsidRPr="00CE198A" w:rsidDel="0060372C">
          <w:rPr>
            <w:sz w:val="28"/>
            <w:szCs w:val="28"/>
          </w:rPr>
          <w:delText>;</w:delText>
        </w:r>
      </w:del>
    </w:p>
    <w:p w14:paraId="223C5DD8" w14:textId="0C4DA9C7" w:rsidR="00295316" w:rsidRPr="00CE198A" w:rsidDel="0060372C" w:rsidRDefault="00C87268" w:rsidP="0049652B">
      <w:pPr>
        <w:pStyle w:val="a"/>
        <w:rPr>
          <w:del w:id="2782" w:author="Constantine Smirnov" w:date="2023-06-07T03:30:00Z"/>
          <w:sz w:val="28"/>
          <w:szCs w:val="28"/>
        </w:rPr>
      </w:pPr>
      <w:del w:id="2783" w:author="Constantine Smirnov" w:date="2023-06-07T03:30:00Z">
        <w:r w:rsidRPr="00CE198A" w:rsidDel="0060372C">
          <w:rPr>
            <w:sz w:val="28"/>
            <w:szCs w:val="28"/>
          </w:rPr>
          <w:delText>О</w:delText>
        </w:r>
        <w:r w:rsidR="0049652B" w:rsidRPr="00CE198A" w:rsidDel="0060372C">
          <w:rPr>
            <w:sz w:val="28"/>
            <w:szCs w:val="28"/>
          </w:rPr>
          <w:delText xml:space="preserve">тображать местоположение </w:delText>
        </w:r>
        <w:r w:rsidR="002F3B99" w:rsidRPr="00CE198A" w:rsidDel="0060372C">
          <w:rPr>
            <w:sz w:val="28"/>
            <w:szCs w:val="28"/>
          </w:rPr>
          <w:delText>П</w:delText>
        </w:r>
        <w:r w:rsidR="0049652B" w:rsidRPr="00CE198A" w:rsidDel="0060372C">
          <w:rPr>
            <w:sz w:val="28"/>
            <w:szCs w:val="28"/>
          </w:rPr>
          <w:delText>ользовател</w:delText>
        </w:r>
        <w:r w:rsidR="006863E4" w:rsidRPr="00CE198A" w:rsidDel="0060372C">
          <w:rPr>
            <w:sz w:val="28"/>
            <w:szCs w:val="28"/>
          </w:rPr>
          <w:delText xml:space="preserve">я, </w:delText>
        </w:r>
        <w:r w:rsidR="0049652B" w:rsidRPr="00CE198A" w:rsidDel="0060372C">
          <w:rPr>
            <w:sz w:val="28"/>
            <w:szCs w:val="28"/>
          </w:rPr>
          <w:delText xml:space="preserve">если </w:delText>
        </w:r>
        <w:r w:rsidR="006863E4" w:rsidRPr="00CE198A" w:rsidDel="0060372C">
          <w:rPr>
            <w:sz w:val="28"/>
            <w:szCs w:val="28"/>
          </w:rPr>
          <w:delText>он</w:delText>
        </w:r>
        <w:r w:rsidR="0049652B" w:rsidRPr="00CE198A" w:rsidDel="0060372C">
          <w:rPr>
            <w:sz w:val="28"/>
            <w:szCs w:val="28"/>
          </w:rPr>
          <w:delText xml:space="preserve"> дал своё разрешение;</w:delText>
        </w:r>
      </w:del>
    </w:p>
    <w:p w14:paraId="2CB6391F" w14:textId="5ACDBD9C" w:rsidR="00FD79F7" w:rsidRPr="00CE198A" w:rsidDel="0060372C" w:rsidRDefault="00C87268" w:rsidP="0049652B">
      <w:pPr>
        <w:pStyle w:val="a"/>
        <w:rPr>
          <w:del w:id="2784" w:author="Constantine Smirnov" w:date="2023-06-07T03:30:00Z"/>
          <w:sz w:val="28"/>
          <w:szCs w:val="28"/>
        </w:rPr>
      </w:pPr>
      <w:del w:id="2785" w:author="Constantine Smirnov" w:date="2023-06-07T03:30:00Z">
        <w:r w:rsidRPr="00CE198A" w:rsidDel="0060372C">
          <w:rPr>
            <w:sz w:val="28"/>
            <w:szCs w:val="28"/>
          </w:rPr>
          <w:delText>П</w:delText>
        </w:r>
        <w:r w:rsidR="00FD79F7" w:rsidRPr="00CE198A" w:rsidDel="0060372C">
          <w:rPr>
            <w:sz w:val="28"/>
            <w:szCs w:val="28"/>
          </w:rPr>
          <w:delText>редоставлять Пользователю возможность изменить своё решение через настройки приложения.</w:delText>
        </w:r>
      </w:del>
    </w:p>
    <w:p w14:paraId="1D6D2333" w14:textId="5D92A800" w:rsidR="00C87268" w:rsidRPr="00CE198A" w:rsidDel="0060372C" w:rsidRDefault="00C87268" w:rsidP="00C87268">
      <w:pPr>
        <w:rPr>
          <w:del w:id="2786" w:author="Constantine Smirnov" w:date="2023-06-07T03:30:00Z"/>
          <w:sz w:val="28"/>
          <w:szCs w:val="28"/>
        </w:rPr>
      </w:pPr>
      <w:del w:id="2787" w:author="Constantine Smirnov" w:date="2023-06-07T03:30:00Z">
        <w:r w:rsidRPr="00CE198A" w:rsidDel="0060372C">
          <w:rPr>
            <w:sz w:val="28"/>
            <w:szCs w:val="28"/>
          </w:rPr>
          <w:delText>Мобильное приложение не должно отображать местоположение Пользователя, если он не дал своё разрешение.</w:delText>
        </w:r>
      </w:del>
    </w:p>
    <w:p w14:paraId="4CF38EB8" w14:textId="386F95D5" w:rsidR="002F3B99" w:rsidRPr="00CE198A" w:rsidDel="0060372C" w:rsidRDefault="00C87268" w:rsidP="002F3B99">
      <w:pPr>
        <w:pStyle w:val="SC3"/>
        <w:rPr>
          <w:del w:id="2788" w:author="Constantine Smirnov" w:date="2023-06-07T03:30:00Z"/>
          <w:sz w:val="28"/>
          <w:szCs w:val="28"/>
        </w:rPr>
      </w:pPr>
      <w:del w:id="2789" w:author="Constantine Smirnov" w:date="2023-06-07T03:30:00Z">
        <w:r w:rsidRPr="00CE198A" w:rsidDel="0060372C">
          <w:rPr>
            <w:sz w:val="28"/>
            <w:szCs w:val="28"/>
          </w:rPr>
          <w:delText>Для</w:delText>
        </w:r>
        <w:r w:rsidR="002F3B99" w:rsidRPr="00CE198A" w:rsidDel="0060372C">
          <w:rPr>
            <w:sz w:val="28"/>
            <w:szCs w:val="28"/>
          </w:rPr>
          <w:delText xml:space="preserve"> отображения местоположения Пользователя другим пользователям</w:delText>
        </w:r>
        <w:r w:rsidRPr="00CE198A" w:rsidDel="0060372C">
          <w:rPr>
            <w:sz w:val="28"/>
            <w:szCs w:val="28"/>
            <w:lang w:eastAsia="ru-RU"/>
          </w:rPr>
          <w:delText xml:space="preserve"> Мобильное приложение должно</w:delText>
        </w:r>
        <w:r w:rsidR="002F3B99" w:rsidRPr="00CE198A" w:rsidDel="0060372C">
          <w:rPr>
            <w:sz w:val="28"/>
            <w:szCs w:val="28"/>
          </w:rPr>
          <w:delText>:</w:delText>
        </w:r>
      </w:del>
    </w:p>
    <w:p w14:paraId="108BDD4E" w14:textId="331EFCC6" w:rsidR="002F3B99" w:rsidRPr="00CE198A" w:rsidDel="0060372C" w:rsidRDefault="00C87268" w:rsidP="002F3B99">
      <w:pPr>
        <w:pStyle w:val="a"/>
        <w:rPr>
          <w:del w:id="2790" w:author="Constantine Smirnov" w:date="2023-06-07T03:30:00Z"/>
          <w:sz w:val="28"/>
          <w:szCs w:val="28"/>
        </w:rPr>
      </w:pPr>
      <w:del w:id="2791" w:author="Constantine Smirnov" w:date="2023-06-07T03:30:00Z">
        <w:r w:rsidRPr="00CE198A" w:rsidDel="0060372C">
          <w:rPr>
            <w:sz w:val="28"/>
            <w:szCs w:val="28"/>
          </w:rPr>
          <w:delText>З</w:delText>
        </w:r>
        <w:r w:rsidR="002F3B99" w:rsidRPr="00CE198A" w:rsidDel="0060372C">
          <w:rPr>
            <w:sz w:val="28"/>
            <w:szCs w:val="28"/>
          </w:rPr>
          <w:delText xml:space="preserve">апросить разрешение на отображение местоположения Пользователя другим пользователям </w:delText>
        </w:r>
        <w:r w:rsidR="00FD79F7" w:rsidRPr="00CE198A" w:rsidDel="0060372C">
          <w:rPr>
            <w:sz w:val="28"/>
            <w:szCs w:val="28"/>
          </w:rPr>
          <w:delText>в момент первого запуска приложения</w:delText>
        </w:r>
        <w:r w:rsidR="002F3B99" w:rsidRPr="00CE198A" w:rsidDel="0060372C">
          <w:rPr>
            <w:sz w:val="28"/>
            <w:szCs w:val="28"/>
          </w:rPr>
          <w:delText>;</w:delText>
        </w:r>
      </w:del>
    </w:p>
    <w:p w14:paraId="2833ED6C" w14:textId="5FC0BAE7" w:rsidR="002F3B99" w:rsidRPr="00CE198A" w:rsidDel="0060372C" w:rsidRDefault="00C87268" w:rsidP="002F3B99">
      <w:pPr>
        <w:pStyle w:val="a"/>
        <w:rPr>
          <w:del w:id="2792" w:author="Constantine Smirnov" w:date="2023-06-07T03:30:00Z"/>
          <w:sz w:val="28"/>
          <w:szCs w:val="28"/>
        </w:rPr>
      </w:pPr>
      <w:del w:id="2793" w:author="Constantine Smirnov" w:date="2023-06-07T03:30:00Z">
        <w:r w:rsidRPr="00CE198A" w:rsidDel="0060372C">
          <w:rPr>
            <w:sz w:val="28"/>
            <w:szCs w:val="28"/>
          </w:rPr>
          <w:delText>О</w:delText>
        </w:r>
        <w:r w:rsidR="002F3B99" w:rsidRPr="00CE198A" w:rsidDel="0060372C">
          <w:rPr>
            <w:sz w:val="28"/>
            <w:szCs w:val="28"/>
          </w:rPr>
          <w:delText>тображать местоположение Пользователя другим пользователям если Пользователь дал своё разрешение;</w:delText>
        </w:r>
      </w:del>
    </w:p>
    <w:p w14:paraId="38A55DB5" w14:textId="36EED218" w:rsidR="00FD79F7" w:rsidRPr="00CE198A" w:rsidDel="0060372C" w:rsidRDefault="00C87268" w:rsidP="00FD79F7">
      <w:pPr>
        <w:pStyle w:val="a"/>
        <w:rPr>
          <w:del w:id="2794" w:author="Constantine Smirnov" w:date="2023-06-07T03:30:00Z"/>
          <w:sz w:val="28"/>
          <w:szCs w:val="28"/>
        </w:rPr>
      </w:pPr>
      <w:del w:id="2795" w:author="Constantine Smirnov" w:date="2023-06-07T03:30:00Z">
        <w:r w:rsidRPr="00CE198A" w:rsidDel="0060372C">
          <w:rPr>
            <w:sz w:val="28"/>
            <w:szCs w:val="28"/>
          </w:rPr>
          <w:delText>П</w:delText>
        </w:r>
        <w:r w:rsidR="00FD79F7" w:rsidRPr="00CE198A" w:rsidDel="0060372C">
          <w:rPr>
            <w:sz w:val="28"/>
            <w:szCs w:val="28"/>
          </w:rPr>
          <w:delText>редоставлять Пользователю возможность изменить своё решение через настройки приложения.</w:delText>
        </w:r>
      </w:del>
    </w:p>
    <w:p w14:paraId="7B71FE6F" w14:textId="23A221E0" w:rsidR="00DC7EC1" w:rsidRPr="00CE198A" w:rsidDel="0060372C" w:rsidRDefault="00DC7EC1" w:rsidP="00DC7EC1">
      <w:pPr>
        <w:rPr>
          <w:del w:id="2796" w:author="Constantine Smirnov" w:date="2023-06-07T03:30:00Z"/>
          <w:sz w:val="28"/>
          <w:szCs w:val="28"/>
        </w:rPr>
      </w:pPr>
      <w:del w:id="2797" w:author="Constantine Smirnov" w:date="2023-06-07T03:30:00Z">
        <w:r w:rsidRPr="00CE198A" w:rsidDel="0060372C">
          <w:rPr>
            <w:sz w:val="28"/>
            <w:szCs w:val="28"/>
          </w:rPr>
          <w:delText xml:space="preserve">Мобильное приложение </w:delText>
        </w:r>
        <w:r w:rsidR="00C87268" w:rsidRPr="00CE198A" w:rsidDel="0060372C">
          <w:rPr>
            <w:sz w:val="28"/>
            <w:szCs w:val="28"/>
          </w:rPr>
          <w:delText xml:space="preserve">не </w:delText>
        </w:r>
        <w:r w:rsidRPr="00CE198A" w:rsidDel="0060372C">
          <w:rPr>
            <w:sz w:val="28"/>
            <w:szCs w:val="28"/>
          </w:rPr>
          <w:delText xml:space="preserve">должно отображать местоположение Пользователя </w:delText>
        </w:r>
        <w:r w:rsidR="00C87268" w:rsidRPr="00CE198A" w:rsidDel="0060372C">
          <w:rPr>
            <w:sz w:val="28"/>
            <w:szCs w:val="28"/>
          </w:rPr>
          <w:delText>другим пользователям если</w:delText>
        </w:r>
        <w:r w:rsidRPr="00CE198A" w:rsidDel="0060372C">
          <w:rPr>
            <w:sz w:val="28"/>
            <w:szCs w:val="28"/>
          </w:rPr>
          <w:delText xml:space="preserve"> Пользователь </w:delText>
        </w:r>
        <w:r w:rsidR="00C87268" w:rsidRPr="00CE198A" w:rsidDel="0060372C">
          <w:rPr>
            <w:sz w:val="28"/>
            <w:szCs w:val="28"/>
          </w:rPr>
          <w:delText>не дал или отозвал своё разрешение;</w:delText>
        </w:r>
      </w:del>
    </w:p>
    <w:p w14:paraId="3088FA85" w14:textId="69E535EB" w:rsidR="00FD79F7" w:rsidRPr="00CE198A" w:rsidDel="0060372C" w:rsidRDefault="00FD79F7" w:rsidP="00DC7EC1">
      <w:pPr>
        <w:pStyle w:val="SC3"/>
        <w:rPr>
          <w:del w:id="2798" w:author="Constantine Smirnov" w:date="2023-06-07T03:30:00Z"/>
          <w:sz w:val="28"/>
          <w:szCs w:val="28"/>
          <w:lang w:eastAsia="ru-RU"/>
        </w:rPr>
      </w:pPr>
      <w:del w:id="2799" w:author="Constantine Smirnov" w:date="2023-06-07T03:30:00Z">
        <w:r w:rsidRPr="00CE198A" w:rsidDel="0060372C">
          <w:rPr>
            <w:sz w:val="28"/>
            <w:szCs w:val="28"/>
          </w:rPr>
          <w:delText xml:space="preserve">Мобильное приложение должно отправлять координаты </w:delText>
        </w:r>
        <w:r w:rsidR="00C87268" w:rsidRPr="00CE198A" w:rsidDel="0060372C">
          <w:rPr>
            <w:sz w:val="28"/>
            <w:szCs w:val="28"/>
          </w:rPr>
          <w:delText xml:space="preserve">Пользователя </w:delText>
        </w:r>
        <w:r w:rsidRPr="00CE198A" w:rsidDel="0060372C">
          <w:rPr>
            <w:sz w:val="28"/>
            <w:szCs w:val="28"/>
          </w:rPr>
          <w:delText>на сервер если</w:delText>
        </w:r>
        <w:r w:rsidRPr="00CE198A" w:rsidDel="0060372C">
          <w:rPr>
            <w:sz w:val="28"/>
            <w:szCs w:val="28"/>
            <w:lang w:eastAsia="ru-RU"/>
          </w:rPr>
          <w:delText>:</w:delText>
        </w:r>
      </w:del>
    </w:p>
    <w:p w14:paraId="1EA5E887" w14:textId="20869C63" w:rsidR="00FD79F7" w:rsidRPr="00CE198A" w:rsidDel="0060372C" w:rsidRDefault="00FD79F7" w:rsidP="00FD79F7">
      <w:pPr>
        <w:pStyle w:val="a"/>
        <w:rPr>
          <w:del w:id="2800" w:author="Constantine Smirnov" w:date="2023-06-07T03:30:00Z"/>
          <w:sz w:val="28"/>
          <w:szCs w:val="28"/>
        </w:rPr>
      </w:pPr>
      <w:del w:id="2801" w:author="Constantine Smirnov" w:date="2023-06-07T03:30:00Z">
        <w:r w:rsidRPr="00CE198A" w:rsidDel="0060372C">
          <w:rPr>
            <w:sz w:val="28"/>
            <w:szCs w:val="28"/>
          </w:rPr>
          <w:delText>Пользователь дал разрешение на отображение своего местоположения другим пользователям;</w:delText>
        </w:r>
      </w:del>
    </w:p>
    <w:p w14:paraId="04F143AF" w14:textId="5CC37A05" w:rsidR="00FD79F7" w:rsidRPr="00CE198A" w:rsidDel="0060372C" w:rsidRDefault="00DC7EC1" w:rsidP="00FD79F7">
      <w:pPr>
        <w:pStyle w:val="a"/>
        <w:rPr>
          <w:del w:id="2802" w:author="Constantine Smirnov" w:date="2023-06-07T03:30:00Z"/>
          <w:sz w:val="28"/>
          <w:szCs w:val="28"/>
        </w:rPr>
      </w:pPr>
      <w:del w:id="2803" w:author="Constantine Smirnov" w:date="2023-06-07T03:30:00Z">
        <w:r w:rsidRPr="00CE198A" w:rsidDel="0060372C">
          <w:rPr>
            <w:sz w:val="28"/>
            <w:szCs w:val="28"/>
          </w:rPr>
          <w:delText>Мобильное приложение работает в режиме «Онлайн».</w:delText>
        </w:r>
      </w:del>
    </w:p>
    <w:p w14:paraId="5D0A2B5E" w14:textId="675E4C7F" w:rsidR="000E2FFB" w:rsidRPr="00CE198A" w:rsidDel="0060372C" w:rsidRDefault="000E2FFB" w:rsidP="000E2FFB">
      <w:pPr>
        <w:rPr>
          <w:del w:id="2804" w:author="Constantine Smirnov" w:date="2023-06-07T03:30:00Z"/>
          <w:sz w:val="28"/>
          <w:szCs w:val="28"/>
        </w:rPr>
      </w:pPr>
      <w:del w:id="2805" w:author="Constantine Smirnov" w:date="2023-06-07T03:30:00Z">
        <w:r w:rsidRPr="00CE198A" w:rsidDel="0060372C">
          <w:rPr>
            <w:sz w:val="28"/>
            <w:szCs w:val="28"/>
          </w:rPr>
          <w:delText xml:space="preserve">Мобильное приложение должно отображать текущее местоположение других пользователей на карте. Мобильное приложение должно отображать на карте последнее местоположение пользователей в течение 30 минут с момента последней отправки координат. По истечении указанного интервала времени Пользователь должен перестать отображаться на карте. Периодичность </w:delText>
        </w:r>
        <w:r w:rsidRPr="00CE198A" w:rsidDel="0060372C">
          <w:rPr>
            <w:sz w:val="28"/>
            <w:szCs w:val="28"/>
            <w:lang w:eastAsia="ru-RU"/>
          </w:rPr>
          <w:delText xml:space="preserve">отправки координат Пользователя на сервер — </w:delText>
        </w:r>
        <w:r w:rsidRPr="00CE198A" w:rsidDel="0060372C">
          <w:rPr>
            <w:sz w:val="28"/>
            <w:szCs w:val="28"/>
          </w:rPr>
          <w:delText>10 минут.</w:delText>
        </w:r>
      </w:del>
    </w:p>
    <w:p w14:paraId="6A3DC580" w14:textId="0321FF26" w:rsidR="00F279BD" w:rsidRPr="00CE198A" w:rsidDel="0060372C" w:rsidRDefault="00F279BD" w:rsidP="00F279BD">
      <w:pPr>
        <w:rPr>
          <w:del w:id="2806" w:author="Constantine Smirnov" w:date="2023-06-07T03:30:00Z"/>
          <w:sz w:val="28"/>
          <w:szCs w:val="28"/>
        </w:rPr>
      </w:pPr>
      <w:del w:id="2807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Решение по работе с данными пользователей </w:delText>
        </w:r>
        <w:r w:rsidRPr="00CE198A" w:rsidDel="0060372C">
          <w:rPr>
            <w:sz w:val="28"/>
            <w:szCs w:val="28"/>
          </w:rPr>
          <w:delText>должно быть разработано и согласовано с Заказчиком на этапе технического проектирования Подсистемы.</w:delText>
        </w:r>
      </w:del>
    </w:p>
    <w:p w14:paraId="103DFE85" w14:textId="59916DE2" w:rsidR="00295316" w:rsidRPr="00CE198A" w:rsidDel="0060372C" w:rsidRDefault="00295316" w:rsidP="00DC7EC1">
      <w:pPr>
        <w:pStyle w:val="SC3"/>
        <w:rPr>
          <w:del w:id="2808" w:author="Constantine Smirnov" w:date="2023-06-07T03:30:00Z"/>
          <w:sz w:val="28"/>
          <w:szCs w:val="28"/>
        </w:rPr>
      </w:pPr>
      <w:del w:id="2809" w:author="Constantine Smirnov" w:date="2023-06-07T03:30:00Z">
        <w:r w:rsidRPr="00CE198A" w:rsidDel="0060372C">
          <w:rPr>
            <w:sz w:val="28"/>
            <w:szCs w:val="28"/>
          </w:rPr>
          <w:delText xml:space="preserve">Мобильное приложение должно предоставлять возможность </w:delText>
        </w:r>
        <w:r w:rsidR="00DC7EC1" w:rsidRPr="00CE198A" w:rsidDel="0060372C">
          <w:rPr>
            <w:sz w:val="28"/>
            <w:szCs w:val="28"/>
          </w:rPr>
          <w:delText xml:space="preserve">просмотра </w:delText>
        </w:r>
        <w:r w:rsidRPr="00CE198A" w:rsidDel="0060372C">
          <w:rPr>
            <w:sz w:val="28"/>
            <w:szCs w:val="28"/>
          </w:rPr>
          <w:delText>информации о</w:delText>
        </w:r>
        <w:r w:rsidR="00DC7EC1" w:rsidRPr="00CE198A" w:rsidDel="0060372C">
          <w:rPr>
            <w:sz w:val="28"/>
            <w:szCs w:val="28"/>
          </w:rPr>
          <w:delText xml:space="preserve"> </w:delText>
        </w:r>
        <w:r w:rsidR="000E2FFB" w:rsidRPr="00CE198A" w:rsidDel="0060372C">
          <w:rPr>
            <w:sz w:val="28"/>
            <w:szCs w:val="28"/>
          </w:rPr>
          <w:delText>п</w:delText>
        </w:r>
        <w:r w:rsidRPr="00CE198A" w:rsidDel="0060372C">
          <w:rPr>
            <w:sz w:val="28"/>
            <w:szCs w:val="28"/>
          </w:rPr>
          <w:delText>ользователях</w:delText>
        </w:r>
        <w:r w:rsidR="00DC7EC1" w:rsidRPr="00CE198A" w:rsidDel="0060372C">
          <w:rPr>
            <w:sz w:val="28"/>
            <w:szCs w:val="28"/>
          </w:rPr>
          <w:delText>, отображаемых на карте.</w:delText>
        </w:r>
        <w:r w:rsidR="000E2FFB" w:rsidRPr="00CE198A" w:rsidDel="0060372C">
          <w:rPr>
            <w:sz w:val="28"/>
            <w:szCs w:val="28"/>
          </w:rPr>
          <w:delText xml:space="preserve"> </w:delText>
        </w:r>
        <w:r w:rsidR="00DC7EC1" w:rsidRPr="00CE198A" w:rsidDel="0060372C">
          <w:rPr>
            <w:sz w:val="28"/>
            <w:szCs w:val="28"/>
          </w:rPr>
          <w:delText>И</w:delText>
        </w:r>
        <w:r w:rsidRPr="00CE198A" w:rsidDel="0060372C">
          <w:rPr>
            <w:sz w:val="28"/>
            <w:szCs w:val="28"/>
          </w:rPr>
          <w:delText xml:space="preserve">нформация о </w:delText>
        </w:r>
        <w:r w:rsidR="000E2FFB" w:rsidRPr="00CE198A" w:rsidDel="0060372C">
          <w:rPr>
            <w:sz w:val="28"/>
            <w:szCs w:val="28"/>
          </w:rPr>
          <w:delText>п</w:delText>
        </w:r>
        <w:r w:rsidRPr="00CE198A" w:rsidDel="0060372C">
          <w:rPr>
            <w:sz w:val="28"/>
            <w:szCs w:val="28"/>
          </w:rPr>
          <w:delText>ользователе должна содержать:</w:delText>
        </w:r>
      </w:del>
    </w:p>
    <w:p w14:paraId="3559FB46" w14:textId="4E1F8FC3" w:rsidR="00295316" w:rsidRPr="00CE198A" w:rsidDel="0060372C" w:rsidRDefault="00295316" w:rsidP="00DC7EC1">
      <w:pPr>
        <w:pStyle w:val="a"/>
        <w:rPr>
          <w:del w:id="2810" w:author="Constantine Smirnov" w:date="2023-06-07T03:30:00Z"/>
          <w:sz w:val="28"/>
          <w:szCs w:val="28"/>
        </w:rPr>
      </w:pPr>
      <w:del w:id="2811" w:author="Constantine Smirnov" w:date="2023-06-07T03:30:00Z">
        <w:r w:rsidRPr="00CE198A" w:rsidDel="0060372C">
          <w:rPr>
            <w:sz w:val="28"/>
            <w:szCs w:val="28"/>
          </w:rPr>
          <w:delText>Имя</w:delText>
        </w:r>
        <w:r w:rsidR="00DC7EC1" w:rsidRPr="00CE198A" w:rsidDel="0060372C">
          <w:rPr>
            <w:sz w:val="28"/>
            <w:szCs w:val="28"/>
          </w:rPr>
          <w:delText xml:space="preserve"> пользователя, введённое</w:delText>
        </w:r>
        <w:r w:rsidRPr="00CE198A" w:rsidDel="0060372C">
          <w:rPr>
            <w:sz w:val="28"/>
            <w:szCs w:val="28"/>
          </w:rPr>
          <w:delText xml:space="preserve"> при регистрации</w:delText>
        </w:r>
        <w:r w:rsidR="00DC7EC1" w:rsidRPr="00CE198A" w:rsidDel="0060372C">
          <w:rPr>
            <w:sz w:val="28"/>
            <w:szCs w:val="28"/>
          </w:rPr>
          <w:delText xml:space="preserve"> в Системе</w:delText>
        </w:r>
        <w:r w:rsidRPr="00CE198A" w:rsidDel="0060372C">
          <w:rPr>
            <w:sz w:val="28"/>
            <w:szCs w:val="28"/>
          </w:rPr>
          <w:delText>;</w:delText>
        </w:r>
      </w:del>
    </w:p>
    <w:p w14:paraId="6A54907F" w14:textId="283ED20C" w:rsidR="006863E4" w:rsidRPr="00CE198A" w:rsidDel="0060372C" w:rsidRDefault="006863E4" w:rsidP="00DC7EC1">
      <w:pPr>
        <w:pStyle w:val="a"/>
        <w:rPr>
          <w:del w:id="2812" w:author="Constantine Smirnov" w:date="2023-06-07T03:30:00Z"/>
          <w:sz w:val="28"/>
          <w:szCs w:val="28"/>
        </w:rPr>
      </w:pPr>
      <w:del w:id="2813" w:author="Constantine Smirnov" w:date="2023-06-07T03:30:00Z">
        <w:r w:rsidRPr="00CE198A" w:rsidDel="0060372C">
          <w:rPr>
            <w:sz w:val="28"/>
            <w:szCs w:val="28"/>
          </w:rPr>
          <w:delText>Графическое изображение пользователя (аватар), если пользователь установил его;</w:delText>
        </w:r>
      </w:del>
    </w:p>
    <w:p w14:paraId="63C05D56" w14:textId="11F5373F" w:rsidR="00073383" w:rsidRPr="00CE198A" w:rsidDel="0060372C" w:rsidRDefault="00DC7EC1" w:rsidP="00EA1AC4">
      <w:pPr>
        <w:pStyle w:val="a"/>
        <w:rPr>
          <w:del w:id="2814" w:author="Constantine Smirnov" w:date="2023-06-07T03:30:00Z"/>
          <w:sz w:val="28"/>
          <w:szCs w:val="28"/>
        </w:rPr>
      </w:pPr>
      <w:del w:id="2815" w:author="Constantine Smirnov" w:date="2023-06-07T03:30:00Z">
        <w:r w:rsidRPr="00CE198A" w:rsidDel="0060372C">
          <w:rPr>
            <w:sz w:val="28"/>
            <w:szCs w:val="28"/>
          </w:rPr>
          <w:delText xml:space="preserve">Дополнительную информацию о Пользователе, </w:delText>
        </w:r>
        <w:r w:rsidR="00073383" w:rsidRPr="00CE198A" w:rsidDel="0060372C">
          <w:rPr>
            <w:sz w:val="28"/>
            <w:szCs w:val="28"/>
          </w:rPr>
          <w:delText xml:space="preserve">заполненную </w:delText>
        </w:r>
        <w:r w:rsidRPr="00CE198A" w:rsidDel="0060372C">
          <w:rPr>
            <w:sz w:val="28"/>
            <w:szCs w:val="28"/>
          </w:rPr>
          <w:delText xml:space="preserve">Пользователем </w:delText>
        </w:r>
        <w:r w:rsidR="00073383" w:rsidRPr="00CE198A" w:rsidDel="0060372C">
          <w:rPr>
            <w:sz w:val="28"/>
            <w:szCs w:val="28"/>
          </w:rPr>
          <w:delText xml:space="preserve">и разрешённую </w:delText>
        </w:r>
        <w:r w:rsidRPr="00CE198A" w:rsidDel="0060372C">
          <w:rPr>
            <w:sz w:val="28"/>
            <w:szCs w:val="28"/>
          </w:rPr>
          <w:delText>к отображению</w:delText>
        </w:r>
        <w:r w:rsidR="00073383" w:rsidRPr="00CE198A" w:rsidDel="0060372C">
          <w:rPr>
            <w:sz w:val="28"/>
            <w:szCs w:val="28"/>
          </w:rPr>
          <w:delText>.</w:delText>
        </w:r>
      </w:del>
    </w:p>
    <w:p w14:paraId="580986CB" w14:textId="617920AE" w:rsidR="00295316" w:rsidRPr="00CE198A" w:rsidDel="0060372C" w:rsidRDefault="006863E4" w:rsidP="0099762C">
      <w:pPr>
        <w:pStyle w:val="a"/>
        <w:rPr>
          <w:del w:id="2816" w:author="Constantine Smirnov" w:date="2023-06-07T03:30:00Z"/>
          <w:sz w:val="28"/>
          <w:szCs w:val="28"/>
        </w:rPr>
      </w:pPr>
      <w:del w:id="2817" w:author="Constantine Smirnov" w:date="2023-06-07T03:30:00Z">
        <w:r w:rsidRPr="00CE198A" w:rsidDel="0060372C">
          <w:rPr>
            <w:sz w:val="28"/>
            <w:szCs w:val="28"/>
          </w:rPr>
          <w:delText>Кнопку</w:delText>
        </w:r>
        <w:r w:rsidR="00DC7EC1" w:rsidRPr="00CE198A" w:rsidDel="0060372C">
          <w:rPr>
            <w:sz w:val="28"/>
            <w:szCs w:val="28"/>
          </w:rPr>
          <w:delText xml:space="preserve"> </w:delText>
        </w:r>
        <w:r w:rsidR="00295316" w:rsidRPr="00CE198A" w:rsidDel="0060372C">
          <w:rPr>
            <w:sz w:val="28"/>
            <w:szCs w:val="28"/>
          </w:rPr>
          <w:delText>персональн</w:delText>
        </w:r>
        <w:r w:rsidR="00DC7EC1" w:rsidRPr="00CE198A" w:rsidDel="0060372C">
          <w:rPr>
            <w:sz w:val="28"/>
            <w:szCs w:val="28"/>
          </w:rPr>
          <w:delText>ого</w:delText>
        </w:r>
        <w:r w:rsidR="00295316" w:rsidRPr="00CE198A" w:rsidDel="0060372C">
          <w:rPr>
            <w:sz w:val="28"/>
            <w:szCs w:val="28"/>
          </w:rPr>
          <w:delText xml:space="preserve"> </w:delText>
        </w:r>
        <w:r w:rsidR="00073383" w:rsidRPr="00CE198A" w:rsidDel="0060372C">
          <w:rPr>
            <w:sz w:val="28"/>
            <w:szCs w:val="28"/>
          </w:rPr>
          <w:delText>ч</w:delText>
        </w:r>
        <w:r w:rsidR="00295316" w:rsidRPr="00CE198A" w:rsidDel="0060372C">
          <w:rPr>
            <w:sz w:val="28"/>
            <w:szCs w:val="28"/>
          </w:rPr>
          <w:delText>ат</w:delText>
        </w:r>
        <w:r w:rsidR="00073383" w:rsidRPr="00CE198A" w:rsidDel="0060372C">
          <w:rPr>
            <w:sz w:val="28"/>
            <w:szCs w:val="28"/>
          </w:rPr>
          <w:delText>а</w:delText>
        </w:r>
        <w:r w:rsidR="00295316" w:rsidRPr="00CE198A" w:rsidDel="0060372C">
          <w:rPr>
            <w:sz w:val="28"/>
            <w:szCs w:val="28"/>
          </w:rPr>
          <w:delText xml:space="preserve"> с Пользователем.</w:delText>
        </w:r>
      </w:del>
    </w:p>
    <w:p w14:paraId="77673EEC" w14:textId="23EA3F98" w:rsidR="00630A6F" w:rsidRPr="00CE198A" w:rsidDel="0060372C" w:rsidRDefault="00630A6F" w:rsidP="00630A6F">
      <w:pPr>
        <w:rPr>
          <w:del w:id="2818" w:author="Constantine Smirnov" w:date="2023-06-07T03:30:00Z"/>
          <w:sz w:val="28"/>
          <w:szCs w:val="28"/>
        </w:rPr>
      </w:pPr>
      <w:del w:id="2819" w:author="Constantine Smirnov" w:date="2023-06-07T03:30:00Z">
        <w:r w:rsidRPr="00CE198A" w:rsidDel="0060372C">
          <w:rPr>
            <w:sz w:val="28"/>
            <w:szCs w:val="28"/>
          </w:rPr>
          <w:delText xml:space="preserve">Состав предоставляемой информации о Пользователе </w:delText>
        </w:r>
        <w:r w:rsidR="0056553C" w:rsidRPr="00CE198A" w:rsidDel="0060372C">
          <w:rPr>
            <w:sz w:val="28"/>
            <w:szCs w:val="28"/>
          </w:rPr>
          <w:delText>должен</w:delText>
        </w:r>
        <w:r w:rsidRPr="00CE198A" w:rsidDel="0060372C">
          <w:rPr>
            <w:sz w:val="28"/>
            <w:szCs w:val="28"/>
          </w:rPr>
          <w:delText xml:space="preserve"> быть </w:delText>
        </w:r>
        <w:r w:rsidR="00355D9B" w:rsidRPr="00CE198A" w:rsidDel="0060372C">
          <w:rPr>
            <w:sz w:val="28"/>
            <w:szCs w:val="28"/>
          </w:rPr>
          <w:delText>уточнён</w:delText>
        </w:r>
        <w:r w:rsidRPr="00CE198A" w:rsidDel="0060372C">
          <w:rPr>
            <w:sz w:val="28"/>
            <w:szCs w:val="28"/>
          </w:rPr>
          <w:delText xml:space="preserve"> </w:delText>
        </w:r>
        <w:r w:rsidR="0056553C" w:rsidRPr="00CE198A" w:rsidDel="0060372C">
          <w:rPr>
            <w:sz w:val="28"/>
            <w:szCs w:val="28"/>
          </w:rPr>
          <w:delText xml:space="preserve">и согласовано с Заказчиком </w:delText>
        </w:r>
        <w:r w:rsidRPr="00CE198A" w:rsidDel="0060372C">
          <w:rPr>
            <w:sz w:val="28"/>
            <w:szCs w:val="28"/>
          </w:rPr>
          <w:delText>на этапе технического проектирования Подсистемы.</w:delText>
        </w:r>
      </w:del>
    </w:p>
    <w:p w14:paraId="2B104535" w14:textId="498C1F1C" w:rsidR="00C368A6" w:rsidRPr="00CE198A" w:rsidDel="0060372C" w:rsidRDefault="00C368A6" w:rsidP="00C368A6">
      <w:pPr>
        <w:rPr>
          <w:del w:id="2820" w:author="Constantine Smirnov" w:date="2023-06-07T03:30:00Z"/>
          <w:sz w:val="28"/>
          <w:szCs w:val="28"/>
        </w:rPr>
      </w:pPr>
      <w:del w:id="2821" w:author="Constantine Smirnov" w:date="2023-06-07T03:30:00Z">
        <w:r w:rsidRPr="00CE198A" w:rsidDel="0060372C">
          <w:rPr>
            <w:sz w:val="28"/>
            <w:szCs w:val="28"/>
          </w:rPr>
          <w:delText xml:space="preserve">Мобильное приложение должно предоставлять возможность записи </w:delText>
        </w:r>
        <w:r w:rsidRPr="00CE198A" w:rsidDel="0060372C">
          <w:rPr>
            <w:sz w:val="28"/>
            <w:szCs w:val="28"/>
            <w:lang w:val="en-US"/>
          </w:rPr>
          <w:delText>GPS</w:delText>
        </w:r>
        <w:r w:rsidRPr="00CE198A" w:rsidDel="0060372C">
          <w:rPr>
            <w:sz w:val="28"/>
            <w:szCs w:val="28"/>
          </w:rPr>
          <w:delText>-треков в онлайн и офлайн-режимах работы приложения.</w:delText>
        </w:r>
      </w:del>
    </w:p>
    <w:p w14:paraId="123AA790" w14:textId="4BF6F798" w:rsidR="004D1A41" w:rsidRPr="00CE198A" w:rsidDel="0060372C" w:rsidRDefault="004D1A41" w:rsidP="004D1A41">
      <w:pPr>
        <w:pStyle w:val="SC3"/>
        <w:rPr>
          <w:del w:id="2822" w:author="Constantine Smirnov" w:date="2023-06-07T03:30:00Z"/>
          <w:sz w:val="28"/>
          <w:szCs w:val="28"/>
          <w:lang w:eastAsia="ru-RU"/>
        </w:rPr>
      </w:pPr>
      <w:del w:id="2823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>В части отображения тематических пространственных данных</w:delText>
        </w:r>
        <w:r w:rsidR="0081601B" w:rsidRPr="00CE198A" w:rsidDel="0060372C">
          <w:rPr>
            <w:sz w:val="28"/>
            <w:szCs w:val="28"/>
            <w:lang w:eastAsia="ru-RU"/>
          </w:rPr>
          <w:delText xml:space="preserve"> на карте</w:delText>
        </w:r>
        <w:r w:rsidRPr="00CE198A" w:rsidDel="0060372C">
          <w:rPr>
            <w:sz w:val="28"/>
            <w:szCs w:val="28"/>
            <w:lang w:eastAsia="ru-RU"/>
          </w:rPr>
          <w:delText xml:space="preserve"> Мобильное приложение должно обеспечивать возможность:</w:delText>
        </w:r>
      </w:del>
    </w:p>
    <w:p w14:paraId="202BDB55" w14:textId="5AA32BF7" w:rsidR="004D1A41" w:rsidRPr="00CE198A" w:rsidDel="0060372C" w:rsidRDefault="004D1A41" w:rsidP="004D1A41">
      <w:pPr>
        <w:pStyle w:val="a"/>
        <w:rPr>
          <w:del w:id="2824" w:author="Constantine Smirnov" w:date="2023-06-07T03:30:00Z"/>
          <w:sz w:val="28"/>
          <w:szCs w:val="28"/>
        </w:rPr>
      </w:pPr>
      <w:del w:id="2825" w:author="Constantine Smirnov" w:date="2023-06-07T03:30:00Z">
        <w:r w:rsidRPr="00CE198A" w:rsidDel="0060372C">
          <w:rPr>
            <w:sz w:val="28"/>
            <w:szCs w:val="28"/>
          </w:rPr>
          <w:delText xml:space="preserve">Отображение </w:delText>
        </w:r>
        <w:r w:rsidR="00DE576B" w:rsidRPr="00CE198A" w:rsidDel="0060372C">
          <w:rPr>
            <w:sz w:val="28"/>
            <w:szCs w:val="28"/>
            <w:lang w:eastAsia="ru-RU"/>
          </w:rPr>
          <w:delText xml:space="preserve">прогнозируемых </w:delText>
        </w:r>
        <w:r w:rsidRPr="00CE198A" w:rsidDel="0060372C">
          <w:rPr>
            <w:rFonts w:eastAsia="Times New Roman"/>
            <w:sz w:val="28"/>
            <w:szCs w:val="28"/>
            <w:lang w:eastAsia="ru-RU"/>
          </w:rPr>
          <w:delText>метеоданных</w:delText>
        </w:r>
        <w:r w:rsidR="0081601B" w:rsidRPr="00CE198A" w:rsidDel="0060372C">
          <w:rPr>
            <w:rFonts w:eastAsia="Times New Roman"/>
            <w:sz w:val="28"/>
            <w:szCs w:val="28"/>
            <w:lang w:eastAsia="ru-RU"/>
          </w:rPr>
          <w:delText xml:space="preserve"> в виде слоёв карты</w:delText>
        </w:r>
        <w:r w:rsidRPr="00CE198A" w:rsidDel="0060372C">
          <w:rPr>
            <w:sz w:val="28"/>
            <w:szCs w:val="28"/>
          </w:rPr>
          <w:delText>;</w:delText>
        </w:r>
      </w:del>
    </w:p>
    <w:p w14:paraId="25F85DBA" w14:textId="1A2BB03B" w:rsidR="004D1A41" w:rsidRPr="00CE198A" w:rsidDel="0060372C" w:rsidRDefault="004D1A41" w:rsidP="004D1A41">
      <w:pPr>
        <w:pStyle w:val="a"/>
        <w:rPr>
          <w:del w:id="2826" w:author="Constantine Smirnov" w:date="2023-06-07T03:30:00Z"/>
          <w:sz w:val="28"/>
          <w:szCs w:val="28"/>
        </w:rPr>
      </w:pPr>
      <w:del w:id="2827" w:author="Constantine Smirnov" w:date="2023-06-07T03:30:00Z">
        <w:r w:rsidRPr="00CE198A" w:rsidDel="0060372C">
          <w:rPr>
            <w:sz w:val="28"/>
            <w:szCs w:val="28"/>
          </w:rPr>
          <w:delText>Отображение текущих и исторических данных о движении судов по данным береговых и спутниковых АИС.</w:delText>
        </w:r>
      </w:del>
    </w:p>
    <w:p w14:paraId="3B95945B" w14:textId="108007F6" w:rsidR="008F3B35" w:rsidRPr="00CE198A" w:rsidDel="0060372C" w:rsidRDefault="00831B8B" w:rsidP="008F3B35">
      <w:pPr>
        <w:rPr>
          <w:del w:id="2828" w:author="Constantine Smirnov" w:date="2023-06-07T03:30:00Z"/>
          <w:sz w:val="28"/>
          <w:szCs w:val="28"/>
        </w:rPr>
      </w:pPr>
      <w:del w:id="2829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Мобильное </w:delText>
        </w:r>
        <w:r w:rsidRPr="00CE198A" w:rsidDel="0060372C">
          <w:rPr>
            <w:sz w:val="28"/>
            <w:szCs w:val="28"/>
          </w:rPr>
          <w:delText xml:space="preserve">приложение должно отображать </w:delText>
        </w:r>
        <w:r w:rsidR="00367EC9" w:rsidRPr="00CE198A" w:rsidDel="0060372C">
          <w:rPr>
            <w:sz w:val="28"/>
            <w:szCs w:val="28"/>
            <w:lang w:eastAsia="ru-RU"/>
          </w:rPr>
          <w:delText xml:space="preserve">прогнозируемые </w:delText>
        </w:r>
        <w:r w:rsidRPr="00CE198A" w:rsidDel="0060372C">
          <w:rPr>
            <w:sz w:val="28"/>
            <w:szCs w:val="28"/>
          </w:rPr>
          <w:delText>метеоданные в виде слоёв карты</w:delText>
        </w:r>
        <w:r w:rsidRPr="00CE198A" w:rsidDel="0060372C">
          <w:rPr>
            <w:sz w:val="28"/>
            <w:szCs w:val="28"/>
            <w:lang w:eastAsia="ru-RU"/>
          </w:rPr>
          <w:delText xml:space="preserve"> в </w:delText>
        </w:r>
        <w:r w:rsidRPr="00CE198A" w:rsidDel="0060372C">
          <w:rPr>
            <w:sz w:val="28"/>
            <w:szCs w:val="28"/>
          </w:rPr>
          <w:delText>Онлайн- и Офлайн-режимах работы</w:delText>
        </w:r>
        <w:r w:rsidRPr="00CE198A" w:rsidDel="0060372C">
          <w:rPr>
            <w:sz w:val="28"/>
            <w:szCs w:val="28"/>
            <w:lang w:eastAsia="ru-RU"/>
          </w:rPr>
          <w:delText>.</w:delText>
        </w:r>
        <w:r w:rsidR="007715EE" w:rsidRPr="00CE198A" w:rsidDel="0060372C">
          <w:rPr>
            <w:sz w:val="28"/>
            <w:szCs w:val="28"/>
            <w:lang w:eastAsia="ru-RU"/>
          </w:rPr>
          <w:delText xml:space="preserve"> </w:delText>
        </w:r>
        <w:r w:rsidR="00353D3C" w:rsidRPr="00CE198A" w:rsidDel="0060372C">
          <w:rPr>
            <w:sz w:val="28"/>
            <w:szCs w:val="28"/>
          </w:rPr>
          <w:delText xml:space="preserve">Требования к </w:delText>
        </w:r>
        <w:r w:rsidR="007715EE" w:rsidRPr="00CE198A" w:rsidDel="0060372C">
          <w:rPr>
            <w:sz w:val="28"/>
            <w:szCs w:val="28"/>
          </w:rPr>
          <w:delText xml:space="preserve">составу и методам работы с </w:delText>
        </w:r>
        <w:r w:rsidR="00367EC9" w:rsidRPr="00CE198A" w:rsidDel="0060372C">
          <w:rPr>
            <w:sz w:val="28"/>
            <w:szCs w:val="28"/>
            <w:lang w:eastAsia="ru-RU"/>
          </w:rPr>
          <w:delText>прогнозируемы</w:delText>
        </w:r>
        <w:r w:rsidR="00353D3C" w:rsidRPr="00CE198A" w:rsidDel="0060372C">
          <w:rPr>
            <w:sz w:val="28"/>
            <w:szCs w:val="28"/>
            <w:lang w:eastAsia="ru-RU"/>
          </w:rPr>
          <w:delText>м</w:delText>
        </w:r>
        <w:r w:rsidR="007715EE" w:rsidRPr="00CE198A" w:rsidDel="0060372C">
          <w:rPr>
            <w:sz w:val="28"/>
            <w:szCs w:val="28"/>
            <w:lang w:eastAsia="ru-RU"/>
          </w:rPr>
          <w:delText>и</w:delText>
        </w:r>
        <w:r w:rsidR="00367EC9" w:rsidRPr="00CE198A" w:rsidDel="0060372C">
          <w:rPr>
            <w:sz w:val="28"/>
            <w:szCs w:val="28"/>
            <w:lang w:eastAsia="ru-RU"/>
          </w:rPr>
          <w:delText xml:space="preserve"> </w:delText>
        </w:r>
        <w:r w:rsidR="008F3B35" w:rsidRPr="00CE198A" w:rsidDel="0060372C">
          <w:rPr>
            <w:sz w:val="28"/>
            <w:szCs w:val="28"/>
          </w:rPr>
          <w:delText>метеоданны</w:delText>
        </w:r>
        <w:r w:rsidR="00353D3C" w:rsidRPr="00CE198A" w:rsidDel="0060372C">
          <w:rPr>
            <w:sz w:val="28"/>
            <w:szCs w:val="28"/>
          </w:rPr>
          <w:delText>м</w:delText>
        </w:r>
        <w:r w:rsidR="007715EE" w:rsidRPr="00CE198A" w:rsidDel="0060372C">
          <w:rPr>
            <w:sz w:val="28"/>
            <w:szCs w:val="28"/>
          </w:rPr>
          <w:delText>и</w:delText>
        </w:r>
        <w:r w:rsidR="0081601B" w:rsidRPr="00CE198A" w:rsidDel="0060372C">
          <w:rPr>
            <w:sz w:val="28"/>
            <w:szCs w:val="28"/>
          </w:rPr>
          <w:delText xml:space="preserve"> </w:delText>
        </w:r>
        <w:r w:rsidR="00353D3C" w:rsidRPr="00CE198A" w:rsidDel="0060372C">
          <w:rPr>
            <w:sz w:val="28"/>
            <w:szCs w:val="28"/>
          </w:rPr>
          <w:delText xml:space="preserve">приведены в разделе </w:delText>
        </w:r>
        <w:r w:rsidR="00353D3C" w:rsidRPr="00CE198A" w:rsidDel="0060372C">
          <w:rPr>
            <w:sz w:val="28"/>
            <w:szCs w:val="28"/>
          </w:rPr>
          <w:fldChar w:fldCharType="begin"/>
        </w:r>
        <w:r w:rsidR="00353D3C" w:rsidRPr="00CE198A" w:rsidDel="0060372C">
          <w:rPr>
            <w:sz w:val="28"/>
            <w:szCs w:val="28"/>
          </w:rPr>
          <w:delInstrText xml:space="preserve"> REF _Ref481153374 \r \h </w:delInstrText>
        </w:r>
        <w:r w:rsidR="00353D3C" w:rsidRPr="00CE198A" w:rsidDel="0060372C">
          <w:rPr>
            <w:sz w:val="28"/>
            <w:szCs w:val="28"/>
          </w:rPr>
        </w:r>
      </w:del>
      <w:r w:rsidR="00CE198A" w:rsidRPr="00CE198A">
        <w:rPr>
          <w:sz w:val="28"/>
          <w:szCs w:val="28"/>
        </w:rPr>
        <w:instrText xml:space="preserve"> \* MERGEFORMAT </w:instrText>
      </w:r>
      <w:del w:id="2830" w:author="Constantine Smirnov" w:date="2023-06-07T03:30:00Z">
        <w:r w:rsidR="00353D3C" w:rsidRPr="00CE198A" w:rsidDel="0060372C">
          <w:rPr>
            <w:sz w:val="28"/>
            <w:szCs w:val="28"/>
          </w:rPr>
          <w:fldChar w:fldCharType="separate"/>
        </w:r>
        <w:r w:rsidR="00F07635" w:rsidRPr="00CE198A" w:rsidDel="0060372C">
          <w:rPr>
            <w:sz w:val="28"/>
            <w:szCs w:val="28"/>
          </w:rPr>
          <w:delText>4.2.2.3</w:delText>
        </w:r>
        <w:r w:rsidR="00353D3C" w:rsidRPr="00CE198A" w:rsidDel="0060372C">
          <w:rPr>
            <w:sz w:val="28"/>
            <w:szCs w:val="28"/>
          </w:rPr>
          <w:fldChar w:fldCharType="end"/>
        </w:r>
        <w:r w:rsidR="008F3B35" w:rsidRPr="00CE198A" w:rsidDel="0060372C">
          <w:rPr>
            <w:sz w:val="28"/>
            <w:szCs w:val="28"/>
          </w:rPr>
          <w:delText>.</w:delText>
        </w:r>
      </w:del>
    </w:p>
    <w:p w14:paraId="553BA1BB" w14:textId="1B65EE3F" w:rsidR="004D1A41" w:rsidRPr="00CE198A" w:rsidDel="0060372C" w:rsidRDefault="004D1A41" w:rsidP="004D1A41">
      <w:pPr>
        <w:pStyle w:val="SC3"/>
        <w:rPr>
          <w:del w:id="2831" w:author="Constantine Smirnov" w:date="2023-06-07T03:30:00Z"/>
          <w:sz w:val="28"/>
          <w:szCs w:val="28"/>
        </w:rPr>
      </w:pPr>
      <w:del w:id="2832" w:author="Constantine Smirnov" w:date="2023-06-07T03:30:00Z">
        <w:r w:rsidRPr="00CE198A" w:rsidDel="0060372C">
          <w:rPr>
            <w:sz w:val="28"/>
            <w:szCs w:val="28"/>
          </w:rPr>
          <w:delText>Мобильное приложение должно предоставлять возможность просмотра на карте текущих и исторических данных о движении судов по данным береговых и спутниковых АИС. Информация о движении судов должна содержать:</w:delText>
        </w:r>
      </w:del>
    </w:p>
    <w:p w14:paraId="0137AF70" w14:textId="3A6068E5" w:rsidR="004D1A41" w:rsidRPr="00CE198A" w:rsidDel="0060372C" w:rsidRDefault="004D1A41" w:rsidP="004D1A41">
      <w:pPr>
        <w:pStyle w:val="a"/>
        <w:rPr>
          <w:del w:id="2833" w:author="Constantine Smirnov" w:date="2023-06-07T03:30:00Z"/>
          <w:sz w:val="28"/>
          <w:szCs w:val="28"/>
          <w:lang w:eastAsia="ru-RU"/>
        </w:rPr>
      </w:pPr>
      <w:del w:id="2834" w:author="Constantine Smirnov" w:date="2023-06-07T03:30:00Z">
        <w:r w:rsidRPr="00CE198A" w:rsidDel="0060372C">
          <w:rPr>
            <w:sz w:val="28"/>
            <w:szCs w:val="28"/>
          </w:rPr>
          <w:delText>С</w:delText>
        </w:r>
        <w:r w:rsidRPr="00CE198A" w:rsidDel="0060372C">
          <w:rPr>
            <w:sz w:val="28"/>
            <w:szCs w:val="28"/>
            <w:lang w:eastAsia="ru-RU"/>
          </w:rPr>
          <w:delText>водные (термальные) карты по судовой обстановке;</w:delText>
        </w:r>
      </w:del>
    </w:p>
    <w:p w14:paraId="17C14E0A" w14:textId="02A7AB55" w:rsidR="004D1A41" w:rsidRPr="00CE198A" w:rsidDel="0060372C" w:rsidRDefault="008F3B35" w:rsidP="004D1A41">
      <w:pPr>
        <w:pStyle w:val="a"/>
        <w:rPr>
          <w:del w:id="2835" w:author="Constantine Smirnov" w:date="2023-06-07T03:30:00Z"/>
          <w:sz w:val="28"/>
          <w:szCs w:val="28"/>
          <w:lang w:eastAsia="ru-RU"/>
        </w:rPr>
      </w:pPr>
      <w:del w:id="2836" w:author="Constantine Smirnov" w:date="2023-06-07T03:30:00Z">
        <w:r w:rsidRPr="00CE198A" w:rsidDel="0060372C">
          <w:rPr>
            <w:sz w:val="28"/>
            <w:szCs w:val="28"/>
          </w:rPr>
          <w:delText>Т</w:delText>
        </w:r>
        <w:r w:rsidRPr="00CE198A" w:rsidDel="0060372C">
          <w:rPr>
            <w:sz w:val="28"/>
            <w:szCs w:val="28"/>
            <w:lang w:eastAsia="ru-RU"/>
          </w:rPr>
          <w:delText>екущее положение судов в регионе</w:delText>
        </w:r>
        <w:r w:rsidR="004D1A41" w:rsidRPr="00CE198A" w:rsidDel="0060372C">
          <w:rPr>
            <w:sz w:val="28"/>
            <w:szCs w:val="28"/>
            <w:lang w:eastAsia="ru-RU"/>
          </w:rPr>
          <w:delText>;</w:delText>
        </w:r>
      </w:del>
    </w:p>
    <w:p w14:paraId="3CC74ECF" w14:textId="3DEEA627" w:rsidR="004D1A41" w:rsidRPr="00CE198A" w:rsidDel="0060372C" w:rsidRDefault="008F3B35" w:rsidP="004D1A41">
      <w:pPr>
        <w:pStyle w:val="a"/>
        <w:rPr>
          <w:del w:id="2837" w:author="Constantine Smirnov" w:date="2023-06-07T03:30:00Z"/>
          <w:sz w:val="28"/>
          <w:szCs w:val="28"/>
          <w:lang w:eastAsia="ru-RU"/>
        </w:rPr>
      </w:pPr>
      <w:del w:id="2838" w:author="Constantine Smirnov" w:date="2023-06-07T03:30:00Z">
        <w:r w:rsidRPr="00CE198A" w:rsidDel="0060372C">
          <w:rPr>
            <w:sz w:val="28"/>
            <w:szCs w:val="28"/>
          </w:rPr>
          <w:delText>Т</w:delText>
        </w:r>
        <w:r w:rsidR="004D1A41" w:rsidRPr="00CE198A" w:rsidDel="0060372C">
          <w:rPr>
            <w:sz w:val="28"/>
            <w:szCs w:val="28"/>
            <w:lang w:eastAsia="ru-RU"/>
          </w:rPr>
          <w:delText>екуще</w:delText>
        </w:r>
        <w:r w:rsidRPr="00CE198A" w:rsidDel="0060372C">
          <w:rPr>
            <w:sz w:val="28"/>
            <w:szCs w:val="28"/>
            <w:lang w:eastAsia="ru-RU"/>
          </w:rPr>
          <w:delText>е</w:delText>
        </w:r>
        <w:r w:rsidR="004D1A41" w:rsidRPr="00CE198A" w:rsidDel="0060372C">
          <w:rPr>
            <w:sz w:val="28"/>
            <w:szCs w:val="28"/>
            <w:lang w:eastAsia="ru-RU"/>
          </w:rPr>
          <w:delText xml:space="preserve"> положени</w:delText>
        </w:r>
        <w:r w:rsidRPr="00CE198A" w:rsidDel="0060372C">
          <w:rPr>
            <w:sz w:val="28"/>
            <w:szCs w:val="28"/>
            <w:lang w:eastAsia="ru-RU"/>
          </w:rPr>
          <w:delText>е</w:delText>
        </w:r>
        <w:r w:rsidR="004D1A41" w:rsidRPr="00CE198A" w:rsidDel="0060372C">
          <w:rPr>
            <w:sz w:val="28"/>
            <w:szCs w:val="28"/>
            <w:lang w:eastAsia="ru-RU"/>
          </w:rPr>
          <w:delText xml:space="preserve"> и маршрут</w:delText>
        </w:r>
        <w:r w:rsidRPr="00CE198A" w:rsidDel="0060372C">
          <w:rPr>
            <w:sz w:val="28"/>
            <w:szCs w:val="28"/>
            <w:lang w:eastAsia="ru-RU"/>
          </w:rPr>
          <w:delText>ы</w:delText>
        </w:r>
        <w:r w:rsidR="004D1A41" w:rsidRPr="00CE198A" w:rsidDel="0060372C">
          <w:rPr>
            <w:sz w:val="28"/>
            <w:szCs w:val="28"/>
            <w:lang w:eastAsia="ru-RU"/>
          </w:rPr>
          <w:delText xml:space="preserve"> судов пользователя</w:delText>
        </w:r>
        <w:r w:rsidRPr="00CE198A" w:rsidDel="0060372C">
          <w:rPr>
            <w:sz w:val="28"/>
            <w:szCs w:val="28"/>
            <w:lang w:eastAsia="ru-RU"/>
          </w:rPr>
          <w:delText>.</w:delText>
        </w:r>
      </w:del>
    </w:p>
    <w:p w14:paraId="2E2135A2" w14:textId="0CCDFE6C" w:rsidR="00831B8B" w:rsidRPr="00CE198A" w:rsidDel="0060372C" w:rsidRDefault="00831B8B" w:rsidP="00214160">
      <w:pPr>
        <w:rPr>
          <w:del w:id="2839" w:author="Constantine Smirnov" w:date="2023-06-07T03:30:00Z"/>
          <w:sz w:val="28"/>
          <w:szCs w:val="28"/>
          <w:lang w:eastAsia="ru-RU"/>
        </w:rPr>
      </w:pPr>
      <w:del w:id="2840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Мобильное </w:delText>
        </w:r>
        <w:r w:rsidRPr="00CE198A" w:rsidDel="0060372C">
          <w:rPr>
            <w:sz w:val="28"/>
            <w:szCs w:val="28"/>
          </w:rPr>
          <w:delText>приложение должно отображать текущие и исторические данные о движении судов по данным береговых и спутниковых АИС</w:delText>
        </w:r>
        <w:r w:rsidRPr="00CE198A" w:rsidDel="0060372C">
          <w:rPr>
            <w:sz w:val="28"/>
            <w:szCs w:val="28"/>
            <w:lang w:eastAsia="ru-RU"/>
          </w:rPr>
          <w:delText xml:space="preserve"> только в Онлайн-режиме.</w:delText>
        </w:r>
      </w:del>
    </w:p>
    <w:p w14:paraId="72C441F6" w14:textId="16CD0917" w:rsidR="00214160" w:rsidRPr="00CE198A" w:rsidDel="0060372C" w:rsidRDefault="00214160" w:rsidP="00214160">
      <w:pPr>
        <w:rPr>
          <w:del w:id="2841" w:author="Constantine Smirnov" w:date="2023-06-07T03:30:00Z"/>
          <w:sz w:val="28"/>
          <w:szCs w:val="28"/>
        </w:rPr>
      </w:pPr>
      <w:del w:id="2842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Решение по отображению тематических пространственных данных </w:delText>
        </w:r>
        <w:r w:rsidRPr="00CE198A" w:rsidDel="0060372C">
          <w:rPr>
            <w:sz w:val="28"/>
            <w:szCs w:val="28"/>
          </w:rPr>
          <w:delText>должно быть разработано и согласовано с Заказчиком на этапе технического проектирования Подсистемы.</w:delText>
        </w:r>
      </w:del>
    </w:p>
    <w:p w14:paraId="256FF10C" w14:textId="1ABE19BF" w:rsidR="00AF045A" w:rsidRPr="00CE198A" w:rsidDel="0060372C" w:rsidRDefault="004A5F12" w:rsidP="00AF045A">
      <w:pPr>
        <w:rPr>
          <w:del w:id="2843" w:author="Constantine Smirnov" w:date="2023-06-07T03:30:00Z"/>
          <w:sz w:val="28"/>
          <w:szCs w:val="28"/>
        </w:rPr>
      </w:pPr>
      <w:del w:id="2844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В части отображения </w:delText>
        </w:r>
        <w:r w:rsidRPr="00CE198A" w:rsidDel="0060372C">
          <w:rPr>
            <w:sz w:val="28"/>
            <w:szCs w:val="28"/>
            <w:lang w:val="en-US" w:eastAsia="ru-RU"/>
          </w:rPr>
          <w:delText>POI</w:delText>
        </w:r>
        <w:r w:rsidRPr="00CE198A" w:rsidDel="0060372C">
          <w:rPr>
            <w:sz w:val="28"/>
            <w:szCs w:val="28"/>
            <w:lang w:eastAsia="ru-RU"/>
          </w:rPr>
          <w:delText xml:space="preserve"> на карте Мобильное приложение должно </w:delText>
        </w:r>
        <w:r w:rsidR="00AF045A" w:rsidRPr="00CE198A" w:rsidDel="0060372C">
          <w:rPr>
            <w:sz w:val="28"/>
            <w:szCs w:val="28"/>
          </w:rPr>
          <w:delText xml:space="preserve">предоставлять Пользователю возможность выбора: отображать на карте все представленные в Подсистеме </w:delText>
        </w:r>
        <w:r w:rsidR="00AF045A" w:rsidRPr="00CE198A" w:rsidDel="0060372C">
          <w:rPr>
            <w:sz w:val="28"/>
            <w:szCs w:val="28"/>
            <w:lang w:val="en-US"/>
          </w:rPr>
          <w:delText>POI</w:delText>
        </w:r>
        <w:r w:rsidR="00AF045A" w:rsidRPr="00CE198A" w:rsidDel="0060372C">
          <w:rPr>
            <w:sz w:val="28"/>
            <w:szCs w:val="28"/>
          </w:rPr>
          <w:delText xml:space="preserve">, только указанные группы или отдельные </w:delText>
        </w:r>
        <w:r w:rsidR="00AF045A" w:rsidRPr="00CE198A" w:rsidDel="0060372C">
          <w:rPr>
            <w:sz w:val="28"/>
            <w:szCs w:val="28"/>
            <w:lang w:val="en-US"/>
          </w:rPr>
          <w:delText>POI</w:delText>
        </w:r>
        <w:r w:rsidR="00AF045A" w:rsidRPr="00CE198A" w:rsidDel="0060372C">
          <w:rPr>
            <w:sz w:val="28"/>
            <w:szCs w:val="28"/>
          </w:rPr>
          <w:delText>.</w:delText>
        </w:r>
        <w:r w:rsidR="00527CAF" w:rsidRPr="00CE198A" w:rsidDel="0060372C">
          <w:rPr>
            <w:sz w:val="28"/>
            <w:szCs w:val="28"/>
          </w:rPr>
          <w:delText xml:space="preserve"> Требования к составу и методам работы с </w:delText>
        </w:r>
        <w:r w:rsidR="00527CAF" w:rsidRPr="00CE198A" w:rsidDel="0060372C">
          <w:rPr>
            <w:sz w:val="28"/>
            <w:szCs w:val="28"/>
            <w:lang w:val="en-US" w:eastAsia="ru-RU"/>
          </w:rPr>
          <w:delText>POI</w:delText>
        </w:r>
        <w:r w:rsidR="00527CAF" w:rsidRPr="00CE198A" w:rsidDel="0060372C">
          <w:rPr>
            <w:sz w:val="28"/>
            <w:szCs w:val="28"/>
            <w:lang w:eastAsia="ru-RU"/>
          </w:rPr>
          <w:delText xml:space="preserve"> </w:delText>
        </w:r>
        <w:r w:rsidR="00527CAF" w:rsidRPr="00CE198A" w:rsidDel="0060372C">
          <w:rPr>
            <w:sz w:val="28"/>
            <w:szCs w:val="28"/>
          </w:rPr>
          <w:delText xml:space="preserve">приведены в разделе </w:delText>
        </w:r>
        <w:r w:rsidR="00527CAF" w:rsidRPr="00CE198A" w:rsidDel="0060372C">
          <w:rPr>
            <w:sz w:val="28"/>
            <w:szCs w:val="28"/>
          </w:rPr>
          <w:fldChar w:fldCharType="begin"/>
        </w:r>
        <w:r w:rsidR="00527CAF" w:rsidRPr="00CE198A" w:rsidDel="0060372C">
          <w:rPr>
            <w:sz w:val="28"/>
            <w:szCs w:val="28"/>
          </w:rPr>
          <w:delInstrText xml:space="preserve"> REF _Ref481154967 \r \h </w:delInstrText>
        </w:r>
        <w:r w:rsidR="00527CAF" w:rsidRPr="00CE198A" w:rsidDel="0060372C">
          <w:rPr>
            <w:sz w:val="28"/>
            <w:szCs w:val="28"/>
          </w:rPr>
        </w:r>
      </w:del>
      <w:r w:rsidR="00CE198A" w:rsidRPr="00CE198A">
        <w:rPr>
          <w:sz w:val="28"/>
          <w:szCs w:val="28"/>
        </w:rPr>
        <w:instrText xml:space="preserve"> \* MERGEFORMAT </w:instrText>
      </w:r>
      <w:del w:id="2845" w:author="Constantine Smirnov" w:date="2023-06-07T03:30:00Z">
        <w:r w:rsidR="00527CAF" w:rsidRPr="00CE198A" w:rsidDel="0060372C">
          <w:rPr>
            <w:sz w:val="28"/>
            <w:szCs w:val="28"/>
          </w:rPr>
          <w:fldChar w:fldCharType="separate"/>
        </w:r>
        <w:r w:rsidR="00F07635" w:rsidRPr="00CE198A" w:rsidDel="0060372C">
          <w:rPr>
            <w:sz w:val="28"/>
            <w:szCs w:val="28"/>
          </w:rPr>
          <w:delText>4.2.2.4</w:delText>
        </w:r>
        <w:r w:rsidR="00527CAF" w:rsidRPr="00CE198A" w:rsidDel="0060372C">
          <w:rPr>
            <w:sz w:val="28"/>
            <w:szCs w:val="28"/>
          </w:rPr>
          <w:fldChar w:fldCharType="end"/>
        </w:r>
        <w:r w:rsidR="00527CAF" w:rsidRPr="00CE198A" w:rsidDel="0060372C">
          <w:rPr>
            <w:sz w:val="28"/>
            <w:szCs w:val="28"/>
          </w:rPr>
          <w:delText>.</w:delText>
        </w:r>
      </w:del>
    </w:p>
    <w:p w14:paraId="633EBFB3" w14:textId="1CD2C7A4" w:rsidR="00994631" w:rsidRPr="00CE198A" w:rsidDel="0060372C" w:rsidRDefault="00831B8B" w:rsidP="00831B8B">
      <w:pPr>
        <w:rPr>
          <w:del w:id="2846" w:author="Constantine Smirnov" w:date="2023-06-07T03:30:00Z"/>
          <w:sz w:val="28"/>
          <w:szCs w:val="28"/>
          <w:lang w:eastAsia="ru-RU"/>
        </w:rPr>
      </w:pPr>
      <w:del w:id="2847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Мобильное </w:delText>
        </w:r>
        <w:r w:rsidRPr="00CE198A" w:rsidDel="0060372C">
          <w:rPr>
            <w:sz w:val="28"/>
            <w:szCs w:val="28"/>
          </w:rPr>
          <w:delText xml:space="preserve">приложение должно отображать </w:delText>
        </w:r>
        <w:r w:rsidRPr="00CE198A" w:rsidDel="0060372C">
          <w:rPr>
            <w:sz w:val="28"/>
            <w:szCs w:val="28"/>
            <w:lang w:val="en-US" w:eastAsia="ru-RU"/>
          </w:rPr>
          <w:delText>POI</w:delText>
        </w:r>
        <w:r w:rsidRPr="00CE198A" w:rsidDel="0060372C">
          <w:rPr>
            <w:sz w:val="28"/>
            <w:szCs w:val="28"/>
            <w:lang w:eastAsia="ru-RU"/>
          </w:rPr>
          <w:delText xml:space="preserve"> на карте в </w:delText>
        </w:r>
        <w:r w:rsidRPr="00CE198A" w:rsidDel="0060372C">
          <w:rPr>
            <w:sz w:val="28"/>
            <w:szCs w:val="28"/>
          </w:rPr>
          <w:delText>Онлайн- и Офлайн-режимах работы</w:delText>
        </w:r>
        <w:r w:rsidRPr="00CE198A" w:rsidDel="0060372C">
          <w:rPr>
            <w:sz w:val="28"/>
            <w:szCs w:val="28"/>
            <w:lang w:eastAsia="ru-RU"/>
          </w:rPr>
          <w:delText xml:space="preserve">. В Онлайн-режиме </w:delText>
        </w:r>
        <w:r w:rsidRPr="00CE198A" w:rsidDel="0060372C">
          <w:rPr>
            <w:sz w:val="28"/>
            <w:szCs w:val="28"/>
            <w:lang w:val="en-US" w:eastAsia="ru-RU"/>
          </w:rPr>
          <w:delText>POI</w:delText>
        </w:r>
        <w:r w:rsidRPr="00CE198A" w:rsidDel="0060372C">
          <w:rPr>
            <w:sz w:val="28"/>
            <w:szCs w:val="28"/>
            <w:lang w:eastAsia="ru-RU"/>
          </w:rPr>
          <w:delText xml:space="preserve"> должны отображаться в полном объёме в соответствии с указанными предпочтениями Пользователя. В Офлайн-режиме объём отображаемых </w:delText>
        </w:r>
        <w:r w:rsidRPr="00CE198A" w:rsidDel="0060372C">
          <w:rPr>
            <w:sz w:val="28"/>
            <w:szCs w:val="28"/>
            <w:lang w:val="en-US" w:eastAsia="ru-RU"/>
          </w:rPr>
          <w:delText>POI</w:delText>
        </w:r>
        <w:r w:rsidRPr="00CE198A" w:rsidDel="0060372C">
          <w:rPr>
            <w:sz w:val="28"/>
            <w:szCs w:val="28"/>
            <w:lang w:eastAsia="ru-RU"/>
          </w:rPr>
          <w:delText xml:space="preserve"> должен быть ограничен загруженными данными и данными из кэша.</w:delText>
        </w:r>
      </w:del>
    </w:p>
    <w:p w14:paraId="0A7D5575" w14:textId="0536EC7D" w:rsidR="00AF045A" w:rsidRPr="00CE198A" w:rsidDel="0060372C" w:rsidRDefault="00AF045A" w:rsidP="00AF045A">
      <w:pPr>
        <w:rPr>
          <w:del w:id="2848" w:author="Constantine Smirnov" w:date="2023-06-07T03:30:00Z"/>
          <w:sz w:val="28"/>
          <w:szCs w:val="28"/>
        </w:rPr>
      </w:pPr>
      <w:del w:id="2849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Решение по отображению </w:delText>
        </w:r>
        <w:r w:rsidRPr="00CE198A" w:rsidDel="0060372C">
          <w:rPr>
            <w:sz w:val="28"/>
            <w:szCs w:val="28"/>
            <w:lang w:val="en-US" w:eastAsia="ru-RU"/>
          </w:rPr>
          <w:delText>POI</w:delText>
        </w:r>
        <w:r w:rsidRPr="00CE198A" w:rsidDel="0060372C">
          <w:rPr>
            <w:sz w:val="28"/>
            <w:szCs w:val="28"/>
            <w:lang w:eastAsia="ru-RU"/>
          </w:rPr>
          <w:delText xml:space="preserve"> на карте </w:delText>
        </w:r>
        <w:r w:rsidRPr="00CE198A" w:rsidDel="0060372C">
          <w:rPr>
            <w:sz w:val="28"/>
            <w:szCs w:val="28"/>
          </w:rPr>
          <w:delText>должно быть разработано и согласовано с Заказчиком на этапе технического проектирования Подсистемы.</w:delText>
        </w:r>
      </w:del>
    </w:p>
    <w:p w14:paraId="108112B2" w14:textId="3AB7D17E" w:rsidR="00AF045A" w:rsidRPr="00CE198A" w:rsidDel="0060372C" w:rsidRDefault="00AF045A" w:rsidP="00AF045A">
      <w:pPr>
        <w:pStyle w:val="SC3"/>
        <w:rPr>
          <w:del w:id="2850" w:author="Constantine Smirnov" w:date="2023-06-07T03:30:00Z"/>
          <w:sz w:val="28"/>
          <w:szCs w:val="28"/>
          <w:lang w:eastAsia="ru-RU"/>
        </w:rPr>
      </w:pPr>
      <w:del w:id="2851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>В части поиска объектов на карте Мобильное приложение должно предоставлять Пользователю возможность:</w:delText>
        </w:r>
      </w:del>
    </w:p>
    <w:p w14:paraId="73C26B06" w14:textId="6658CB62" w:rsidR="00AF045A" w:rsidRPr="00CE198A" w:rsidDel="0060372C" w:rsidRDefault="00AF045A" w:rsidP="00815AAF">
      <w:pPr>
        <w:pStyle w:val="a"/>
        <w:rPr>
          <w:del w:id="2852" w:author="Constantine Smirnov" w:date="2023-06-07T03:30:00Z"/>
          <w:sz w:val="28"/>
          <w:szCs w:val="28"/>
        </w:rPr>
      </w:pPr>
      <w:del w:id="2853" w:author="Constantine Smirnov" w:date="2023-06-07T03:30:00Z">
        <w:r w:rsidRPr="00CE198A" w:rsidDel="0060372C">
          <w:rPr>
            <w:sz w:val="28"/>
            <w:szCs w:val="28"/>
          </w:rPr>
          <w:delText>Поиск по имени пользователя;</w:delText>
        </w:r>
      </w:del>
    </w:p>
    <w:p w14:paraId="155FA828" w14:textId="6B8ECBC0" w:rsidR="00AF045A" w:rsidRPr="00CE198A" w:rsidDel="0060372C" w:rsidRDefault="00AF045A" w:rsidP="00815AAF">
      <w:pPr>
        <w:pStyle w:val="a"/>
        <w:rPr>
          <w:del w:id="2854" w:author="Constantine Smirnov" w:date="2023-06-07T03:30:00Z"/>
          <w:sz w:val="28"/>
          <w:szCs w:val="28"/>
        </w:rPr>
      </w:pPr>
      <w:del w:id="2855" w:author="Constantine Smirnov" w:date="2023-06-07T03:30:00Z">
        <w:r w:rsidRPr="00CE198A" w:rsidDel="0060372C">
          <w:rPr>
            <w:sz w:val="28"/>
            <w:szCs w:val="28"/>
          </w:rPr>
          <w:delText>Поиск по атрибутам судов из данных береговых и спутниковых АИС;</w:delText>
        </w:r>
      </w:del>
    </w:p>
    <w:p w14:paraId="08424A49" w14:textId="6D501042" w:rsidR="00AF045A" w:rsidRPr="00CE198A" w:rsidDel="0060372C" w:rsidRDefault="00AF045A" w:rsidP="00815AAF">
      <w:pPr>
        <w:pStyle w:val="a"/>
        <w:rPr>
          <w:del w:id="2856" w:author="Constantine Smirnov" w:date="2023-06-07T03:30:00Z"/>
          <w:sz w:val="28"/>
          <w:szCs w:val="28"/>
        </w:rPr>
      </w:pPr>
      <w:del w:id="2857" w:author="Constantine Smirnov" w:date="2023-06-07T03:30:00Z">
        <w:r w:rsidRPr="00CE198A" w:rsidDel="0060372C">
          <w:rPr>
            <w:sz w:val="28"/>
            <w:szCs w:val="28"/>
          </w:rPr>
          <w:delText>Поиск местности по географическому названию;</w:delText>
        </w:r>
      </w:del>
    </w:p>
    <w:p w14:paraId="383A3FFE" w14:textId="33881B48" w:rsidR="00355EA1" w:rsidRPr="00CE198A" w:rsidDel="0060372C" w:rsidRDefault="00AF045A" w:rsidP="00815AAF">
      <w:pPr>
        <w:pStyle w:val="a"/>
        <w:rPr>
          <w:del w:id="2858" w:author="Constantine Smirnov" w:date="2023-06-07T03:30:00Z"/>
          <w:sz w:val="28"/>
          <w:szCs w:val="28"/>
        </w:rPr>
      </w:pPr>
      <w:del w:id="2859" w:author="Constantine Smirnov" w:date="2023-06-07T03:30:00Z">
        <w:r w:rsidRPr="00CE198A" w:rsidDel="0060372C">
          <w:rPr>
            <w:sz w:val="28"/>
            <w:szCs w:val="28"/>
          </w:rPr>
          <w:delText>Поиск POI по названию.</w:delText>
        </w:r>
      </w:del>
    </w:p>
    <w:p w14:paraId="17D70AC4" w14:textId="65D894FA" w:rsidR="00AF045A" w:rsidRPr="00CE198A" w:rsidDel="0060372C" w:rsidRDefault="00295316" w:rsidP="00AF045A">
      <w:pPr>
        <w:rPr>
          <w:del w:id="2860" w:author="Constantine Smirnov" w:date="2023-06-07T03:30:00Z"/>
          <w:sz w:val="28"/>
          <w:szCs w:val="28"/>
        </w:rPr>
      </w:pPr>
      <w:del w:id="2861" w:author="Constantine Smirnov" w:date="2023-06-07T03:30:00Z">
        <w:r w:rsidRPr="00CE198A" w:rsidDel="0060372C">
          <w:rPr>
            <w:sz w:val="28"/>
            <w:szCs w:val="28"/>
          </w:rPr>
          <w:delText xml:space="preserve">Мобильное приложение должно предоставлять возможность поиска по географическим названиям </w:delText>
        </w:r>
        <w:r w:rsidR="00073383" w:rsidRPr="00CE198A" w:rsidDel="0060372C">
          <w:rPr>
            <w:sz w:val="28"/>
            <w:szCs w:val="28"/>
          </w:rPr>
          <w:delText xml:space="preserve">и </w:delText>
        </w:r>
        <w:r w:rsidR="00AF045A" w:rsidRPr="00CE198A" w:rsidDel="0060372C">
          <w:rPr>
            <w:sz w:val="28"/>
            <w:szCs w:val="28"/>
          </w:rPr>
          <w:delText xml:space="preserve">названиям </w:delText>
        </w:r>
        <w:r w:rsidR="00073383" w:rsidRPr="00CE198A" w:rsidDel="0060372C">
          <w:rPr>
            <w:sz w:val="28"/>
            <w:szCs w:val="28"/>
          </w:rPr>
          <w:delText>POI в онлайн и офлайн-режимах работы приложения.</w:delText>
        </w:r>
      </w:del>
    </w:p>
    <w:p w14:paraId="3A48EC6D" w14:textId="3266BA43" w:rsidR="00AF045A" w:rsidRPr="00CE198A" w:rsidDel="0060372C" w:rsidRDefault="00AF045A" w:rsidP="00AF045A">
      <w:pPr>
        <w:rPr>
          <w:del w:id="2862" w:author="Constantine Smirnov" w:date="2023-06-07T03:30:00Z"/>
          <w:sz w:val="28"/>
          <w:szCs w:val="28"/>
        </w:rPr>
      </w:pPr>
      <w:del w:id="2863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>Решение по п</w:delText>
        </w:r>
        <w:r w:rsidRPr="00CE198A" w:rsidDel="0060372C">
          <w:rPr>
            <w:sz w:val="28"/>
            <w:szCs w:val="28"/>
          </w:rPr>
          <w:delText>оиску объектов на карте</w:delText>
        </w:r>
        <w:r w:rsidRPr="00CE198A" w:rsidDel="0060372C">
          <w:rPr>
            <w:sz w:val="28"/>
            <w:szCs w:val="28"/>
            <w:lang w:eastAsia="ru-RU"/>
          </w:rPr>
          <w:delText xml:space="preserve"> </w:delText>
        </w:r>
        <w:r w:rsidRPr="00CE198A" w:rsidDel="0060372C">
          <w:rPr>
            <w:sz w:val="28"/>
            <w:szCs w:val="28"/>
          </w:rPr>
          <w:delText>должно быть разработано и согласовано с Заказчиком на этапе технического проектирования Подсистемы.</w:delText>
        </w:r>
      </w:del>
    </w:p>
    <w:p w14:paraId="2BC8C527" w14:textId="41E2FD67" w:rsidR="00AF045A" w:rsidRPr="00CE198A" w:rsidDel="0060372C" w:rsidRDefault="00AF045A" w:rsidP="00AF045A">
      <w:pPr>
        <w:pStyle w:val="SC3"/>
        <w:rPr>
          <w:del w:id="2864" w:author="Constantine Smirnov" w:date="2023-06-07T03:30:00Z"/>
          <w:sz w:val="28"/>
          <w:szCs w:val="28"/>
        </w:rPr>
      </w:pPr>
      <w:del w:id="2865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В части </w:delText>
        </w:r>
        <w:r w:rsidR="00831B8B" w:rsidRPr="00CE198A" w:rsidDel="0060372C">
          <w:rPr>
            <w:sz w:val="28"/>
            <w:szCs w:val="28"/>
            <w:lang w:eastAsia="ru-RU"/>
          </w:rPr>
          <w:delText xml:space="preserve">перехода к точке на карте </w:delText>
        </w:r>
        <w:r w:rsidRPr="00CE198A" w:rsidDel="0060372C">
          <w:rPr>
            <w:sz w:val="28"/>
            <w:szCs w:val="28"/>
            <w:lang w:eastAsia="ru-RU"/>
          </w:rPr>
          <w:delText xml:space="preserve">Мобильное приложение должно </w:delText>
        </w:r>
        <w:r w:rsidRPr="00CE198A" w:rsidDel="0060372C">
          <w:rPr>
            <w:sz w:val="28"/>
            <w:szCs w:val="28"/>
          </w:rPr>
          <w:delText>предоставлять Пользователю возможность:</w:delText>
        </w:r>
      </w:del>
    </w:p>
    <w:p w14:paraId="2A1A92A9" w14:textId="37663FFB" w:rsidR="00831B8B" w:rsidRPr="00CE198A" w:rsidDel="0060372C" w:rsidRDefault="00831B8B" w:rsidP="00831B8B">
      <w:pPr>
        <w:pStyle w:val="a"/>
        <w:rPr>
          <w:del w:id="2866" w:author="Constantine Smirnov" w:date="2023-06-07T03:30:00Z"/>
          <w:sz w:val="28"/>
          <w:szCs w:val="28"/>
        </w:rPr>
      </w:pPr>
      <w:del w:id="2867" w:author="Constantine Smirnov" w:date="2023-06-07T03:30:00Z">
        <w:r w:rsidRPr="00CE198A" w:rsidDel="0060372C">
          <w:rPr>
            <w:sz w:val="28"/>
            <w:szCs w:val="28"/>
          </w:rPr>
          <w:delText>Переход к текущему местоположению Пользователя;</w:delText>
        </w:r>
      </w:del>
    </w:p>
    <w:p w14:paraId="58791F68" w14:textId="4B039255" w:rsidR="00831B8B" w:rsidRPr="00CE198A" w:rsidDel="0060372C" w:rsidRDefault="00831B8B" w:rsidP="00831B8B">
      <w:pPr>
        <w:pStyle w:val="a"/>
        <w:rPr>
          <w:del w:id="2868" w:author="Constantine Smirnov" w:date="2023-06-07T03:30:00Z"/>
          <w:sz w:val="28"/>
          <w:szCs w:val="28"/>
        </w:rPr>
      </w:pPr>
      <w:del w:id="2869" w:author="Constantine Smirnov" w:date="2023-06-07T03:30:00Z">
        <w:r w:rsidRPr="00CE198A" w:rsidDel="0060372C">
          <w:rPr>
            <w:sz w:val="28"/>
            <w:szCs w:val="28"/>
          </w:rPr>
          <w:delText>Переход к текущему местоположению другого пользователя из личного кабинета, чата;</w:delText>
        </w:r>
      </w:del>
    </w:p>
    <w:p w14:paraId="39B6B398" w14:textId="35D6C9F3" w:rsidR="00831B8B" w:rsidRPr="00CE198A" w:rsidDel="0060372C" w:rsidRDefault="00831B8B" w:rsidP="00831B8B">
      <w:pPr>
        <w:pStyle w:val="a"/>
        <w:rPr>
          <w:del w:id="2870" w:author="Constantine Smirnov" w:date="2023-06-07T03:30:00Z"/>
          <w:sz w:val="28"/>
          <w:szCs w:val="28"/>
        </w:rPr>
      </w:pPr>
      <w:del w:id="2871" w:author="Constantine Smirnov" w:date="2023-06-07T03:30:00Z">
        <w:r w:rsidRPr="00CE198A" w:rsidDel="0060372C">
          <w:rPr>
            <w:sz w:val="28"/>
            <w:szCs w:val="28"/>
          </w:rPr>
          <w:delText>Переход к результатам поиска;</w:delText>
        </w:r>
      </w:del>
    </w:p>
    <w:p w14:paraId="3114ADC1" w14:textId="1837F6AE" w:rsidR="00831B8B" w:rsidRPr="00CE198A" w:rsidDel="0060372C" w:rsidRDefault="00831B8B" w:rsidP="00831B8B">
      <w:pPr>
        <w:pStyle w:val="a"/>
        <w:rPr>
          <w:del w:id="2872" w:author="Constantine Smirnov" w:date="2023-06-07T03:30:00Z"/>
          <w:sz w:val="28"/>
          <w:szCs w:val="28"/>
        </w:rPr>
      </w:pPr>
      <w:del w:id="2873" w:author="Constantine Smirnov" w:date="2023-06-07T03:30:00Z">
        <w:r w:rsidRPr="00CE198A" w:rsidDel="0060372C">
          <w:rPr>
            <w:sz w:val="28"/>
            <w:szCs w:val="28"/>
          </w:rPr>
          <w:delText>Переход по указанным координатам;</w:delText>
        </w:r>
      </w:del>
    </w:p>
    <w:p w14:paraId="317A8299" w14:textId="447664A2" w:rsidR="00295316" w:rsidRPr="00CE198A" w:rsidDel="0060372C" w:rsidRDefault="00831B8B" w:rsidP="00EA1AC4">
      <w:pPr>
        <w:pStyle w:val="a"/>
        <w:rPr>
          <w:del w:id="2874" w:author="Constantine Smirnov" w:date="2023-06-07T03:30:00Z"/>
          <w:sz w:val="28"/>
          <w:szCs w:val="28"/>
        </w:rPr>
      </w:pPr>
      <w:del w:id="2875" w:author="Constantine Smirnov" w:date="2023-06-07T03:30:00Z">
        <w:r w:rsidRPr="00CE198A" w:rsidDel="0060372C">
          <w:rPr>
            <w:sz w:val="28"/>
            <w:szCs w:val="28"/>
          </w:rPr>
          <w:delText xml:space="preserve">Переход к </w:delText>
        </w:r>
        <w:r w:rsidRPr="00CE198A" w:rsidDel="0060372C">
          <w:rPr>
            <w:sz w:val="28"/>
            <w:szCs w:val="28"/>
            <w:lang w:val="en-US"/>
          </w:rPr>
          <w:delText>POI</w:delText>
        </w:r>
        <w:r w:rsidRPr="00CE198A" w:rsidDel="0060372C">
          <w:rPr>
            <w:sz w:val="28"/>
            <w:szCs w:val="28"/>
          </w:rPr>
          <w:delText xml:space="preserve"> из списка или каталога.</w:delText>
        </w:r>
      </w:del>
    </w:p>
    <w:p w14:paraId="43F101A5" w14:textId="189DDA43" w:rsidR="00295316" w:rsidRPr="00CE198A" w:rsidDel="0060372C" w:rsidRDefault="00073383" w:rsidP="00295316">
      <w:pPr>
        <w:rPr>
          <w:del w:id="2876" w:author="Constantine Smirnov" w:date="2023-06-07T03:30:00Z"/>
          <w:sz w:val="28"/>
          <w:szCs w:val="28"/>
        </w:rPr>
      </w:pPr>
      <w:del w:id="2877" w:author="Constantine Smirnov" w:date="2023-06-07T03:30:00Z">
        <w:r w:rsidRPr="00CE198A" w:rsidDel="0060372C">
          <w:rPr>
            <w:sz w:val="28"/>
            <w:szCs w:val="28"/>
          </w:rPr>
          <w:delText>Мобильное приложение должно выполнять центровку экстента карты</w:delText>
        </w:r>
        <w:r w:rsidR="00227571" w:rsidRPr="00CE198A" w:rsidDel="0060372C">
          <w:rPr>
            <w:sz w:val="28"/>
            <w:szCs w:val="28"/>
          </w:rPr>
          <w:delText xml:space="preserve"> по точке, к которой был выполнен переход</w:delText>
        </w:r>
        <w:r w:rsidRPr="00CE198A" w:rsidDel="0060372C">
          <w:rPr>
            <w:sz w:val="28"/>
            <w:szCs w:val="28"/>
          </w:rPr>
          <w:delText>.</w:delText>
        </w:r>
        <w:r w:rsidR="00227571" w:rsidRPr="00CE198A" w:rsidDel="0060372C">
          <w:rPr>
            <w:sz w:val="28"/>
            <w:szCs w:val="28"/>
          </w:rPr>
          <w:delText xml:space="preserve"> Если переход был выполнен к множеству точек, экстент карты должен включать всё множество указанных точек</w:delText>
        </w:r>
        <w:r w:rsidRPr="00CE198A" w:rsidDel="0060372C">
          <w:rPr>
            <w:sz w:val="28"/>
            <w:szCs w:val="28"/>
          </w:rPr>
          <w:delText>.</w:delText>
        </w:r>
      </w:del>
    </w:p>
    <w:p w14:paraId="6FAFACC3" w14:textId="6069B85E" w:rsidR="00227571" w:rsidRPr="00CE198A" w:rsidDel="0060372C" w:rsidRDefault="00227571" w:rsidP="00227571">
      <w:pPr>
        <w:rPr>
          <w:del w:id="2878" w:author="Constantine Smirnov" w:date="2023-06-07T03:30:00Z"/>
          <w:sz w:val="28"/>
          <w:szCs w:val="28"/>
        </w:rPr>
      </w:pPr>
      <w:del w:id="2879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Решение по переходу к точке на карте </w:delText>
        </w:r>
        <w:r w:rsidRPr="00CE198A" w:rsidDel="0060372C">
          <w:rPr>
            <w:sz w:val="28"/>
            <w:szCs w:val="28"/>
          </w:rPr>
          <w:delText>должно быть разработано</w:delText>
        </w:r>
        <w:r w:rsidR="00062079" w:rsidRPr="00CE198A" w:rsidDel="0060372C">
          <w:rPr>
            <w:sz w:val="28"/>
            <w:szCs w:val="28"/>
            <w:lang w:eastAsia="ru-RU"/>
          </w:rPr>
          <w:delText xml:space="preserve"> и </w:delText>
        </w:r>
        <w:r w:rsidRPr="00CE198A" w:rsidDel="0060372C">
          <w:rPr>
            <w:sz w:val="28"/>
            <w:szCs w:val="28"/>
          </w:rPr>
          <w:delText>согласовано с Заказчиком на этапе технического проектирования Подсистемы.</w:delText>
        </w:r>
      </w:del>
    </w:p>
    <w:p w14:paraId="2A54344E" w14:textId="2ACDAFCD" w:rsidR="00062079" w:rsidRPr="00CE198A" w:rsidDel="0060372C" w:rsidRDefault="00295316" w:rsidP="00EA1AC4">
      <w:pPr>
        <w:rPr>
          <w:del w:id="2880" w:author="Constantine Smirnov" w:date="2023-06-07T03:30:00Z"/>
          <w:sz w:val="28"/>
          <w:szCs w:val="28"/>
        </w:rPr>
      </w:pPr>
      <w:del w:id="2881" w:author="Constantine Smirnov" w:date="2023-06-07T03:30:00Z">
        <w:r w:rsidRPr="00CE198A" w:rsidDel="0060372C">
          <w:rPr>
            <w:sz w:val="28"/>
            <w:szCs w:val="28"/>
          </w:rPr>
          <w:delText xml:space="preserve">Мобильное приложение должно </w:delText>
        </w:r>
        <w:r w:rsidR="00227571" w:rsidRPr="00CE198A" w:rsidDel="0060372C">
          <w:rPr>
            <w:sz w:val="28"/>
            <w:szCs w:val="28"/>
          </w:rPr>
          <w:delText xml:space="preserve">позволять поделиться ссылкой на текущее местоположение Пользователя или на выбранную точку на карте. Для этого на устройствах под управлением </w:delText>
        </w:r>
        <w:r w:rsidR="00227571" w:rsidRPr="00CE198A" w:rsidDel="0060372C">
          <w:rPr>
            <w:sz w:val="28"/>
            <w:szCs w:val="28"/>
            <w:lang w:val="en-US"/>
          </w:rPr>
          <w:delText>Android</w:delText>
        </w:r>
        <w:r w:rsidR="00227571" w:rsidRPr="00CE198A" w:rsidDel="0060372C">
          <w:rPr>
            <w:sz w:val="28"/>
            <w:szCs w:val="28"/>
          </w:rPr>
          <w:delText xml:space="preserve"> должна использоваться системная функция </w:delText>
        </w:r>
        <w:r w:rsidR="00227571" w:rsidRPr="00CE198A" w:rsidDel="0060372C">
          <w:rPr>
            <w:sz w:val="28"/>
            <w:szCs w:val="28"/>
            <w:lang w:val="en-US"/>
          </w:rPr>
          <w:delText>Direct</w:delText>
        </w:r>
        <w:r w:rsidR="00227571" w:rsidRPr="00CE198A" w:rsidDel="0060372C">
          <w:rPr>
            <w:sz w:val="28"/>
            <w:szCs w:val="28"/>
          </w:rPr>
          <w:delText xml:space="preserve"> </w:delText>
        </w:r>
        <w:r w:rsidR="00227571" w:rsidRPr="00CE198A" w:rsidDel="0060372C">
          <w:rPr>
            <w:sz w:val="28"/>
            <w:szCs w:val="28"/>
            <w:lang w:val="en-US"/>
          </w:rPr>
          <w:delText>Share</w:delText>
        </w:r>
        <w:r w:rsidR="00227571" w:rsidRPr="00CE198A" w:rsidDel="0060372C">
          <w:rPr>
            <w:sz w:val="28"/>
            <w:szCs w:val="28"/>
          </w:rPr>
          <w:delText xml:space="preserve">, на устройствах под управлением </w:delText>
        </w:r>
        <w:r w:rsidR="00227571" w:rsidRPr="00CE198A" w:rsidDel="0060372C">
          <w:rPr>
            <w:sz w:val="28"/>
            <w:szCs w:val="28"/>
            <w:lang w:val="en-US"/>
          </w:rPr>
          <w:delText>iOS</w:delText>
        </w:r>
        <w:r w:rsidR="00227571" w:rsidRPr="00CE198A" w:rsidDel="0060372C">
          <w:rPr>
            <w:sz w:val="28"/>
            <w:szCs w:val="28"/>
          </w:rPr>
          <w:delText xml:space="preserve"> — </w:delText>
        </w:r>
        <w:r w:rsidR="00EF36FB" w:rsidRPr="00CE198A" w:rsidDel="0060372C">
          <w:rPr>
            <w:sz w:val="28"/>
            <w:szCs w:val="28"/>
          </w:rPr>
          <w:delText xml:space="preserve">системная функция </w:delText>
        </w:r>
        <w:r w:rsidR="00EF36FB" w:rsidRPr="00CE198A" w:rsidDel="0060372C">
          <w:rPr>
            <w:sz w:val="28"/>
            <w:szCs w:val="28"/>
            <w:lang w:val="en-US"/>
          </w:rPr>
          <w:delText>Share</w:delText>
        </w:r>
        <w:r w:rsidR="00EF36FB" w:rsidRPr="00CE198A" w:rsidDel="0060372C">
          <w:rPr>
            <w:sz w:val="28"/>
            <w:szCs w:val="28"/>
          </w:rPr>
          <w:delText>.</w:delText>
        </w:r>
      </w:del>
    </w:p>
    <w:p w14:paraId="0DAF8BD5" w14:textId="7B666A99" w:rsidR="00EF36FB" w:rsidRPr="00CE198A" w:rsidDel="0060372C" w:rsidRDefault="00EF36FB" w:rsidP="00EF36FB">
      <w:pPr>
        <w:rPr>
          <w:del w:id="2882" w:author="Constantine Smirnov" w:date="2023-06-07T03:30:00Z"/>
          <w:sz w:val="28"/>
          <w:szCs w:val="28"/>
        </w:rPr>
      </w:pPr>
      <w:del w:id="2883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Решение по отправке ссылок </w:delText>
        </w:r>
        <w:r w:rsidRPr="00CE198A" w:rsidDel="0060372C">
          <w:rPr>
            <w:sz w:val="28"/>
            <w:szCs w:val="28"/>
          </w:rPr>
          <w:delText>на текущее местоположение Пользователя или на выбранную точку на карте</w:delText>
        </w:r>
        <w:r w:rsidRPr="00CE198A" w:rsidDel="0060372C">
          <w:rPr>
            <w:sz w:val="28"/>
            <w:szCs w:val="28"/>
            <w:lang w:eastAsia="ru-RU"/>
          </w:rPr>
          <w:delText xml:space="preserve"> </w:delText>
        </w:r>
        <w:r w:rsidRPr="00CE198A" w:rsidDel="0060372C">
          <w:rPr>
            <w:sz w:val="28"/>
            <w:szCs w:val="28"/>
          </w:rPr>
          <w:delText>должно быть разработано и согласовано с Заказчиком на этапе технического проектирования Подсистемы.</w:delText>
        </w:r>
      </w:del>
    </w:p>
    <w:p w14:paraId="0F1BFA1A" w14:textId="70311215" w:rsidR="002560A0" w:rsidRPr="00CE198A" w:rsidDel="0060372C" w:rsidRDefault="006538C7" w:rsidP="006538C7">
      <w:pPr>
        <w:pStyle w:val="4"/>
        <w:rPr>
          <w:del w:id="2884" w:author="Constantine Smirnov" w:date="2023-06-07T03:30:00Z"/>
          <w:rFonts w:ascii="Times New Roman" w:hAnsi="Times New Roman" w:cs="Times New Roman"/>
          <w:sz w:val="28"/>
          <w:szCs w:val="28"/>
          <w:lang w:eastAsia="ru-RU"/>
        </w:rPr>
      </w:pPr>
      <w:bookmarkStart w:id="2885" w:name="_Ref478666614"/>
      <w:bookmarkStart w:id="2886" w:name="_Ref481153374"/>
      <w:del w:id="2887" w:author="Constantine Smirnov" w:date="2023-06-07T03:30:00Z">
        <w:r w:rsidRPr="00CE198A" w:rsidDel="0060372C">
          <w:rPr>
            <w:rFonts w:ascii="Times New Roman" w:hAnsi="Times New Roman" w:cs="Times New Roman"/>
            <w:sz w:val="28"/>
            <w:szCs w:val="28"/>
            <w:lang w:eastAsia="ru-RU"/>
          </w:rPr>
          <w:delText>Требования к функциям Модуля Метеоданных</w:delText>
        </w:r>
        <w:bookmarkEnd w:id="2885"/>
        <w:bookmarkEnd w:id="2886"/>
      </w:del>
    </w:p>
    <w:p w14:paraId="7D61F62A" w14:textId="029BBA39" w:rsidR="006B4003" w:rsidRPr="00CE198A" w:rsidDel="0060372C" w:rsidRDefault="006B4003" w:rsidP="006B4003">
      <w:pPr>
        <w:rPr>
          <w:del w:id="2888" w:author="Constantine Smirnov" w:date="2023-06-07T03:30:00Z"/>
          <w:sz w:val="28"/>
          <w:szCs w:val="28"/>
        </w:rPr>
      </w:pPr>
      <w:del w:id="2889" w:author="Constantine Smirnov" w:date="2023-06-07T03:30:00Z">
        <w:r w:rsidRPr="00CE198A" w:rsidDel="0060372C">
          <w:rPr>
            <w:sz w:val="28"/>
            <w:szCs w:val="28"/>
          </w:rPr>
          <w:delText>Мобильное приложение должно предоставлять Пользователю возможность просмотра прогнозируемых метеоданных на срок до 72 часов с момента последней синхронизации</w:delText>
        </w:r>
        <w:r w:rsidR="00DC0353" w:rsidRPr="00CE198A" w:rsidDel="0060372C">
          <w:rPr>
            <w:sz w:val="28"/>
            <w:szCs w:val="28"/>
          </w:rPr>
          <w:delText xml:space="preserve"> с сервером Подсистемы</w:delText>
        </w:r>
        <w:r w:rsidRPr="00CE198A" w:rsidDel="0060372C">
          <w:rPr>
            <w:sz w:val="28"/>
            <w:szCs w:val="28"/>
          </w:rPr>
          <w:delText>.</w:delText>
        </w:r>
      </w:del>
    </w:p>
    <w:p w14:paraId="4309C2B2" w14:textId="621DDDB0" w:rsidR="007644E8" w:rsidRPr="00CE198A" w:rsidDel="0060372C" w:rsidRDefault="007644E8" w:rsidP="007644E8">
      <w:pPr>
        <w:rPr>
          <w:del w:id="2890" w:author="Constantine Smirnov" w:date="2023-06-07T03:30:00Z"/>
          <w:sz w:val="28"/>
          <w:szCs w:val="28"/>
        </w:rPr>
      </w:pPr>
      <w:del w:id="2891" w:author="Constantine Smirnov" w:date="2023-06-07T03:30:00Z">
        <w:r w:rsidRPr="00CE198A" w:rsidDel="0060372C">
          <w:rPr>
            <w:sz w:val="28"/>
            <w:szCs w:val="28"/>
          </w:rPr>
          <w:delText>Мобильное приложение должно предоставлять Пользователю возможность управления срезом отображения прогнозируемых метеоданных через слайдер временной шкалы.</w:delText>
        </w:r>
      </w:del>
    </w:p>
    <w:p w14:paraId="24A7C167" w14:textId="12477EE3" w:rsidR="007644E8" w:rsidRPr="00CE198A" w:rsidDel="0060372C" w:rsidRDefault="007644E8" w:rsidP="00BB100C">
      <w:pPr>
        <w:pStyle w:val="SC3"/>
        <w:rPr>
          <w:del w:id="2892" w:author="Constantine Smirnov" w:date="2023-06-07T03:30:00Z"/>
          <w:sz w:val="28"/>
          <w:szCs w:val="28"/>
        </w:rPr>
      </w:pPr>
      <w:del w:id="2893" w:author="Constantine Smirnov" w:date="2023-06-07T03:30:00Z">
        <w:r w:rsidRPr="00CE198A" w:rsidDel="0060372C">
          <w:rPr>
            <w:sz w:val="28"/>
            <w:szCs w:val="28"/>
          </w:rPr>
          <w:delText>При работе Пользователя со слайдером временной шкалы Мобильное приложение должно предоставлять следующие возможности</w:delText>
        </w:r>
        <w:r w:rsidR="006863E4" w:rsidRPr="00CE198A" w:rsidDel="0060372C">
          <w:rPr>
            <w:sz w:val="28"/>
            <w:szCs w:val="28"/>
          </w:rPr>
          <w:delText xml:space="preserve"> в рамках загруженного периода прогнозируемых метеоданных</w:delText>
        </w:r>
        <w:r w:rsidRPr="00CE198A" w:rsidDel="0060372C">
          <w:rPr>
            <w:sz w:val="28"/>
            <w:szCs w:val="28"/>
          </w:rPr>
          <w:delText>:</w:delText>
        </w:r>
      </w:del>
    </w:p>
    <w:p w14:paraId="52B34669" w14:textId="0F0831E4" w:rsidR="007644E8" w:rsidRPr="00CE198A" w:rsidDel="0060372C" w:rsidRDefault="007644E8" w:rsidP="00BB100C">
      <w:pPr>
        <w:pStyle w:val="a"/>
        <w:rPr>
          <w:del w:id="2894" w:author="Constantine Smirnov" w:date="2023-06-07T03:30:00Z"/>
          <w:sz w:val="28"/>
          <w:szCs w:val="28"/>
        </w:rPr>
      </w:pPr>
      <w:del w:id="2895" w:author="Constantine Smirnov" w:date="2023-06-07T03:30:00Z">
        <w:r w:rsidRPr="00CE198A" w:rsidDel="0060372C">
          <w:rPr>
            <w:sz w:val="28"/>
            <w:szCs w:val="28"/>
          </w:rPr>
          <w:delText>Установка интересующего временного значения на слайдере;</w:delText>
        </w:r>
      </w:del>
    </w:p>
    <w:p w14:paraId="42A11A9D" w14:textId="5719533E" w:rsidR="007644E8" w:rsidRPr="00CE198A" w:rsidDel="0060372C" w:rsidRDefault="007644E8" w:rsidP="00BB100C">
      <w:pPr>
        <w:pStyle w:val="a"/>
        <w:rPr>
          <w:del w:id="2896" w:author="Constantine Smirnov" w:date="2023-06-07T03:30:00Z"/>
          <w:sz w:val="28"/>
          <w:szCs w:val="28"/>
        </w:rPr>
      </w:pPr>
      <w:del w:id="2897" w:author="Constantine Smirnov" w:date="2023-06-07T03:30:00Z">
        <w:r w:rsidRPr="00CE198A" w:rsidDel="0060372C">
          <w:rPr>
            <w:sz w:val="28"/>
            <w:szCs w:val="28"/>
          </w:rPr>
          <w:delText>Возвращение к начальной точке загруженного временного отрезка;</w:delText>
        </w:r>
      </w:del>
    </w:p>
    <w:p w14:paraId="3986C52A" w14:textId="0E4F05E0" w:rsidR="007644E8" w:rsidRPr="00CE198A" w:rsidDel="0060372C" w:rsidRDefault="00BB100C" w:rsidP="00BB100C">
      <w:pPr>
        <w:pStyle w:val="a"/>
        <w:rPr>
          <w:del w:id="2898" w:author="Constantine Smirnov" w:date="2023-06-07T03:30:00Z"/>
          <w:sz w:val="28"/>
          <w:szCs w:val="28"/>
        </w:rPr>
      </w:pPr>
      <w:del w:id="2899" w:author="Constantine Smirnov" w:date="2023-06-07T03:30:00Z">
        <w:r w:rsidRPr="00CE198A" w:rsidDel="0060372C">
          <w:rPr>
            <w:sz w:val="28"/>
            <w:szCs w:val="28"/>
          </w:rPr>
          <w:delText>П</w:delText>
        </w:r>
        <w:r w:rsidR="007644E8" w:rsidRPr="00CE198A" w:rsidDel="0060372C">
          <w:rPr>
            <w:sz w:val="28"/>
            <w:szCs w:val="28"/>
          </w:rPr>
          <w:delText>ереход к текущему значению времени на загруженном временном отрезке;</w:delText>
        </w:r>
      </w:del>
    </w:p>
    <w:p w14:paraId="4C59A06A" w14:textId="275457EC" w:rsidR="00BB100C" w:rsidRPr="00CE198A" w:rsidDel="0060372C" w:rsidRDefault="00BB100C" w:rsidP="00BB100C">
      <w:pPr>
        <w:pStyle w:val="a"/>
        <w:rPr>
          <w:del w:id="2900" w:author="Constantine Smirnov" w:date="2023-06-07T03:30:00Z"/>
          <w:sz w:val="28"/>
          <w:szCs w:val="28"/>
        </w:rPr>
      </w:pPr>
      <w:del w:id="2901" w:author="Constantine Smirnov" w:date="2023-06-07T03:30:00Z">
        <w:r w:rsidRPr="00CE198A" w:rsidDel="0060372C">
          <w:rPr>
            <w:sz w:val="28"/>
            <w:szCs w:val="28"/>
          </w:rPr>
          <w:delText>Переход к конечной точке загруженного временного отрезка;</w:delText>
        </w:r>
      </w:del>
    </w:p>
    <w:p w14:paraId="0246A4B8" w14:textId="44C88EA6" w:rsidR="007644E8" w:rsidRPr="00CE198A" w:rsidDel="0060372C" w:rsidRDefault="00BB100C" w:rsidP="00BB100C">
      <w:pPr>
        <w:pStyle w:val="a"/>
        <w:rPr>
          <w:del w:id="2902" w:author="Constantine Smirnov" w:date="2023-06-07T03:30:00Z"/>
          <w:sz w:val="28"/>
          <w:szCs w:val="28"/>
        </w:rPr>
      </w:pPr>
      <w:del w:id="2903" w:author="Constantine Smirnov" w:date="2023-06-07T03:30:00Z">
        <w:r w:rsidRPr="00CE198A" w:rsidDel="0060372C">
          <w:rPr>
            <w:sz w:val="28"/>
            <w:szCs w:val="28"/>
          </w:rPr>
          <w:delText>П</w:delText>
        </w:r>
        <w:r w:rsidR="007644E8" w:rsidRPr="00CE198A" w:rsidDel="0060372C">
          <w:rPr>
            <w:sz w:val="28"/>
            <w:szCs w:val="28"/>
          </w:rPr>
          <w:delText>лавное проигрывание прогноза на всем доступном временном отрезке;</w:delText>
        </w:r>
      </w:del>
    </w:p>
    <w:p w14:paraId="6B29CCC1" w14:textId="18B650C1" w:rsidR="007644E8" w:rsidRPr="00CE198A" w:rsidDel="0060372C" w:rsidRDefault="00BB100C" w:rsidP="00BB100C">
      <w:pPr>
        <w:pStyle w:val="a"/>
        <w:rPr>
          <w:del w:id="2904" w:author="Constantine Smirnov" w:date="2023-06-07T03:30:00Z"/>
          <w:sz w:val="28"/>
          <w:szCs w:val="28"/>
        </w:rPr>
      </w:pPr>
      <w:del w:id="2905" w:author="Constantine Smirnov" w:date="2023-06-07T03:30:00Z">
        <w:r w:rsidRPr="00CE198A" w:rsidDel="0060372C">
          <w:rPr>
            <w:sz w:val="28"/>
            <w:szCs w:val="28"/>
          </w:rPr>
          <w:delText>П</w:delText>
        </w:r>
        <w:r w:rsidR="007644E8" w:rsidRPr="00CE198A" w:rsidDel="0060372C">
          <w:rPr>
            <w:sz w:val="28"/>
            <w:szCs w:val="28"/>
          </w:rPr>
          <w:delText>ереход к последнему доступному временному значению прогноза.</w:delText>
        </w:r>
      </w:del>
    </w:p>
    <w:p w14:paraId="19F7045A" w14:textId="773AF8C4" w:rsidR="00F1623D" w:rsidRPr="00CE198A" w:rsidDel="0060372C" w:rsidRDefault="00F1623D" w:rsidP="00F1623D">
      <w:pPr>
        <w:rPr>
          <w:del w:id="2906" w:author="Constantine Smirnov" w:date="2023-06-07T03:30:00Z"/>
          <w:sz w:val="28"/>
          <w:szCs w:val="28"/>
        </w:rPr>
      </w:pPr>
      <w:del w:id="2907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Решение по </w:delText>
        </w:r>
        <w:r w:rsidRPr="00CE198A" w:rsidDel="0060372C">
          <w:rPr>
            <w:sz w:val="28"/>
            <w:szCs w:val="28"/>
          </w:rPr>
          <w:delText>работе Пользователя со слайдером временной шкалы</w:delText>
        </w:r>
        <w:r w:rsidRPr="00CE198A" w:rsidDel="0060372C">
          <w:rPr>
            <w:sz w:val="28"/>
            <w:szCs w:val="28"/>
            <w:lang w:eastAsia="ru-RU"/>
          </w:rPr>
          <w:delText xml:space="preserve"> </w:delText>
        </w:r>
        <w:r w:rsidRPr="00CE198A" w:rsidDel="0060372C">
          <w:rPr>
            <w:sz w:val="28"/>
            <w:szCs w:val="28"/>
          </w:rPr>
          <w:delText>должно быть разработано и согласовано с Заказчиком на этапе технического проектирования Подсистемы.</w:delText>
        </w:r>
      </w:del>
    </w:p>
    <w:p w14:paraId="13375097" w14:textId="6CF6FBE8" w:rsidR="0099762C" w:rsidRPr="00CE198A" w:rsidDel="0060372C" w:rsidRDefault="0099762C" w:rsidP="006B4003">
      <w:pPr>
        <w:pStyle w:val="SC3"/>
        <w:rPr>
          <w:del w:id="2908" w:author="Constantine Smirnov" w:date="2023-06-07T03:30:00Z"/>
          <w:sz w:val="28"/>
          <w:szCs w:val="28"/>
        </w:rPr>
      </w:pPr>
      <w:del w:id="2909" w:author="Constantine Smirnov" w:date="2023-06-07T03:30:00Z">
        <w:r w:rsidRPr="00CE198A" w:rsidDel="0060372C">
          <w:rPr>
            <w:sz w:val="28"/>
            <w:szCs w:val="28"/>
          </w:rPr>
          <w:delText xml:space="preserve">Мобильное приложение должно предоставлять Пользователю </w:delText>
        </w:r>
        <w:r w:rsidR="00B1562E" w:rsidRPr="00CE198A" w:rsidDel="0060372C">
          <w:rPr>
            <w:sz w:val="28"/>
            <w:szCs w:val="28"/>
          </w:rPr>
          <w:delText xml:space="preserve">следующие </w:delText>
        </w:r>
        <w:r w:rsidR="00630A6F" w:rsidRPr="00CE198A" w:rsidDel="0060372C">
          <w:rPr>
            <w:sz w:val="28"/>
            <w:szCs w:val="28"/>
          </w:rPr>
          <w:delText>метеоданные</w:delText>
        </w:r>
        <w:r w:rsidRPr="00CE198A" w:rsidDel="0060372C">
          <w:rPr>
            <w:sz w:val="28"/>
            <w:szCs w:val="28"/>
          </w:rPr>
          <w:delText>:</w:delText>
        </w:r>
      </w:del>
    </w:p>
    <w:p w14:paraId="4C1B6202" w14:textId="3814641C" w:rsidR="0099762C" w:rsidRPr="00CE198A" w:rsidDel="0060372C" w:rsidRDefault="0099762C" w:rsidP="0099762C">
      <w:pPr>
        <w:pStyle w:val="a"/>
        <w:rPr>
          <w:del w:id="2910" w:author="Constantine Smirnov" w:date="2023-06-07T03:30:00Z"/>
          <w:sz w:val="28"/>
          <w:szCs w:val="28"/>
        </w:rPr>
      </w:pPr>
      <w:del w:id="2911" w:author="Constantine Smirnov" w:date="2023-06-07T03:30:00Z">
        <w:r w:rsidRPr="00CE198A" w:rsidDel="0060372C">
          <w:rPr>
            <w:sz w:val="28"/>
            <w:szCs w:val="28"/>
          </w:rPr>
          <w:delText>Карта ветров с указанием направления и силы ветра;</w:delText>
        </w:r>
      </w:del>
    </w:p>
    <w:p w14:paraId="518BC68F" w14:textId="7646F428" w:rsidR="0099762C" w:rsidRPr="00CE198A" w:rsidDel="0060372C" w:rsidRDefault="0099762C" w:rsidP="0099762C">
      <w:pPr>
        <w:pStyle w:val="a"/>
        <w:rPr>
          <w:del w:id="2912" w:author="Constantine Smirnov" w:date="2023-06-07T03:30:00Z"/>
          <w:sz w:val="28"/>
          <w:szCs w:val="28"/>
        </w:rPr>
      </w:pPr>
      <w:del w:id="2913" w:author="Constantine Smirnov" w:date="2023-06-07T03:30:00Z">
        <w:r w:rsidRPr="00CE198A" w:rsidDel="0060372C">
          <w:rPr>
            <w:sz w:val="28"/>
            <w:szCs w:val="28"/>
          </w:rPr>
          <w:delText>Карта Бофорта;</w:delText>
        </w:r>
      </w:del>
    </w:p>
    <w:p w14:paraId="7A4D4200" w14:textId="0B59CDA7" w:rsidR="0099762C" w:rsidRPr="00CE198A" w:rsidDel="0060372C" w:rsidRDefault="0099762C" w:rsidP="0099762C">
      <w:pPr>
        <w:pStyle w:val="a"/>
        <w:rPr>
          <w:del w:id="2914" w:author="Constantine Smirnov" w:date="2023-06-07T03:30:00Z"/>
          <w:sz w:val="28"/>
          <w:szCs w:val="28"/>
        </w:rPr>
      </w:pPr>
      <w:del w:id="2915" w:author="Constantine Smirnov" w:date="2023-06-07T03:30:00Z">
        <w:r w:rsidRPr="00CE198A" w:rsidDel="0060372C">
          <w:rPr>
            <w:sz w:val="28"/>
            <w:szCs w:val="28"/>
          </w:rPr>
          <w:delText>Карта давления;</w:delText>
        </w:r>
      </w:del>
    </w:p>
    <w:p w14:paraId="00E9E2FB" w14:textId="3CECE534" w:rsidR="0099762C" w:rsidRPr="00CE198A" w:rsidDel="0060372C" w:rsidRDefault="0099762C" w:rsidP="0099762C">
      <w:pPr>
        <w:pStyle w:val="a"/>
        <w:rPr>
          <w:del w:id="2916" w:author="Constantine Smirnov" w:date="2023-06-07T03:30:00Z"/>
          <w:sz w:val="28"/>
          <w:szCs w:val="28"/>
        </w:rPr>
      </w:pPr>
      <w:del w:id="2917" w:author="Constantine Smirnov" w:date="2023-06-07T03:30:00Z">
        <w:r w:rsidRPr="00CE198A" w:rsidDel="0060372C">
          <w:rPr>
            <w:sz w:val="28"/>
            <w:szCs w:val="28"/>
          </w:rPr>
          <w:delText>Термальная карта;</w:delText>
        </w:r>
      </w:del>
    </w:p>
    <w:p w14:paraId="27B556BB" w14:textId="19E003C9" w:rsidR="0099762C" w:rsidRPr="00CE198A" w:rsidDel="0060372C" w:rsidRDefault="0099762C" w:rsidP="0099762C">
      <w:pPr>
        <w:pStyle w:val="a"/>
        <w:rPr>
          <w:del w:id="2918" w:author="Constantine Smirnov" w:date="2023-06-07T03:30:00Z"/>
          <w:sz w:val="28"/>
          <w:szCs w:val="28"/>
        </w:rPr>
      </w:pPr>
      <w:del w:id="2919" w:author="Constantine Smirnov" w:date="2023-06-07T03:30:00Z">
        <w:r w:rsidRPr="00CE198A" w:rsidDel="0060372C">
          <w:rPr>
            <w:sz w:val="28"/>
            <w:szCs w:val="28"/>
          </w:rPr>
          <w:delText>Карта осадков.</w:delText>
        </w:r>
      </w:del>
    </w:p>
    <w:p w14:paraId="39F83C4B" w14:textId="790E3B0F" w:rsidR="00630A6F" w:rsidRPr="00CE198A" w:rsidDel="0060372C" w:rsidRDefault="00630A6F" w:rsidP="0099762C">
      <w:pPr>
        <w:rPr>
          <w:del w:id="2920" w:author="Constantine Smirnov" w:date="2023-06-07T03:30:00Z"/>
          <w:sz w:val="28"/>
          <w:szCs w:val="28"/>
        </w:rPr>
      </w:pPr>
      <w:del w:id="2921" w:author="Constantine Smirnov" w:date="2023-06-07T03:30:00Z">
        <w:r w:rsidRPr="00CE198A" w:rsidDel="0060372C">
          <w:rPr>
            <w:sz w:val="28"/>
            <w:szCs w:val="28"/>
          </w:rPr>
          <w:delText xml:space="preserve">Состав предоставляемых Пользователю метеоданных может быть </w:delText>
        </w:r>
        <w:r w:rsidR="00F05D29" w:rsidRPr="00CE198A" w:rsidDel="0060372C">
          <w:rPr>
            <w:sz w:val="28"/>
            <w:szCs w:val="28"/>
          </w:rPr>
          <w:delText xml:space="preserve">уточнён и </w:delText>
        </w:r>
        <w:r w:rsidRPr="00CE198A" w:rsidDel="0060372C">
          <w:rPr>
            <w:sz w:val="28"/>
            <w:szCs w:val="28"/>
          </w:rPr>
          <w:delText>расширен на этапе технического проектирования Подсистемы.</w:delText>
        </w:r>
      </w:del>
    </w:p>
    <w:p w14:paraId="4AFB6245" w14:textId="4F78C6CC" w:rsidR="0099762C" w:rsidRPr="00CE198A" w:rsidDel="0060372C" w:rsidRDefault="00E20020" w:rsidP="0099762C">
      <w:pPr>
        <w:rPr>
          <w:del w:id="2922" w:author="Constantine Smirnov" w:date="2023-06-07T03:30:00Z"/>
          <w:sz w:val="28"/>
          <w:szCs w:val="28"/>
        </w:rPr>
      </w:pPr>
      <w:del w:id="2923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>М</w:delText>
        </w:r>
        <w:r w:rsidR="00802045" w:rsidRPr="00CE198A" w:rsidDel="0060372C">
          <w:rPr>
            <w:sz w:val="28"/>
            <w:szCs w:val="28"/>
            <w:lang w:eastAsia="ru-RU"/>
          </w:rPr>
          <w:delText>ете</w:delText>
        </w:r>
        <w:r w:rsidR="00802045" w:rsidRPr="00CE198A" w:rsidDel="0060372C">
          <w:rPr>
            <w:sz w:val="28"/>
            <w:szCs w:val="28"/>
          </w:rPr>
          <w:delText>оданны</w:delText>
        </w:r>
        <w:r w:rsidRPr="00CE198A" w:rsidDel="0060372C">
          <w:rPr>
            <w:sz w:val="28"/>
            <w:szCs w:val="28"/>
          </w:rPr>
          <w:delText>е</w:delText>
        </w:r>
        <w:r w:rsidR="00802045" w:rsidRPr="00CE198A" w:rsidDel="0060372C">
          <w:rPr>
            <w:sz w:val="28"/>
            <w:szCs w:val="28"/>
          </w:rPr>
          <w:delText xml:space="preserve"> </w:delText>
        </w:r>
        <w:r w:rsidR="0099762C" w:rsidRPr="00CE198A" w:rsidDel="0060372C">
          <w:rPr>
            <w:sz w:val="28"/>
            <w:szCs w:val="28"/>
            <w:lang w:eastAsia="ru-RU"/>
          </w:rPr>
          <w:delText xml:space="preserve">на карте </w:delText>
        </w:r>
        <w:r w:rsidRPr="00CE198A" w:rsidDel="0060372C">
          <w:rPr>
            <w:sz w:val="28"/>
            <w:szCs w:val="28"/>
          </w:rPr>
          <w:delText>должн</w:delText>
        </w:r>
        <w:r w:rsidR="00B1562E" w:rsidRPr="00CE198A" w:rsidDel="0060372C">
          <w:rPr>
            <w:sz w:val="28"/>
            <w:szCs w:val="28"/>
          </w:rPr>
          <w:delText>ы</w:delText>
        </w:r>
        <w:r w:rsidR="0099762C" w:rsidRPr="00CE198A" w:rsidDel="0060372C">
          <w:rPr>
            <w:sz w:val="28"/>
            <w:szCs w:val="28"/>
          </w:rPr>
          <w:delText xml:space="preserve"> отображ</w:delText>
        </w:r>
        <w:r w:rsidR="00B1562E" w:rsidRPr="00CE198A" w:rsidDel="0060372C">
          <w:rPr>
            <w:sz w:val="28"/>
            <w:szCs w:val="28"/>
          </w:rPr>
          <w:delText>аться Пользователю</w:delText>
        </w:r>
        <w:r w:rsidR="0099762C" w:rsidRPr="00CE198A" w:rsidDel="0060372C">
          <w:rPr>
            <w:sz w:val="28"/>
            <w:szCs w:val="28"/>
          </w:rPr>
          <w:delText xml:space="preserve"> как совместно, так и по отдельности.</w:delText>
        </w:r>
      </w:del>
    </w:p>
    <w:p w14:paraId="2AD0E13C" w14:textId="585BACDB" w:rsidR="0099762C" w:rsidRPr="00CE198A" w:rsidDel="0060372C" w:rsidRDefault="0099762C" w:rsidP="006B4003">
      <w:pPr>
        <w:pStyle w:val="SC3"/>
        <w:rPr>
          <w:del w:id="2924" w:author="Constantine Smirnov" w:date="2023-06-07T03:30:00Z"/>
          <w:sz w:val="28"/>
          <w:szCs w:val="28"/>
        </w:rPr>
      </w:pPr>
      <w:del w:id="2925" w:author="Constantine Smirnov" w:date="2023-06-07T03:30:00Z">
        <w:r w:rsidRPr="00CE198A" w:rsidDel="0060372C">
          <w:rPr>
            <w:sz w:val="28"/>
            <w:szCs w:val="28"/>
          </w:rPr>
          <w:delText>В части о</w:delText>
        </w:r>
        <w:r w:rsidRPr="00CE198A" w:rsidDel="0060372C">
          <w:rPr>
            <w:sz w:val="28"/>
            <w:szCs w:val="28"/>
            <w:lang w:eastAsia="ru-RU"/>
          </w:rPr>
          <w:delText>тображения метео</w:delText>
        </w:r>
        <w:r w:rsidR="00B1562E" w:rsidRPr="00CE198A" w:rsidDel="0060372C">
          <w:rPr>
            <w:sz w:val="28"/>
            <w:szCs w:val="28"/>
            <w:lang w:eastAsia="ru-RU"/>
          </w:rPr>
          <w:delText>данных</w:delText>
        </w:r>
        <w:r w:rsidRPr="00CE198A" w:rsidDel="0060372C">
          <w:rPr>
            <w:sz w:val="28"/>
            <w:szCs w:val="28"/>
            <w:lang w:eastAsia="ru-RU"/>
          </w:rPr>
          <w:delText xml:space="preserve"> </w:delText>
        </w:r>
        <w:r w:rsidRPr="00CE198A" w:rsidDel="0060372C">
          <w:rPr>
            <w:sz w:val="28"/>
            <w:szCs w:val="28"/>
          </w:rPr>
          <w:delText>в табличной форме Мобильное приложение должно предоставлять Пользователю</w:delText>
        </w:r>
        <w:r w:rsidR="006B4003" w:rsidRPr="00CE198A" w:rsidDel="0060372C">
          <w:rPr>
            <w:sz w:val="28"/>
            <w:szCs w:val="28"/>
          </w:rPr>
          <w:delText>:</w:delText>
        </w:r>
      </w:del>
    </w:p>
    <w:p w14:paraId="75583556" w14:textId="235ECD7D" w:rsidR="006B4003" w:rsidRPr="00CE198A" w:rsidDel="0060372C" w:rsidRDefault="006B4003" w:rsidP="006B4003">
      <w:pPr>
        <w:pStyle w:val="a"/>
        <w:rPr>
          <w:del w:id="2926" w:author="Constantine Smirnov" w:date="2023-06-07T03:30:00Z"/>
          <w:sz w:val="28"/>
          <w:szCs w:val="28"/>
        </w:rPr>
      </w:pPr>
      <w:del w:id="2927" w:author="Constantine Smirnov" w:date="2023-06-07T03:30:00Z">
        <w:r w:rsidRPr="00CE198A" w:rsidDel="0060372C">
          <w:rPr>
            <w:sz w:val="28"/>
            <w:szCs w:val="28"/>
          </w:rPr>
          <w:delText>Краткую информацию поверх карты;</w:delText>
        </w:r>
      </w:del>
    </w:p>
    <w:p w14:paraId="19CDCB6D" w14:textId="5833E46D" w:rsidR="006B4003" w:rsidRPr="00CE198A" w:rsidDel="0060372C" w:rsidRDefault="006B4003" w:rsidP="006B4003">
      <w:pPr>
        <w:pStyle w:val="a"/>
        <w:rPr>
          <w:del w:id="2928" w:author="Constantine Smirnov" w:date="2023-06-07T03:30:00Z"/>
          <w:sz w:val="28"/>
          <w:szCs w:val="28"/>
        </w:rPr>
      </w:pPr>
      <w:del w:id="2929" w:author="Constantine Smirnov" w:date="2023-06-07T03:30:00Z">
        <w:r w:rsidRPr="00CE198A" w:rsidDel="0060372C">
          <w:rPr>
            <w:sz w:val="28"/>
            <w:szCs w:val="28"/>
          </w:rPr>
          <w:delText>Подробную информацию в отдельной экранной форме.</w:delText>
        </w:r>
      </w:del>
    </w:p>
    <w:p w14:paraId="406E81AA" w14:textId="7F3A2994" w:rsidR="006B4003" w:rsidRPr="00CE198A" w:rsidDel="0060372C" w:rsidRDefault="006B4003" w:rsidP="006B4003">
      <w:pPr>
        <w:pStyle w:val="SC3"/>
        <w:rPr>
          <w:del w:id="2930" w:author="Constantine Smirnov" w:date="2023-06-07T03:30:00Z"/>
          <w:sz w:val="28"/>
          <w:szCs w:val="28"/>
        </w:rPr>
      </w:pPr>
      <w:del w:id="2931" w:author="Constantine Smirnov" w:date="2023-06-07T03:30:00Z">
        <w:r w:rsidRPr="00CE198A" w:rsidDel="0060372C">
          <w:rPr>
            <w:sz w:val="28"/>
            <w:szCs w:val="28"/>
          </w:rPr>
          <w:delText>В части о</w:delText>
        </w:r>
        <w:r w:rsidRPr="00CE198A" w:rsidDel="0060372C">
          <w:rPr>
            <w:sz w:val="28"/>
            <w:szCs w:val="28"/>
            <w:lang w:eastAsia="ru-RU"/>
          </w:rPr>
          <w:delText xml:space="preserve">тображения </w:delText>
        </w:r>
        <w:r w:rsidR="00B1562E" w:rsidRPr="00CE198A" w:rsidDel="0060372C">
          <w:rPr>
            <w:sz w:val="28"/>
            <w:szCs w:val="28"/>
            <w:lang w:eastAsia="ru-RU"/>
          </w:rPr>
          <w:delText xml:space="preserve">метеоданных </w:delText>
        </w:r>
        <w:r w:rsidRPr="00CE198A" w:rsidDel="0060372C">
          <w:rPr>
            <w:sz w:val="28"/>
            <w:szCs w:val="28"/>
          </w:rPr>
          <w:delText>в виде розы ветров Мобильное приложение должно предоставлять Пользователю:</w:delText>
        </w:r>
      </w:del>
    </w:p>
    <w:p w14:paraId="6A7139BC" w14:textId="19E4794C" w:rsidR="006B4003" w:rsidRPr="00CE198A" w:rsidDel="0060372C" w:rsidRDefault="006B4003" w:rsidP="006B4003">
      <w:pPr>
        <w:pStyle w:val="a"/>
        <w:rPr>
          <w:del w:id="2932" w:author="Constantine Smirnov" w:date="2023-06-07T03:30:00Z"/>
          <w:sz w:val="28"/>
          <w:szCs w:val="28"/>
        </w:rPr>
      </w:pPr>
      <w:del w:id="2933" w:author="Constantine Smirnov" w:date="2023-06-07T03:30:00Z">
        <w:r w:rsidRPr="00CE198A" w:rsidDel="0060372C">
          <w:rPr>
            <w:sz w:val="28"/>
            <w:szCs w:val="28"/>
          </w:rPr>
          <w:delText>Розу ветров поверх карты совместно с краткой информацией о погоде;</w:delText>
        </w:r>
      </w:del>
    </w:p>
    <w:p w14:paraId="14C0DF7B" w14:textId="533E3DAB" w:rsidR="006B4003" w:rsidRPr="00CE198A" w:rsidDel="0060372C" w:rsidRDefault="006B4003" w:rsidP="006B4003">
      <w:pPr>
        <w:pStyle w:val="a"/>
        <w:rPr>
          <w:del w:id="2934" w:author="Constantine Smirnov" w:date="2023-06-07T03:30:00Z"/>
          <w:sz w:val="28"/>
          <w:szCs w:val="28"/>
        </w:rPr>
      </w:pPr>
      <w:del w:id="2935" w:author="Constantine Smirnov" w:date="2023-06-07T03:30:00Z">
        <w:r w:rsidRPr="00CE198A" w:rsidDel="0060372C">
          <w:rPr>
            <w:sz w:val="28"/>
            <w:szCs w:val="28"/>
          </w:rPr>
          <w:delText>Розу ветров в отдельной экранной форме</w:delText>
        </w:r>
        <w:r w:rsidR="00982385" w:rsidRPr="00CE198A" w:rsidDel="0060372C">
          <w:rPr>
            <w:sz w:val="28"/>
            <w:szCs w:val="28"/>
          </w:rPr>
          <w:delText xml:space="preserve"> совместно с подробной информацией о погоде</w:delText>
        </w:r>
        <w:r w:rsidRPr="00CE198A" w:rsidDel="0060372C">
          <w:rPr>
            <w:sz w:val="28"/>
            <w:szCs w:val="28"/>
          </w:rPr>
          <w:delText>.</w:delText>
        </w:r>
      </w:del>
    </w:p>
    <w:p w14:paraId="3B8A49E4" w14:textId="3EFF552E" w:rsidR="00982385" w:rsidRPr="00CE198A" w:rsidDel="0060372C" w:rsidRDefault="00982385" w:rsidP="0099762C">
      <w:pPr>
        <w:rPr>
          <w:del w:id="2936" w:author="Constantine Smirnov" w:date="2023-06-07T03:30:00Z"/>
          <w:sz w:val="28"/>
          <w:szCs w:val="28"/>
        </w:rPr>
      </w:pPr>
      <w:del w:id="2937" w:author="Constantine Smirnov" w:date="2023-06-07T03:30:00Z">
        <w:r w:rsidRPr="00CE198A" w:rsidDel="0060372C">
          <w:rPr>
            <w:sz w:val="28"/>
            <w:szCs w:val="28"/>
          </w:rPr>
          <w:delText>Краткая и подробная информация о</w:delText>
        </w:r>
        <w:r w:rsidRPr="00CE198A" w:rsidDel="0060372C">
          <w:rPr>
            <w:sz w:val="28"/>
            <w:szCs w:val="28"/>
            <w:lang w:eastAsia="ru-RU"/>
          </w:rPr>
          <w:delText xml:space="preserve"> </w:delText>
        </w:r>
        <w:r w:rsidR="00B1562E" w:rsidRPr="00CE198A" w:rsidDel="0060372C">
          <w:rPr>
            <w:sz w:val="28"/>
            <w:szCs w:val="28"/>
            <w:lang w:eastAsia="ru-RU"/>
          </w:rPr>
          <w:delText xml:space="preserve">метеоданных </w:delText>
        </w:r>
        <w:r w:rsidRPr="00CE198A" w:rsidDel="0060372C">
          <w:rPr>
            <w:sz w:val="28"/>
            <w:szCs w:val="28"/>
          </w:rPr>
          <w:delText>и роза ветров должны отображаться для центральной точки экрана, обозначенной курсором.</w:delText>
        </w:r>
      </w:del>
    </w:p>
    <w:p w14:paraId="29E66FCF" w14:textId="341903C9" w:rsidR="0099762C" w:rsidRPr="00CE198A" w:rsidDel="0060372C" w:rsidRDefault="00982385" w:rsidP="0099762C">
      <w:pPr>
        <w:rPr>
          <w:del w:id="2938" w:author="Constantine Smirnov" w:date="2023-06-07T03:30:00Z"/>
          <w:sz w:val="28"/>
          <w:szCs w:val="28"/>
        </w:rPr>
      </w:pPr>
      <w:del w:id="2939" w:author="Constantine Smirnov" w:date="2023-06-07T03:30:00Z">
        <w:r w:rsidRPr="00CE198A" w:rsidDel="0060372C">
          <w:rPr>
            <w:sz w:val="28"/>
            <w:szCs w:val="28"/>
          </w:rPr>
          <w:delText>Краткая информация о</w:delText>
        </w:r>
        <w:r w:rsidRPr="00CE198A" w:rsidDel="0060372C">
          <w:rPr>
            <w:sz w:val="28"/>
            <w:szCs w:val="28"/>
            <w:lang w:eastAsia="ru-RU"/>
          </w:rPr>
          <w:delText xml:space="preserve"> метеоусловиях </w:delText>
        </w:r>
        <w:r w:rsidRPr="00CE198A" w:rsidDel="0060372C">
          <w:rPr>
            <w:sz w:val="28"/>
            <w:szCs w:val="28"/>
          </w:rPr>
          <w:delText xml:space="preserve">и роза ветров, отображаемые поверх карты, должны соответствовать </w:delText>
        </w:r>
        <w:r w:rsidR="0099762C" w:rsidRPr="00CE198A" w:rsidDel="0060372C">
          <w:rPr>
            <w:sz w:val="28"/>
            <w:szCs w:val="28"/>
          </w:rPr>
          <w:delText>момент</w:delText>
        </w:r>
        <w:r w:rsidRPr="00CE198A" w:rsidDel="0060372C">
          <w:rPr>
            <w:sz w:val="28"/>
            <w:szCs w:val="28"/>
          </w:rPr>
          <w:delText>у</w:delText>
        </w:r>
        <w:r w:rsidR="0099762C" w:rsidRPr="00CE198A" w:rsidDel="0060372C">
          <w:rPr>
            <w:sz w:val="28"/>
            <w:szCs w:val="28"/>
          </w:rPr>
          <w:delText xml:space="preserve"> времени, установленн</w:delText>
        </w:r>
        <w:r w:rsidRPr="00CE198A" w:rsidDel="0060372C">
          <w:rPr>
            <w:sz w:val="28"/>
            <w:szCs w:val="28"/>
          </w:rPr>
          <w:delText>ому</w:delText>
        </w:r>
        <w:r w:rsidR="0099762C" w:rsidRPr="00CE198A" w:rsidDel="0060372C">
          <w:rPr>
            <w:sz w:val="28"/>
            <w:szCs w:val="28"/>
          </w:rPr>
          <w:delText xml:space="preserve"> с помощью слайдера временной шкалы.</w:delText>
        </w:r>
      </w:del>
    </w:p>
    <w:p w14:paraId="646A4049" w14:textId="128772E5" w:rsidR="006B4003" w:rsidRPr="00CE198A" w:rsidDel="0060372C" w:rsidRDefault="00982385" w:rsidP="00982385">
      <w:pPr>
        <w:rPr>
          <w:del w:id="2940" w:author="Constantine Smirnov" w:date="2023-06-07T03:30:00Z"/>
          <w:sz w:val="28"/>
          <w:szCs w:val="28"/>
        </w:rPr>
      </w:pPr>
      <w:del w:id="2941" w:author="Constantine Smirnov" w:date="2023-06-07T03:30:00Z">
        <w:r w:rsidRPr="00CE198A" w:rsidDel="0060372C">
          <w:rPr>
            <w:sz w:val="28"/>
            <w:szCs w:val="28"/>
          </w:rPr>
          <w:delText>Подробная информация о</w:delText>
        </w:r>
        <w:r w:rsidRPr="00CE198A" w:rsidDel="0060372C">
          <w:rPr>
            <w:sz w:val="28"/>
            <w:szCs w:val="28"/>
            <w:lang w:eastAsia="ru-RU"/>
          </w:rPr>
          <w:delText xml:space="preserve"> </w:delText>
        </w:r>
        <w:r w:rsidR="00B83B78" w:rsidRPr="00CE198A" w:rsidDel="0060372C">
          <w:rPr>
            <w:sz w:val="28"/>
            <w:szCs w:val="28"/>
            <w:lang w:eastAsia="ru-RU"/>
          </w:rPr>
          <w:delText>метеоданных</w:delText>
        </w:r>
        <w:r w:rsidRPr="00CE198A" w:rsidDel="0060372C">
          <w:rPr>
            <w:sz w:val="28"/>
            <w:szCs w:val="28"/>
          </w:rPr>
          <w:delText xml:space="preserve">, отображаемая в отдельной экранной форме, должна содержать полный </w:delText>
        </w:r>
        <w:r w:rsidR="006863E4" w:rsidRPr="00CE198A" w:rsidDel="0060372C">
          <w:rPr>
            <w:sz w:val="28"/>
            <w:szCs w:val="28"/>
          </w:rPr>
          <w:delText xml:space="preserve">набор загруженных </w:delText>
        </w:r>
        <w:r w:rsidRPr="00CE198A" w:rsidDel="0060372C">
          <w:rPr>
            <w:sz w:val="28"/>
            <w:szCs w:val="28"/>
          </w:rPr>
          <w:delText>прогнозных данных для центральной точки экрана карты, обозначенной курсором.</w:delText>
        </w:r>
      </w:del>
    </w:p>
    <w:p w14:paraId="1A78BA29" w14:textId="09795297" w:rsidR="00503342" w:rsidRPr="00CE198A" w:rsidDel="0060372C" w:rsidRDefault="00DC0353" w:rsidP="00982385">
      <w:pPr>
        <w:rPr>
          <w:del w:id="2942" w:author="Constantine Smirnov" w:date="2023-06-07T03:30:00Z"/>
          <w:sz w:val="28"/>
          <w:szCs w:val="28"/>
        </w:rPr>
      </w:pPr>
      <w:del w:id="2943" w:author="Constantine Smirnov" w:date="2023-06-07T03:30:00Z">
        <w:r w:rsidRPr="00CE198A" w:rsidDel="0060372C">
          <w:rPr>
            <w:sz w:val="28"/>
            <w:szCs w:val="28"/>
          </w:rPr>
          <w:delText>Фрагмент отдельной экранной формы с подробной информацией о погоде, отображаемой в табличном виде, должен скролить</w:delText>
        </w:r>
        <w:r w:rsidR="006863E4" w:rsidRPr="00CE198A" w:rsidDel="0060372C">
          <w:rPr>
            <w:sz w:val="28"/>
            <w:szCs w:val="28"/>
          </w:rPr>
          <w:delText>ся</w:delText>
        </w:r>
        <w:r w:rsidRPr="00CE198A" w:rsidDel="0060372C">
          <w:rPr>
            <w:sz w:val="28"/>
            <w:szCs w:val="28"/>
          </w:rPr>
          <w:delText xml:space="preserve"> по горизонтали. Фрагмент должен иметь </w:delText>
        </w:r>
        <w:r w:rsidR="00E66598" w:rsidRPr="00CE198A" w:rsidDel="0060372C">
          <w:rPr>
            <w:sz w:val="28"/>
            <w:szCs w:val="28"/>
          </w:rPr>
          <w:delText>маркёр</w:delText>
        </w:r>
        <w:r w:rsidRPr="00CE198A" w:rsidDel="0060372C">
          <w:rPr>
            <w:sz w:val="28"/>
            <w:szCs w:val="28"/>
          </w:rPr>
          <w:delText xml:space="preserve"> для индикации текущей выбранной временной метки.</w:delText>
        </w:r>
        <w:r w:rsidR="00503342" w:rsidRPr="00CE198A" w:rsidDel="0060372C">
          <w:rPr>
            <w:sz w:val="28"/>
            <w:szCs w:val="28"/>
          </w:rPr>
          <w:delText xml:space="preserve"> При открытии формы </w:delText>
        </w:r>
        <w:r w:rsidR="00E66598" w:rsidRPr="00CE198A" w:rsidDel="0060372C">
          <w:rPr>
            <w:sz w:val="28"/>
            <w:szCs w:val="28"/>
          </w:rPr>
          <w:delText>маркёр</w:delText>
        </w:r>
        <w:r w:rsidR="00503342" w:rsidRPr="00CE198A" w:rsidDel="0060372C">
          <w:rPr>
            <w:sz w:val="28"/>
            <w:szCs w:val="28"/>
          </w:rPr>
          <w:delText xml:space="preserve"> должен соответствовать моменту времени, установленному с помощью слайдера временной шкалы.</w:delText>
        </w:r>
      </w:del>
    </w:p>
    <w:p w14:paraId="57B5569C" w14:textId="46A4DBE5" w:rsidR="00982385" w:rsidRPr="00CE198A" w:rsidDel="0060372C" w:rsidRDefault="00982385" w:rsidP="00982385">
      <w:pPr>
        <w:rPr>
          <w:del w:id="2944" w:author="Constantine Smirnov" w:date="2023-06-07T03:30:00Z"/>
          <w:sz w:val="28"/>
          <w:szCs w:val="28"/>
        </w:rPr>
      </w:pPr>
      <w:del w:id="2945" w:author="Constantine Smirnov" w:date="2023-06-07T03:30:00Z">
        <w:r w:rsidRPr="00CE198A" w:rsidDel="0060372C">
          <w:rPr>
            <w:sz w:val="28"/>
            <w:szCs w:val="28"/>
          </w:rPr>
          <w:delText xml:space="preserve">Роза ветров, отображаемая в отдельной экранной форме, должна соответствовать </w:delText>
        </w:r>
        <w:r w:rsidR="00E66598" w:rsidRPr="00CE198A" w:rsidDel="0060372C">
          <w:rPr>
            <w:sz w:val="28"/>
            <w:szCs w:val="28"/>
          </w:rPr>
          <w:delText>маркёру</w:delText>
        </w:r>
        <w:r w:rsidR="00DC0353" w:rsidRPr="00CE198A" w:rsidDel="0060372C">
          <w:rPr>
            <w:sz w:val="28"/>
            <w:szCs w:val="28"/>
          </w:rPr>
          <w:delText xml:space="preserve"> временной метки</w:delText>
        </w:r>
        <w:r w:rsidRPr="00CE198A" w:rsidDel="0060372C">
          <w:rPr>
            <w:sz w:val="28"/>
            <w:szCs w:val="28"/>
          </w:rPr>
          <w:delText>.</w:delText>
        </w:r>
      </w:del>
    </w:p>
    <w:p w14:paraId="1BBC9DB3" w14:textId="43840D70" w:rsidR="00F1623D" w:rsidRPr="00CE198A" w:rsidDel="0060372C" w:rsidRDefault="00F1623D" w:rsidP="00F1623D">
      <w:pPr>
        <w:rPr>
          <w:del w:id="2946" w:author="Constantine Smirnov" w:date="2023-06-07T03:30:00Z"/>
          <w:sz w:val="28"/>
          <w:szCs w:val="28"/>
        </w:rPr>
      </w:pPr>
      <w:del w:id="2947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Решение по </w:delText>
        </w:r>
        <w:r w:rsidRPr="00CE198A" w:rsidDel="0060372C">
          <w:rPr>
            <w:sz w:val="28"/>
            <w:szCs w:val="28"/>
          </w:rPr>
          <w:delText>о</w:delText>
        </w:r>
        <w:r w:rsidRPr="00CE198A" w:rsidDel="0060372C">
          <w:rPr>
            <w:sz w:val="28"/>
            <w:szCs w:val="28"/>
            <w:lang w:eastAsia="ru-RU"/>
          </w:rPr>
          <w:delText xml:space="preserve">тображению метеоданных </w:delText>
        </w:r>
        <w:r w:rsidRPr="00CE198A" w:rsidDel="0060372C">
          <w:rPr>
            <w:sz w:val="28"/>
            <w:szCs w:val="28"/>
          </w:rPr>
          <w:delText>должно быть разработано и согласовано с Заказчиком на этапе технического проектирования Подсистемы.</w:delText>
        </w:r>
      </w:del>
    </w:p>
    <w:p w14:paraId="09726F91" w14:textId="35B7DFC3" w:rsidR="007E4D79" w:rsidRPr="00CE198A" w:rsidDel="0060372C" w:rsidRDefault="007E4D79" w:rsidP="007E4D79">
      <w:pPr>
        <w:pStyle w:val="4"/>
        <w:rPr>
          <w:del w:id="2948" w:author="Constantine Smirnov" w:date="2023-06-07T03:30:00Z"/>
          <w:rFonts w:ascii="Times New Roman" w:hAnsi="Times New Roman" w:cs="Times New Roman"/>
          <w:sz w:val="28"/>
          <w:szCs w:val="28"/>
        </w:rPr>
      </w:pPr>
      <w:bookmarkStart w:id="2949" w:name="_Ref481154967"/>
      <w:del w:id="2950" w:author="Constantine Smirnov" w:date="2023-06-07T03:30:00Z">
        <w:r w:rsidRPr="00CE198A" w:rsidDel="0060372C">
          <w:rPr>
            <w:rFonts w:ascii="Times New Roman" w:hAnsi="Times New Roman" w:cs="Times New Roman"/>
            <w:sz w:val="28"/>
            <w:szCs w:val="28"/>
            <w:lang w:eastAsia="ru-RU"/>
          </w:rPr>
          <w:delText xml:space="preserve">Требования к функциям Модуля </w:delText>
        </w:r>
        <w:r w:rsidRPr="00CE198A" w:rsidDel="0060372C">
          <w:rPr>
            <w:rFonts w:ascii="Times New Roman" w:hAnsi="Times New Roman" w:cs="Times New Roman"/>
            <w:sz w:val="28"/>
            <w:szCs w:val="28"/>
            <w:lang w:val="en-US" w:eastAsia="ru-RU"/>
          </w:rPr>
          <w:delText>POI</w:delText>
        </w:r>
        <w:bookmarkEnd w:id="2949"/>
      </w:del>
    </w:p>
    <w:p w14:paraId="7C28DF67" w14:textId="1A7D9FE1" w:rsidR="006863E4" w:rsidRPr="00CE198A" w:rsidDel="0060372C" w:rsidRDefault="006863E4" w:rsidP="006863E4">
      <w:pPr>
        <w:rPr>
          <w:del w:id="2951" w:author="Constantine Smirnov" w:date="2023-06-07T03:30:00Z"/>
          <w:sz w:val="28"/>
          <w:szCs w:val="28"/>
        </w:rPr>
      </w:pPr>
      <w:del w:id="2952" w:author="Constantine Smirnov" w:date="2023-06-07T03:30:00Z">
        <w:r w:rsidRPr="00CE198A" w:rsidDel="0060372C">
          <w:rPr>
            <w:sz w:val="28"/>
            <w:szCs w:val="28"/>
          </w:rPr>
          <w:delText xml:space="preserve">Все </w:delText>
        </w:r>
        <w:r w:rsidRPr="00CE198A" w:rsidDel="0060372C">
          <w:rPr>
            <w:sz w:val="28"/>
            <w:szCs w:val="28"/>
            <w:lang w:val="en-US"/>
          </w:rPr>
          <w:delText>POI</w:delText>
        </w:r>
        <w:r w:rsidRPr="00CE198A" w:rsidDel="0060372C">
          <w:rPr>
            <w:sz w:val="28"/>
            <w:szCs w:val="28"/>
          </w:rPr>
          <w:delText xml:space="preserve"> должны быть разделены на группы:</w:delText>
        </w:r>
      </w:del>
    </w:p>
    <w:p w14:paraId="0793105B" w14:textId="0BAA9C37" w:rsidR="006863E4" w:rsidRPr="00CE198A" w:rsidDel="0060372C" w:rsidRDefault="006863E4" w:rsidP="00D40D83">
      <w:pPr>
        <w:pStyle w:val="a"/>
        <w:rPr>
          <w:del w:id="2953" w:author="Constantine Smirnov" w:date="2023-06-07T03:30:00Z"/>
          <w:sz w:val="28"/>
          <w:szCs w:val="28"/>
        </w:rPr>
      </w:pPr>
      <w:del w:id="2954" w:author="Constantine Smirnov" w:date="2023-06-07T03:30:00Z">
        <w:r w:rsidRPr="00CE198A" w:rsidDel="0060372C">
          <w:rPr>
            <w:sz w:val="28"/>
            <w:szCs w:val="28"/>
          </w:rPr>
          <w:delText>Опасности;</w:delText>
        </w:r>
      </w:del>
    </w:p>
    <w:p w14:paraId="7E404B8E" w14:textId="1077F97B" w:rsidR="006863E4" w:rsidRPr="00CE198A" w:rsidDel="0060372C" w:rsidRDefault="006863E4" w:rsidP="00D40D83">
      <w:pPr>
        <w:pStyle w:val="a"/>
        <w:rPr>
          <w:del w:id="2955" w:author="Constantine Smirnov" w:date="2023-06-07T03:30:00Z"/>
          <w:sz w:val="28"/>
          <w:szCs w:val="28"/>
        </w:rPr>
      </w:pPr>
      <w:del w:id="2956" w:author="Constantine Smirnov" w:date="2023-06-07T03:30:00Z">
        <w:r w:rsidRPr="00CE198A" w:rsidDel="0060372C">
          <w:rPr>
            <w:sz w:val="28"/>
            <w:szCs w:val="28"/>
          </w:rPr>
          <w:delText>Марины;</w:delText>
        </w:r>
      </w:del>
    </w:p>
    <w:p w14:paraId="7740D021" w14:textId="5C113617" w:rsidR="006863E4" w:rsidRPr="00CE198A" w:rsidDel="0060372C" w:rsidRDefault="006863E4" w:rsidP="00D40D83">
      <w:pPr>
        <w:pStyle w:val="a"/>
        <w:rPr>
          <w:del w:id="2957" w:author="Constantine Smirnov" w:date="2023-06-07T03:30:00Z"/>
          <w:sz w:val="28"/>
          <w:szCs w:val="28"/>
        </w:rPr>
      </w:pPr>
      <w:del w:id="2958" w:author="Constantine Smirnov" w:date="2023-06-07T03:30:00Z">
        <w:r w:rsidRPr="00CE198A" w:rsidDel="0060372C">
          <w:rPr>
            <w:sz w:val="28"/>
            <w:szCs w:val="28"/>
          </w:rPr>
          <w:delText>Заправочные станции;</w:delText>
        </w:r>
      </w:del>
    </w:p>
    <w:p w14:paraId="0C7D8B09" w14:textId="27F6404E" w:rsidR="006863E4" w:rsidRPr="00CE198A" w:rsidDel="0060372C" w:rsidRDefault="006863E4" w:rsidP="00D40D83">
      <w:pPr>
        <w:pStyle w:val="a"/>
        <w:rPr>
          <w:del w:id="2959" w:author="Constantine Smirnov" w:date="2023-06-07T03:30:00Z"/>
          <w:sz w:val="28"/>
          <w:szCs w:val="28"/>
        </w:rPr>
      </w:pPr>
      <w:del w:id="2960" w:author="Constantine Smirnov" w:date="2023-06-07T03:30:00Z">
        <w:r w:rsidRPr="00CE198A" w:rsidDel="0060372C">
          <w:rPr>
            <w:sz w:val="28"/>
            <w:szCs w:val="28"/>
          </w:rPr>
          <w:delText>Сервисные станции;</w:delText>
        </w:r>
      </w:del>
    </w:p>
    <w:p w14:paraId="6B1EDA22" w14:textId="042EDC3D" w:rsidR="006863E4" w:rsidRPr="00CE198A" w:rsidDel="0060372C" w:rsidRDefault="006863E4" w:rsidP="00D40D83">
      <w:pPr>
        <w:pStyle w:val="a"/>
        <w:rPr>
          <w:del w:id="2961" w:author="Constantine Smirnov" w:date="2023-06-07T03:30:00Z"/>
          <w:sz w:val="28"/>
          <w:szCs w:val="28"/>
        </w:rPr>
      </w:pPr>
      <w:del w:id="2962" w:author="Constantine Smirnov" w:date="2023-06-07T03:30:00Z">
        <w:r w:rsidRPr="00CE198A" w:rsidDel="0060372C">
          <w:rPr>
            <w:sz w:val="28"/>
            <w:szCs w:val="28"/>
          </w:rPr>
          <w:delText>Кафе/Рестораны;</w:delText>
        </w:r>
      </w:del>
    </w:p>
    <w:p w14:paraId="06775DD4" w14:textId="37EF9676" w:rsidR="009D194D" w:rsidRPr="00CE198A" w:rsidDel="0060372C" w:rsidRDefault="009D194D" w:rsidP="00D40D83">
      <w:pPr>
        <w:pStyle w:val="a"/>
        <w:rPr>
          <w:del w:id="2963" w:author="Constantine Smirnov" w:date="2023-06-07T03:30:00Z"/>
          <w:sz w:val="28"/>
          <w:szCs w:val="28"/>
        </w:rPr>
      </w:pPr>
      <w:del w:id="2964" w:author="Constantine Smirnov" w:date="2023-06-07T03:30:00Z">
        <w:r w:rsidRPr="00CE198A" w:rsidDel="0060372C">
          <w:rPr>
            <w:sz w:val="28"/>
            <w:szCs w:val="28"/>
          </w:rPr>
          <w:delText>Суда;</w:delText>
        </w:r>
      </w:del>
    </w:p>
    <w:p w14:paraId="1148642B" w14:textId="33A0870F" w:rsidR="006863E4" w:rsidRPr="00CE198A" w:rsidDel="0060372C" w:rsidRDefault="006863E4" w:rsidP="00D40D83">
      <w:pPr>
        <w:pStyle w:val="a"/>
        <w:rPr>
          <w:del w:id="2965" w:author="Constantine Smirnov" w:date="2023-06-07T03:30:00Z"/>
          <w:sz w:val="28"/>
          <w:szCs w:val="28"/>
        </w:rPr>
      </w:pPr>
      <w:del w:id="2966" w:author="Constantine Smirnov" w:date="2023-06-07T03:30:00Z">
        <w:r w:rsidRPr="00CE198A" w:rsidDel="0060372C">
          <w:rPr>
            <w:sz w:val="28"/>
            <w:szCs w:val="28"/>
          </w:rPr>
          <w:delText>Прочие.</w:delText>
        </w:r>
      </w:del>
    </w:p>
    <w:p w14:paraId="7DA450E7" w14:textId="435490B4" w:rsidR="006863E4" w:rsidRPr="00CE198A" w:rsidDel="0060372C" w:rsidRDefault="006863E4" w:rsidP="006863E4">
      <w:pPr>
        <w:rPr>
          <w:del w:id="2967" w:author="Constantine Smirnov" w:date="2023-06-07T03:30:00Z"/>
          <w:sz w:val="28"/>
          <w:szCs w:val="28"/>
        </w:rPr>
      </w:pPr>
      <w:del w:id="2968" w:author="Constantine Smirnov" w:date="2023-06-07T03:30:00Z">
        <w:r w:rsidRPr="00CE198A" w:rsidDel="0060372C">
          <w:rPr>
            <w:sz w:val="28"/>
            <w:szCs w:val="28"/>
          </w:rPr>
          <w:delText xml:space="preserve">Список групп может быть </w:delText>
        </w:r>
        <w:r w:rsidR="007715EE" w:rsidRPr="00CE198A" w:rsidDel="0060372C">
          <w:rPr>
            <w:sz w:val="28"/>
            <w:szCs w:val="28"/>
          </w:rPr>
          <w:delText>изменён</w:delText>
        </w:r>
        <w:r w:rsidRPr="00CE198A" w:rsidDel="0060372C">
          <w:rPr>
            <w:sz w:val="28"/>
            <w:szCs w:val="28"/>
          </w:rPr>
          <w:delText xml:space="preserve"> на последующих этапах.</w:delText>
        </w:r>
        <w:r w:rsidR="007715EE" w:rsidRPr="00CE198A" w:rsidDel="0060372C">
          <w:rPr>
            <w:sz w:val="28"/>
            <w:szCs w:val="28"/>
          </w:rPr>
          <w:delText xml:space="preserve"> </w:delText>
        </w:r>
        <w:r w:rsidRPr="00CE198A" w:rsidDel="0060372C">
          <w:rPr>
            <w:sz w:val="28"/>
            <w:szCs w:val="28"/>
          </w:rPr>
          <w:delText>Каждой группе должен соответствовать отдельный цвет.</w:delText>
        </w:r>
        <w:r w:rsidR="007715EE" w:rsidRPr="00CE198A" w:rsidDel="0060372C">
          <w:rPr>
            <w:sz w:val="28"/>
            <w:szCs w:val="28"/>
          </w:rPr>
          <w:delText xml:space="preserve"> </w:delText>
        </w:r>
        <w:r w:rsidRPr="00CE198A" w:rsidDel="0060372C">
          <w:rPr>
            <w:sz w:val="28"/>
            <w:szCs w:val="28"/>
          </w:rPr>
          <w:delText xml:space="preserve">Пользователь должен иметь возможность управления отображением </w:delText>
        </w:r>
        <w:r w:rsidRPr="00CE198A" w:rsidDel="0060372C">
          <w:rPr>
            <w:sz w:val="28"/>
            <w:szCs w:val="28"/>
            <w:lang w:val="en-US"/>
          </w:rPr>
          <w:delText>POI</w:delText>
        </w:r>
        <w:r w:rsidRPr="00CE198A" w:rsidDel="0060372C">
          <w:rPr>
            <w:sz w:val="28"/>
            <w:szCs w:val="28"/>
          </w:rPr>
          <w:delText xml:space="preserve"> по группам.</w:delText>
        </w:r>
      </w:del>
    </w:p>
    <w:p w14:paraId="1A877A98" w14:textId="4A891E42" w:rsidR="006863E4" w:rsidRPr="00CE198A" w:rsidDel="0060372C" w:rsidRDefault="006863E4" w:rsidP="006863E4">
      <w:pPr>
        <w:rPr>
          <w:del w:id="2969" w:author="Constantine Smirnov" w:date="2023-06-07T03:30:00Z"/>
          <w:sz w:val="28"/>
          <w:szCs w:val="28"/>
        </w:rPr>
      </w:pPr>
      <w:del w:id="2970" w:author="Constantine Smirnov" w:date="2023-06-07T03:30:00Z">
        <w:r w:rsidRPr="00CE198A" w:rsidDel="0060372C">
          <w:rPr>
            <w:sz w:val="28"/>
            <w:szCs w:val="28"/>
          </w:rPr>
          <w:delText xml:space="preserve">Мобильное приложение должно отображать POI, выбранных Пользователем групп, на карте. </w:delText>
        </w:r>
        <w:r w:rsidRPr="00CE198A" w:rsidDel="0060372C">
          <w:rPr>
            <w:sz w:val="28"/>
            <w:szCs w:val="28"/>
            <w:lang w:val="en-US"/>
          </w:rPr>
          <w:delText>POI</w:delText>
        </w:r>
        <w:r w:rsidRPr="00CE198A" w:rsidDel="0060372C">
          <w:rPr>
            <w:sz w:val="28"/>
            <w:szCs w:val="28"/>
          </w:rPr>
          <w:delText xml:space="preserve"> на карте должны отображаться иконками. Цвет иконки должен соответствовать группе, к которой принадлежит </w:delText>
        </w:r>
        <w:r w:rsidRPr="00CE198A" w:rsidDel="0060372C">
          <w:rPr>
            <w:sz w:val="28"/>
            <w:szCs w:val="28"/>
            <w:lang w:val="en-US"/>
          </w:rPr>
          <w:delText>POI</w:delText>
        </w:r>
        <w:r w:rsidRPr="00CE198A" w:rsidDel="0060372C">
          <w:rPr>
            <w:sz w:val="28"/>
            <w:szCs w:val="28"/>
          </w:rPr>
          <w:delText>.</w:delText>
        </w:r>
      </w:del>
    </w:p>
    <w:p w14:paraId="45C71FED" w14:textId="18671D9A" w:rsidR="002823F0" w:rsidRPr="00CE198A" w:rsidDel="0060372C" w:rsidRDefault="002823F0" w:rsidP="002823F0">
      <w:pPr>
        <w:rPr>
          <w:del w:id="2971" w:author="Constantine Smirnov" w:date="2023-06-07T03:30:00Z"/>
          <w:sz w:val="28"/>
          <w:szCs w:val="28"/>
        </w:rPr>
      </w:pPr>
      <w:del w:id="2972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Решение по </w:delText>
        </w:r>
        <w:r w:rsidRPr="00CE198A" w:rsidDel="0060372C">
          <w:rPr>
            <w:sz w:val="28"/>
            <w:szCs w:val="28"/>
          </w:rPr>
          <w:delText>о</w:delText>
        </w:r>
        <w:r w:rsidRPr="00CE198A" w:rsidDel="0060372C">
          <w:rPr>
            <w:sz w:val="28"/>
            <w:szCs w:val="28"/>
            <w:lang w:eastAsia="ru-RU"/>
          </w:rPr>
          <w:delText xml:space="preserve">тображению </w:delText>
        </w:r>
        <w:r w:rsidRPr="00CE198A" w:rsidDel="0060372C">
          <w:rPr>
            <w:sz w:val="28"/>
            <w:szCs w:val="28"/>
          </w:rPr>
          <w:delText xml:space="preserve">групп </w:delText>
        </w:r>
        <w:r w:rsidRPr="00CE198A" w:rsidDel="0060372C">
          <w:rPr>
            <w:sz w:val="28"/>
            <w:szCs w:val="28"/>
            <w:lang w:val="en-US"/>
          </w:rPr>
          <w:delText>POI</w:delText>
        </w:r>
        <w:r w:rsidRPr="00CE198A" w:rsidDel="0060372C">
          <w:rPr>
            <w:sz w:val="28"/>
            <w:szCs w:val="28"/>
          </w:rPr>
          <w:delText xml:space="preserve"> должно быть разработано и согласовано с Заказчиком на этапе технического проектирования Подсистемы.</w:delText>
        </w:r>
      </w:del>
    </w:p>
    <w:p w14:paraId="5A76D2B0" w14:textId="2D1E55D2" w:rsidR="006863E4" w:rsidRPr="00CE198A" w:rsidDel="0060372C" w:rsidRDefault="006863E4" w:rsidP="006863E4">
      <w:pPr>
        <w:rPr>
          <w:del w:id="2973" w:author="Constantine Smirnov" w:date="2023-06-07T03:30:00Z"/>
          <w:sz w:val="28"/>
          <w:szCs w:val="28"/>
        </w:rPr>
      </w:pPr>
      <w:del w:id="2974" w:author="Constantine Smirnov" w:date="2023-06-07T03:30:00Z">
        <w:r w:rsidRPr="00CE198A" w:rsidDel="0060372C">
          <w:rPr>
            <w:sz w:val="28"/>
            <w:szCs w:val="28"/>
          </w:rPr>
          <w:delText>Мобильное приложение должно группировать близлежащие POI в зависимости от выбр</w:delText>
        </w:r>
        <w:r w:rsidR="002823F0" w:rsidRPr="00CE198A" w:rsidDel="0060372C">
          <w:rPr>
            <w:sz w:val="28"/>
            <w:szCs w:val="28"/>
          </w:rPr>
          <w:delText>анного масштаба экстента карты.</w:delText>
        </w:r>
      </w:del>
    </w:p>
    <w:p w14:paraId="77D73AB8" w14:textId="6A0729CE" w:rsidR="002823F0" w:rsidRPr="00CE198A" w:rsidDel="0060372C" w:rsidRDefault="002823F0" w:rsidP="002823F0">
      <w:pPr>
        <w:rPr>
          <w:del w:id="2975" w:author="Constantine Smirnov" w:date="2023-06-07T03:30:00Z"/>
          <w:sz w:val="28"/>
          <w:szCs w:val="28"/>
        </w:rPr>
      </w:pPr>
      <w:del w:id="2976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Решение по </w:delText>
        </w:r>
        <w:r w:rsidRPr="00CE198A" w:rsidDel="0060372C">
          <w:rPr>
            <w:sz w:val="28"/>
            <w:szCs w:val="28"/>
          </w:rPr>
          <w:delText>группировке близлежащих POI должно быть разработано и согласовано с Заказчиком на этапе технического проектирования Подсистемы.</w:delText>
        </w:r>
      </w:del>
    </w:p>
    <w:p w14:paraId="274A862A" w14:textId="3A254141" w:rsidR="009D194D" w:rsidRPr="00CE198A" w:rsidDel="0060372C" w:rsidRDefault="009D194D" w:rsidP="009D194D">
      <w:pPr>
        <w:rPr>
          <w:del w:id="2977" w:author="Constantine Smirnov" w:date="2023-06-07T03:30:00Z"/>
          <w:sz w:val="28"/>
          <w:szCs w:val="28"/>
        </w:rPr>
      </w:pPr>
      <w:del w:id="2978" w:author="Constantine Smirnov" w:date="2023-06-07T03:30:00Z">
        <w:r w:rsidRPr="00CE198A" w:rsidDel="0060372C">
          <w:rPr>
            <w:sz w:val="28"/>
            <w:szCs w:val="28"/>
          </w:rPr>
          <w:delText xml:space="preserve">При нажатии на иконку </w:delText>
        </w:r>
        <w:r w:rsidRPr="00CE198A" w:rsidDel="0060372C">
          <w:rPr>
            <w:sz w:val="28"/>
            <w:szCs w:val="28"/>
            <w:lang w:val="en-US"/>
          </w:rPr>
          <w:delText>POI</w:delText>
        </w:r>
        <w:r w:rsidRPr="00CE198A" w:rsidDel="0060372C">
          <w:rPr>
            <w:sz w:val="28"/>
            <w:szCs w:val="28"/>
          </w:rPr>
          <w:delText xml:space="preserve"> на карте должна открываться краткая информация о </w:delText>
        </w:r>
        <w:r w:rsidRPr="00CE198A" w:rsidDel="0060372C">
          <w:rPr>
            <w:sz w:val="28"/>
            <w:szCs w:val="28"/>
            <w:lang w:val="en-US"/>
          </w:rPr>
          <w:delText>POI</w:delText>
        </w:r>
        <w:r w:rsidRPr="00CE198A" w:rsidDel="0060372C">
          <w:rPr>
            <w:sz w:val="28"/>
            <w:szCs w:val="28"/>
          </w:rPr>
          <w:delText xml:space="preserve">, а именно: логотип (если загружен), название, группа </w:delText>
        </w:r>
        <w:r w:rsidRPr="00CE198A" w:rsidDel="0060372C">
          <w:rPr>
            <w:sz w:val="28"/>
            <w:szCs w:val="28"/>
            <w:lang w:val="en-US"/>
          </w:rPr>
          <w:delText>POI</w:delText>
        </w:r>
        <w:r w:rsidRPr="00CE198A" w:rsidDel="0060372C">
          <w:rPr>
            <w:sz w:val="28"/>
            <w:szCs w:val="28"/>
          </w:rPr>
          <w:delText xml:space="preserve">, описание. При нажатии на краткой информации должно открываться окно с полной информацией о </w:delText>
        </w:r>
        <w:r w:rsidRPr="00CE198A" w:rsidDel="0060372C">
          <w:rPr>
            <w:sz w:val="28"/>
            <w:szCs w:val="28"/>
            <w:lang w:val="en-US"/>
          </w:rPr>
          <w:delText>POI</w:delText>
        </w:r>
        <w:r w:rsidRPr="00CE198A" w:rsidDel="0060372C">
          <w:rPr>
            <w:sz w:val="28"/>
            <w:szCs w:val="28"/>
          </w:rPr>
          <w:delText>.</w:delText>
        </w:r>
      </w:del>
    </w:p>
    <w:p w14:paraId="79305789" w14:textId="1DAA1E87" w:rsidR="006863E4" w:rsidRPr="00CE198A" w:rsidDel="0060372C" w:rsidRDefault="006863E4" w:rsidP="006863E4">
      <w:pPr>
        <w:rPr>
          <w:del w:id="2979" w:author="Constantine Smirnov" w:date="2023-06-07T03:30:00Z"/>
          <w:sz w:val="28"/>
          <w:szCs w:val="28"/>
        </w:rPr>
      </w:pPr>
      <w:del w:id="2980" w:author="Constantine Smirnov" w:date="2023-06-07T03:30:00Z">
        <w:r w:rsidRPr="00CE198A" w:rsidDel="0060372C">
          <w:rPr>
            <w:sz w:val="28"/>
            <w:szCs w:val="28"/>
          </w:rPr>
          <w:delText>Мобильное приложение должно предоставлять возможность отображения детальной информации по POI. Детальная информация о POI должна содержать следующий набор обязательных атрибутов:</w:delText>
        </w:r>
      </w:del>
    </w:p>
    <w:p w14:paraId="4E9B164F" w14:textId="1DA169CF" w:rsidR="006863E4" w:rsidRPr="00CE198A" w:rsidDel="0060372C" w:rsidRDefault="006863E4" w:rsidP="00D40D83">
      <w:pPr>
        <w:pStyle w:val="a"/>
        <w:rPr>
          <w:del w:id="2981" w:author="Constantine Smirnov" w:date="2023-06-07T03:30:00Z"/>
          <w:sz w:val="28"/>
          <w:szCs w:val="28"/>
        </w:rPr>
      </w:pPr>
      <w:del w:id="2982" w:author="Constantine Smirnov" w:date="2023-06-07T03:30:00Z">
        <w:r w:rsidRPr="00CE198A" w:rsidDel="0060372C">
          <w:rPr>
            <w:sz w:val="28"/>
            <w:szCs w:val="28"/>
          </w:rPr>
          <w:delText>название;</w:delText>
        </w:r>
      </w:del>
    </w:p>
    <w:p w14:paraId="263EC90E" w14:textId="41533113" w:rsidR="00EA1AC4" w:rsidRPr="00CE198A" w:rsidDel="0060372C" w:rsidRDefault="00EA1AC4" w:rsidP="00EA1AC4">
      <w:pPr>
        <w:pStyle w:val="a"/>
        <w:rPr>
          <w:del w:id="2983" w:author="Constantine Smirnov" w:date="2023-06-07T03:30:00Z"/>
          <w:sz w:val="28"/>
          <w:szCs w:val="28"/>
        </w:rPr>
      </w:pPr>
      <w:del w:id="2984" w:author="Constantine Smirnov" w:date="2023-06-07T03:30:00Z">
        <w:r w:rsidRPr="00CE198A" w:rsidDel="0060372C">
          <w:rPr>
            <w:sz w:val="28"/>
            <w:szCs w:val="28"/>
          </w:rPr>
          <w:delText>группа;</w:delText>
        </w:r>
      </w:del>
    </w:p>
    <w:p w14:paraId="51B3F6CD" w14:textId="076B9D59" w:rsidR="00EA1AC4" w:rsidRPr="00CE198A" w:rsidDel="0060372C" w:rsidRDefault="00EA1AC4" w:rsidP="00EA1AC4">
      <w:pPr>
        <w:pStyle w:val="a"/>
        <w:rPr>
          <w:del w:id="2985" w:author="Constantine Smirnov" w:date="2023-06-07T03:30:00Z"/>
          <w:sz w:val="28"/>
          <w:szCs w:val="28"/>
        </w:rPr>
      </w:pPr>
      <w:del w:id="2986" w:author="Constantine Smirnov" w:date="2023-06-07T03:30:00Z">
        <w:r w:rsidRPr="00CE198A" w:rsidDel="0060372C">
          <w:rPr>
            <w:sz w:val="28"/>
            <w:szCs w:val="28"/>
          </w:rPr>
          <w:delText>описание;</w:delText>
        </w:r>
      </w:del>
    </w:p>
    <w:p w14:paraId="000FF2B7" w14:textId="3A4A41C7" w:rsidR="00EA1AC4" w:rsidRPr="00CE198A" w:rsidDel="0060372C" w:rsidRDefault="00EA1AC4" w:rsidP="00EA1AC4">
      <w:pPr>
        <w:pStyle w:val="a"/>
        <w:rPr>
          <w:del w:id="2987" w:author="Constantine Smirnov" w:date="2023-06-07T03:30:00Z"/>
          <w:sz w:val="28"/>
          <w:szCs w:val="28"/>
        </w:rPr>
      </w:pPr>
      <w:del w:id="2988" w:author="Constantine Smirnov" w:date="2023-06-07T03:30:00Z">
        <w:r w:rsidRPr="00CE198A" w:rsidDel="0060372C">
          <w:rPr>
            <w:sz w:val="28"/>
            <w:szCs w:val="28"/>
          </w:rPr>
          <w:delText>чат/отзывы.</w:delText>
        </w:r>
      </w:del>
    </w:p>
    <w:p w14:paraId="7EDEFA98" w14:textId="316F0F1D" w:rsidR="00EA1AC4" w:rsidRPr="00CE198A" w:rsidDel="0060372C" w:rsidRDefault="00EA1AC4" w:rsidP="00EA1AC4">
      <w:pPr>
        <w:pStyle w:val="SC3"/>
        <w:rPr>
          <w:del w:id="2989" w:author="Constantine Smirnov" w:date="2023-06-07T03:30:00Z"/>
          <w:sz w:val="28"/>
          <w:szCs w:val="28"/>
        </w:rPr>
      </w:pPr>
      <w:del w:id="2990" w:author="Constantine Smirnov" w:date="2023-06-07T03:30:00Z">
        <w:r w:rsidRPr="00CE198A" w:rsidDel="0060372C">
          <w:rPr>
            <w:sz w:val="28"/>
            <w:szCs w:val="28"/>
          </w:rPr>
          <w:delText>Детальная информация о POI должна содержать следующий набор необязательных атрибутов:</w:delText>
        </w:r>
      </w:del>
    </w:p>
    <w:p w14:paraId="4B408830" w14:textId="7996CD60" w:rsidR="00EA1AC4" w:rsidRPr="00CE198A" w:rsidDel="0060372C" w:rsidRDefault="00EA1AC4" w:rsidP="00EA1AC4">
      <w:pPr>
        <w:pStyle w:val="a"/>
        <w:rPr>
          <w:del w:id="2991" w:author="Constantine Smirnov" w:date="2023-06-07T03:30:00Z"/>
          <w:sz w:val="28"/>
          <w:szCs w:val="28"/>
        </w:rPr>
      </w:pPr>
      <w:del w:id="2992" w:author="Constantine Smirnov" w:date="2023-06-07T03:30:00Z">
        <w:r w:rsidRPr="00CE198A" w:rsidDel="0060372C">
          <w:rPr>
            <w:sz w:val="28"/>
            <w:szCs w:val="28"/>
          </w:rPr>
          <w:delText>логотип;</w:delText>
        </w:r>
      </w:del>
    </w:p>
    <w:p w14:paraId="05B5815E" w14:textId="44E1F819" w:rsidR="00EA1AC4" w:rsidRPr="00CE198A" w:rsidDel="0060372C" w:rsidRDefault="00EA1AC4" w:rsidP="00EA1AC4">
      <w:pPr>
        <w:pStyle w:val="a"/>
        <w:rPr>
          <w:del w:id="2993" w:author="Constantine Smirnov" w:date="2023-06-07T03:30:00Z"/>
          <w:sz w:val="28"/>
          <w:szCs w:val="28"/>
        </w:rPr>
      </w:pPr>
      <w:del w:id="2994" w:author="Constantine Smirnov" w:date="2023-06-07T03:30:00Z">
        <w:r w:rsidRPr="00CE198A" w:rsidDel="0060372C">
          <w:rPr>
            <w:sz w:val="28"/>
            <w:szCs w:val="28"/>
          </w:rPr>
          <w:delText>Медиа галерея;</w:delText>
        </w:r>
      </w:del>
    </w:p>
    <w:p w14:paraId="1F30A427" w14:textId="58CC7996" w:rsidR="00EA1AC4" w:rsidRPr="00CE198A" w:rsidDel="0060372C" w:rsidRDefault="00EA1AC4" w:rsidP="00EA1AC4">
      <w:pPr>
        <w:pStyle w:val="a"/>
        <w:rPr>
          <w:del w:id="2995" w:author="Constantine Smirnov" w:date="2023-06-07T03:30:00Z"/>
          <w:sz w:val="28"/>
          <w:szCs w:val="28"/>
        </w:rPr>
      </w:pPr>
      <w:del w:id="2996" w:author="Constantine Smirnov" w:date="2023-06-07T03:30:00Z">
        <w:r w:rsidRPr="00CE198A" w:rsidDel="0060372C">
          <w:rPr>
            <w:sz w:val="28"/>
            <w:szCs w:val="28"/>
          </w:rPr>
          <w:delText>контактные данные (сайт, телефон, e-mail, часы работы);</w:delText>
        </w:r>
      </w:del>
    </w:p>
    <w:p w14:paraId="02560EBD" w14:textId="2B2A2956" w:rsidR="00EA1AC4" w:rsidRPr="00CE198A" w:rsidDel="0060372C" w:rsidRDefault="00EA1AC4" w:rsidP="00EA1AC4">
      <w:pPr>
        <w:pStyle w:val="a"/>
        <w:rPr>
          <w:del w:id="2997" w:author="Constantine Smirnov" w:date="2023-06-07T03:30:00Z"/>
          <w:sz w:val="28"/>
          <w:szCs w:val="28"/>
        </w:rPr>
      </w:pPr>
      <w:del w:id="2998" w:author="Constantine Smirnov" w:date="2023-06-07T03:30:00Z">
        <w:r w:rsidRPr="00CE198A" w:rsidDel="0060372C">
          <w:rPr>
            <w:sz w:val="28"/>
            <w:szCs w:val="28"/>
          </w:rPr>
          <w:delText>новостная лента.</w:delText>
        </w:r>
      </w:del>
    </w:p>
    <w:p w14:paraId="281140F5" w14:textId="5BE2C94D" w:rsidR="009D194D" w:rsidRPr="00CE198A" w:rsidDel="0060372C" w:rsidRDefault="009D194D" w:rsidP="009D194D">
      <w:pPr>
        <w:rPr>
          <w:del w:id="2999" w:author="Constantine Smirnov" w:date="2023-06-07T03:30:00Z"/>
          <w:sz w:val="28"/>
          <w:szCs w:val="28"/>
        </w:rPr>
      </w:pPr>
      <w:del w:id="3000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Решение по </w:delText>
        </w:r>
        <w:r w:rsidRPr="00CE198A" w:rsidDel="0060372C">
          <w:rPr>
            <w:sz w:val="28"/>
            <w:szCs w:val="28"/>
          </w:rPr>
          <w:delText>отображению краткой и детальной информации о POI должно быть разработано и согласовано с Заказчиком на этапе технического проектирования Подсистемы.</w:delText>
        </w:r>
      </w:del>
    </w:p>
    <w:p w14:paraId="24C92D59" w14:textId="2B2C93E8" w:rsidR="006863E4" w:rsidRPr="00CE198A" w:rsidDel="0060372C" w:rsidRDefault="006863E4" w:rsidP="006863E4">
      <w:pPr>
        <w:rPr>
          <w:del w:id="3001" w:author="Constantine Smirnov" w:date="2023-06-07T03:30:00Z"/>
          <w:sz w:val="28"/>
          <w:szCs w:val="28"/>
        </w:rPr>
      </w:pPr>
      <w:del w:id="3002" w:author="Constantine Smirnov" w:date="2023-06-07T03:30:00Z">
        <w:r w:rsidRPr="00CE198A" w:rsidDel="0060372C">
          <w:rPr>
            <w:sz w:val="28"/>
            <w:szCs w:val="28"/>
          </w:rPr>
          <w:delText xml:space="preserve">Мобильное приложение должно предоставлять возможность настройки загрузки </w:delText>
        </w:r>
        <w:r w:rsidRPr="00CE198A" w:rsidDel="0060372C">
          <w:rPr>
            <w:sz w:val="28"/>
            <w:szCs w:val="28"/>
            <w:lang w:val="en-US"/>
          </w:rPr>
          <w:delText>POI</w:delText>
        </w:r>
        <w:r w:rsidRPr="00CE198A" w:rsidDel="0060372C">
          <w:rPr>
            <w:sz w:val="28"/>
            <w:szCs w:val="28"/>
          </w:rPr>
          <w:delText xml:space="preserve"> для использования в офлайн-режиме. </w:delText>
        </w:r>
      </w:del>
    </w:p>
    <w:p w14:paraId="4D03BD3A" w14:textId="206ECA37" w:rsidR="006863E4" w:rsidRPr="00CE198A" w:rsidDel="0060372C" w:rsidRDefault="006863E4" w:rsidP="006863E4">
      <w:pPr>
        <w:rPr>
          <w:del w:id="3003" w:author="Constantine Smirnov" w:date="2023-06-07T03:30:00Z"/>
          <w:sz w:val="28"/>
          <w:szCs w:val="28"/>
        </w:rPr>
      </w:pPr>
      <w:del w:id="3004" w:author="Constantine Smirnov" w:date="2023-06-07T03:30:00Z">
        <w:r w:rsidRPr="00CE198A" w:rsidDel="0060372C">
          <w:rPr>
            <w:sz w:val="28"/>
            <w:szCs w:val="28"/>
          </w:rPr>
          <w:delText xml:space="preserve">Мобильное приложение должно предоставлять возможность настройки списка атрибутов </w:delText>
        </w:r>
        <w:r w:rsidRPr="00CE198A" w:rsidDel="0060372C">
          <w:rPr>
            <w:sz w:val="28"/>
            <w:szCs w:val="28"/>
            <w:lang w:val="en-US"/>
          </w:rPr>
          <w:delText>POI</w:delText>
        </w:r>
        <w:r w:rsidRPr="00CE198A" w:rsidDel="0060372C">
          <w:rPr>
            <w:sz w:val="28"/>
            <w:szCs w:val="28"/>
          </w:rPr>
          <w:delText>, доступных в офлайн-режиме, а именно: фотографии, новости, чат/отзывы.</w:delText>
        </w:r>
      </w:del>
    </w:p>
    <w:p w14:paraId="414754FF" w14:textId="395E72A4" w:rsidR="008D572E" w:rsidRPr="00CE198A" w:rsidDel="0060372C" w:rsidRDefault="006863E4" w:rsidP="008D572E">
      <w:pPr>
        <w:rPr>
          <w:del w:id="3005" w:author="Constantine Smirnov" w:date="2023-06-07T03:30:00Z"/>
          <w:sz w:val="28"/>
          <w:szCs w:val="28"/>
        </w:rPr>
      </w:pPr>
      <w:del w:id="3006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По умолчанию, Мобильное приложение должно быть настроено таким образом, чтобы загружать для офлайн-режима все данные кроме </w:delText>
        </w:r>
        <w:r w:rsidRPr="00CE198A" w:rsidDel="0060372C">
          <w:rPr>
            <w:sz w:val="28"/>
            <w:szCs w:val="28"/>
          </w:rPr>
          <w:delText>фотографий, чатов/отзывов и новостей.</w:delText>
        </w:r>
      </w:del>
    </w:p>
    <w:p w14:paraId="56684F7A" w14:textId="0E8C2DA3" w:rsidR="00B0394C" w:rsidRPr="00CE198A" w:rsidDel="0060372C" w:rsidRDefault="00B0394C" w:rsidP="00B0394C">
      <w:pPr>
        <w:rPr>
          <w:del w:id="3007" w:author="Constantine Smirnov" w:date="2023-06-07T03:30:00Z"/>
          <w:sz w:val="28"/>
          <w:szCs w:val="28"/>
        </w:rPr>
      </w:pPr>
      <w:del w:id="3008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Решение по </w:delText>
        </w:r>
        <w:r w:rsidRPr="00CE198A" w:rsidDel="0060372C">
          <w:rPr>
            <w:sz w:val="28"/>
            <w:szCs w:val="28"/>
          </w:rPr>
          <w:delText xml:space="preserve">загрузке </w:delText>
        </w:r>
        <w:r w:rsidRPr="00CE198A" w:rsidDel="0060372C">
          <w:rPr>
            <w:sz w:val="28"/>
            <w:szCs w:val="28"/>
            <w:lang w:val="en-US"/>
          </w:rPr>
          <w:delText>POI</w:delText>
        </w:r>
        <w:r w:rsidRPr="00CE198A" w:rsidDel="0060372C">
          <w:rPr>
            <w:sz w:val="28"/>
            <w:szCs w:val="28"/>
          </w:rPr>
          <w:delText xml:space="preserve"> для использования в офлайн-режиме должно быть разработано и согласовано с Заказчиком на этапе технического проектирования Подсистемы.</w:delText>
        </w:r>
      </w:del>
    </w:p>
    <w:p w14:paraId="0AD05A50" w14:textId="697D6282" w:rsidR="006863E4" w:rsidRPr="00CE198A" w:rsidDel="0060372C" w:rsidRDefault="006863E4" w:rsidP="006863E4">
      <w:pPr>
        <w:rPr>
          <w:del w:id="3009" w:author="Constantine Smirnov" w:date="2023-06-07T03:30:00Z"/>
          <w:sz w:val="28"/>
          <w:szCs w:val="28"/>
        </w:rPr>
      </w:pPr>
      <w:del w:id="3010" w:author="Constantine Smirnov" w:date="2023-06-07T03:30:00Z">
        <w:r w:rsidRPr="00CE198A" w:rsidDel="0060372C">
          <w:rPr>
            <w:sz w:val="28"/>
            <w:szCs w:val="28"/>
          </w:rPr>
          <w:delText>Мобильное приложение должно предоставлять зарегистрированным Пользователям возможность добавления новых и редактирования добавленных ранее POI.</w:delText>
        </w:r>
      </w:del>
    </w:p>
    <w:p w14:paraId="480EA3BA" w14:textId="2A2BB944" w:rsidR="006863E4" w:rsidRPr="00CE198A" w:rsidDel="0060372C" w:rsidRDefault="006863E4" w:rsidP="006863E4">
      <w:pPr>
        <w:rPr>
          <w:del w:id="3011" w:author="Constantine Smirnov" w:date="2023-06-07T03:30:00Z"/>
          <w:sz w:val="28"/>
          <w:szCs w:val="28"/>
        </w:rPr>
      </w:pPr>
      <w:del w:id="3012" w:author="Constantine Smirnov" w:date="2023-06-07T03:30:00Z">
        <w:r w:rsidRPr="00CE198A" w:rsidDel="0060372C">
          <w:rPr>
            <w:sz w:val="28"/>
            <w:szCs w:val="28"/>
          </w:rPr>
          <w:delText xml:space="preserve">При добавлении новой </w:delText>
        </w:r>
        <w:r w:rsidRPr="00CE198A" w:rsidDel="0060372C">
          <w:rPr>
            <w:sz w:val="28"/>
            <w:szCs w:val="28"/>
            <w:lang w:val="en-US"/>
          </w:rPr>
          <w:delText>POI</w:delText>
        </w:r>
        <w:r w:rsidRPr="00CE198A" w:rsidDel="0060372C">
          <w:rPr>
            <w:sz w:val="28"/>
            <w:szCs w:val="28"/>
          </w:rPr>
          <w:delText xml:space="preserve"> следующие атрибуты обязательны для заполнения:</w:delText>
        </w:r>
      </w:del>
    </w:p>
    <w:p w14:paraId="74478473" w14:textId="319B9991" w:rsidR="006863E4" w:rsidRPr="00CE198A" w:rsidDel="0060372C" w:rsidRDefault="006863E4" w:rsidP="00D40D83">
      <w:pPr>
        <w:pStyle w:val="a"/>
        <w:rPr>
          <w:del w:id="3013" w:author="Constantine Smirnov" w:date="2023-06-07T03:30:00Z"/>
          <w:sz w:val="28"/>
          <w:szCs w:val="28"/>
        </w:rPr>
      </w:pPr>
      <w:del w:id="3014" w:author="Constantine Smirnov" w:date="2023-06-07T03:30:00Z">
        <w:r w:rsidRPr="00CE198A" w:rsidDel="0060372C">
          <w:rPr>
            <w:sz w:val="28"/>
            <w:szCs w:val="28"/>
          </w:rPr>
          <w:delText xml:space="preserve">координаты (выбор местоположения </w:delText>
        </w:r>
        <w:r w:rsidRPr="00CE198A" w:rsidDel="0060372C">
          <w:rPr>
            <w:sz w:val="28"/>
            <w:szCs w:val="28"/>
            <w:lang w:val="en-US"/>
          </w:rPr>
          <w:delText>POI</w:delText>
        </w:r>
        <w:r w:rsidRPr="00CE198A" w:rsidDel="0060372C">
          <w:rPr>
            <w:sz w:val="28"/>
            <w:szCs w:val="28"/>
          </w:rPr>
          <w:delText xml:space="preserve"> на карте);</w:delText>
        </w:r>
      </w:del>
    </w:p>
    <w:p w14:paraId="5D758B55" w14:textId="138915F7" w:rsidR="006863E4" w:rsidRPr="00CE198A" w:rsidDel="0060372C" w:rsidRDefault="006863E4" w:rsidP="00D40D83">
      <w:pPr>
        <w:pStyle w:val="a"/>
        <w:rPr>
          <w:del w:id="3015" w:author="Constantine Smirnov" w:date="2023-06-07T03:30:00Z"/>
          <w:sz w:val="28"/>
          <w:szCs w:val="28"/>
        </w:rPr>
      </w:pPr>
      <w:del w:id="3016" w:author="Constantine Smirnov" w:date="2023-06-07T03:30:00Z">
        <w:r w:rsidRPr="00CE198A" w:rsidDel="0060372C">
          <w:rPr>
            <w:sz w:val="28"/>
            <w:szCs w:val="28"/>
          </w:rPr>
          <w:delText>название;</w:delText>
        </w:r>
      </w:del>
    </w:p>
    <w:p w14:paraId="21DF94A2" w14:textId="123D28C4" w:rsidR="006863E4" w:rsidRPr="00CE198A" w:rsidDel="0060372C" w:rsidRDefault="006863E4" w:rsidP="00D40D83">
      <w:pPr>
        <w:pStyle w:val="a"/>
        <w:rPr>
          <w:del w:id="3017" w:author="Constantine Smirnov" w:date="2023-06-07T03:30:00Z"/>
          <w:sz w:val="28"/>
          <w:szCs w:val="28"/>
        </w:rPr>
      </w:pPr>
      <w:del w:id="3018" w:author="Constantine Smirnov" w:date="2023-06-07T03:30:00Z">
        <w:r w:rsidRPr="00CE198A" w:rsidDel="0060372C">
          <w:rPr>
            <w:sz w:val="28"/>
            <w:szCs w:val="28"/>
          </w:rPr>
          <w:delText>группа;</w:delText>
        </w:r>
      </w:del>
    </w:p>
    <w:p w14:paraId="0BA6E058" w14:textId="0B6DD6F1" w:rsidR="006863E4" w:rsidRPr="00CE198A" w:rsidDel="0060372C" w:rsidRDefault="006863E4" w:rsidP="00D40D83">
      <w:pPr>
        <w:pStyle w:val="a"/>
        <w:rPr>
          <w:del w:id="3019" w:author="Constantine Smirnov" w:date="2023-06-07T03:30:00Z"/>
          <w:sz w:val="28"/>
          <w:szCs w:val="28"/>
        </w:rPr>
      </w:pPr>
      <w:del w:id="3020" w:author="Constantine Smirnov" w:date="2023-06-07T03:30:00Z">
        <w:r w:rsidRPr="00CE198A" w:rsidDel="0060372C">
          <w:rPr>
            <w:sz w:val="28"/>
            <w:szCs w:val="28"/>
          </w:rPr>
          <w:delText>описание.</w:delText>
        </w:r>
      </w:del>
    </w:p>
    <w:p w14:paraId="44315506" w14:textId="7DE9A920" w:rsidR="00B0394C" w:rsidRPr="00CE198A" w:rsidDel="0060372C" w:rsidRDefault="00B0394C" w:rsidP="006863E4">
      <w:pPr>
        <w:rPr>
          <w:del w:id="3021" w:author="Constantine Smirnov" w:date="2023-06-07T03:30:00Z"/>
          <w:sz w:val="28"/>
          <w:szCs w:val="28"/>
        </w:rPr>
      </w:pPr>
      <w:del w:id="3022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Решение по </w:delText>
        </w:r>
        <w:r w:rsidRPr="00CE198A" w:rsidDel="0060372C">
          <w:rPr>
            <w:sz w:val="28"/>
            <w:szCs w:val="28"/>
          </w:rPr>
          <w:delText>добавлению новых и редактированию добавленных ранее POI должно быть разработано и согласовано с Заказчиком на этапе технического проектирования Подсистемы.</w:delText>
        </w:r>
      </w:del>
    </w:p>
    <w:p w14:paraId="3771E98A" w14:textId="09F17DF9" w:rsidR="007C5FE3" w:rsidRPr="00CE198A" w:rsidDel="0060372C" w:rsidRDefault="007C5FE3" w:rsidP="007C5FE3">
      <w:pPr>
        <w:rPr>
          <w:del w:id="3023" w:author="Constantine Smirnov" w:date="2023-06-07T03:30:00Z"/>
          <w:sz w:val="28"/>
          <w:szCs w:val="28"/>
        </w:rPr>
      </w:pPr>
      <w:del w:id="3024" w:author="Constantine Smirnov" w:date="2023-06-07T03:30:00Z">
        <w:r w:rsidRPr="00CE198A" w:rsidDel="0060372C">
          <w:rPr>
            <w:sz w:val="28"/>
            <w:szCs w:val="28"/>
          </w:rPr>
          <w:delText xml:space="preserve">Мобильное приложение должно предоставлять </w:delText>
        </w:r>
        <w:r w:rsidR="00B152DD" w:rsidRPr="00CE198A" w:rsidDel="0060372C">
          <w:rPr>
            <w:sz w:val="28"/>
            <w:szCs w:val="28"/>
            <w:lang w:eastAsia="ru-RU"/>
          </w:rPr>
          <w:delText xml:space="preserve">зарегистрированным </w:delText>
        </w:r>
        <w:r w:rsidRPr="00CE198A" w:rsidDel="0060372C">
          <w:rPr>
            <w:sz w:val="28"/>
            <w:szCs w:val="28"/>
          </w:rPr>
          <w:delText xml:space="preserve">Пользователю возможность оставить отзыв и прикрепить собственные медиа файлы о </w:delText>
        </w:r>
        <w:r w:rsidRPr="00CE198A" w:rsidDel="0060372C">
          <w:rPr>
            <w:sz w:val="28"/>
            <w:szCs w:val="28"/>
            <w:lang w:val="en-US"/>
          </w:rPr>
          <w:delText>POI</w:delText>
        </w:r>
        <w:r w:rsidRPr="00CE198A" w:rsidDel="0060372C">
          <w:rPr>
            <w:sz w:val="28"/>
            <w:szCs w:val="28"/>
          </w:rPr>
          <w:delText>.</w:delText>
        </w:r>
      </w:del>
    </w:p>
    <w:p w14:paraId="61D0300D" w14:textId="09EE82C4" w:rsidR="006863E4" w:rsidRPr="00CE198A" w:rsidDel="0060372C" w:rsidRDefault="006863E4" w:rsidP="006863E4">
      <w:pPr>
        <w:rPr>
          <w:del w:id="3025" w:author="Constantine Smirnov" w:date="2023-06-07T03:30:00Z"/>
          <w:sz w:val="28"/>
          <w:szCs w:val="28"/>
          <w:lang w:eastAsia="ru-RU"/>
        </w:rPr>
      </w:pPr>
      <w:del w:id="3026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Мобильное приложение должно предоставлять </w:delText>
        </w:r>
        <w:r w:rsidR="00B152DD" w:rsidRPr="00CE198A" w:rsidDel="0060372C">
          <w:rPr>
            <w:sz w:val="28"/>
            <w:szCs w:val="28"/>
            <w:lang w:eastAsia="ru-RU"/>
          </w:rPr>
          <w:delText xml:space="preserve">зарегистрированным </w:delText>
        </w:r>
        <w:r w:rsidRPr="00CE198A" w:rsidDel="0060372C">
          <w:rPr>
            <w:sz w:val="28"/>
            <w:szCs w:val="28"/>
            <w:lang w:eastAsia="ru-RU"/>
          </w:rPr>
          <w:delText>Пользователям оставлять сообщения</w:delText>
        </w:r>
        <w:r w:rsidR="00E66598" w:rsidRPr="00CE198A" w:rsidDel="0060372C">
          <w:rPr>
            <w:sz w:val="28"/>
            <w:szCs w:val="28"/>
            <w:lang w:eastAsia="ru-RU"/>
          </w:rPr>
          <w:delText xml:space="preserve"> </w:delText>
        </w:r>
        <w:r w:rsidRPr="00CE198A" w:rsidDel="0060372C">
          <w:rPr>
            <w:sz w:val="28"/>
            <w:szCs w:val="28"/>
            <w:lang w:eastAsia="ru-RU"/>
          </w:rPr>
          <w:delText xml:space="preserve">в общем чате </w:delText>
        </w:r>
        <w:r w:rsidRPr="00CE198A" w:rsidDel="0060372C">
          <w:rPr>
            <w:sz w:val="28"/>
            <w:szCs w:val="28"/>
            <w:lang w:val="en-US" w:eastAsia="ru-RU"/>
          </w:rPr>
          <w:delText>POI</w:delText>
        </w:r>
        <w:r w:rsidRPr="00CE198A" w:rsidDel="0060372C">
          <w:rPr>
            <w:sz w:val="28"/>
            <w:szCs w:val="28"/>
            <w:lang w:eastAsia="ru-RU"/>
          </w:rPr>
          <w:delText>.</w:delText>
        </w:r>
        <w:r w:rsidR="007C5FE3" w:rsidRPr="00CE198A" w:rsidDel="0060372C">
          <w:rPr>
            <w:sz w:val="28"/>
            <w:szCs w:val="28"/>
            <w:lang w:eastAsia="ru-RU"/>
          </w:rPr>
          <w:delText xml:space="preserve"> </w:delText>
        </w:r>
        <w:r w:rsidR="007C5FE3" w:rsidRPr="00CE198A" w:rsidDel="0060372C">
          <w:rPr>
            <w:sz w:val="28"/>
            <w:szCs w:val="28"/>
          </w:rPr>
          <w:delText xml:space="preserve">Требования к функциям </w:delText>
        </w:r>
        <w:r w:rsidR="007C5FE3" w:rsidRPr="00CE198A" w:rsidDel="0060372C">
          <w:rPr>
            <w:sz w:val="28"/>
            <w:szCs w:val="28"/>
            <w:lang w:eastAsia="ru-RU"/>
          </w:rPr>
          <w:delText xml:space="preserve">чата </w:delText>
        </w:r>
        <w:r w:rsidR="007C5FE3" w:rsidRPr="00CE198A" w:rsidDel="0060372C">
          <w:rPr>
            <w:sz w:val="28"/>
            <w:szCs w:val="28"/>
            <w:lang w:val="en-US" w:eastAsia="ru-RU"/>
          </w:rPr>
          <w:delText>POI</w:delText>
        </w:r>
        <w:r w:rsidR="007C5FE3" w:rsidRPr="00CE198A" w:rsidDel="0060372C">
          <w:rPr>
            <w:sz w:val="28"/>
            <w:szCs w:val="28"/>
          </w:rPr>
          <w:delText xml:space="preserve"> приведены в разделе </w:delText>
        </w:r>
        <w:r w:rsidR="007C5FE3" w:rsidRPr="00CE198A" w:rsidDel="0060372C">
          <w:rPr>
            <w:sz w:val="28"/>
            <w:szCs w:val="28"/>
          </w:rPr>
          <w:fldChar w:fldCharType="begin"/>
        </w:r>
        <w:r w:rsidR="007C5FE3" w:rsidRPr="00CE198A" w:rsidDel="0060372C">
          <w:rPr>
            <w:sz w:val="28"/>
            <w:szCs w:val="28"/>
          </w:rPr>
          <w:delInstrText xml:space="preserve"> REF _Ref481161264 \r \h </w:delInstrText>
        </w:r>
        <w:r w:rsidR="007C5FE3" w:rsidRPr="00CE198A" w:rsidDel="0060372C">
          <w:rPr>
            <w:sz w:val="28"/>
            <w:szCs w:val="28"/>
          </w:rPr>
        </w:r>
      </w:del>
      <w:r w:rsidR="00CE198A" w:rsidRPr="00CE198A">
        <w:rPr>
          <w:sz w:val="28"/>
          <w:szCs w:val="28"/>
        </w:rPr>
        <w:instrText xml:space="preserve"> \* MERGEFORMAT </w:instrText>
      </w:r>
      <w:del w:id="3027" w:author="Constantine Smirnov" w:date="2023-06-07T03:30:00Z">
        <w:r w:rsidR="007C5FE3" w:rsidRPr="00CE198A" w:rsidDel="0060372C">
          <w:rPr>
            <w:sz w:val="28"/>
            <w:szCs w:val="28"/>
          </w:rPr>
          <w:fldChar w:fldCharType="separate"/>
        </w:r>
        <w:r w:rsidR="00F07635" w:rsidRPr="00CE198A" w:rsidDel="0060372C">
          <w:rPr>
            <w:sz w:val="28"/>
            <w:szCs w:val="28"/>
          </w:rPr>
          <w:delText>4.2.2.5</w:delText>
        </w:r>
        <w:r w:rsidR="007C5FE3" w:rsidRPr="00CE198A" w:rsidDel="0060372C">
          <w:rPr>
            <w:sz w:val="28"/>
            <w:szCs w:val="28"/>
          </w:rPr>
          <w:fldChar w:fldCharType="end"/>
        </w:r>
        <w:r w:rsidR="007C5FE3" w:rsidRPr="00CE198A" w:rsidDel="0060372C">
          <w:rPr>
            <w:sz w:val="28"/>
            <w:szCs w:val="28"/>
          </w:rPr>
          <w:delText>.</w:delText>
        </w:r>
      </w:del>
    </w:p>
    <w:p w14:paraId="25ACF1E4" w14:textId="654ED4DC" w:rsidR="007C5FE3" w:rsidRPr="00CE198A" w:rsidDel="0060372C" w:rsidRDefault="007C5FE3" w:rsidP="007C5FE3">
      <w:pPr>
        <w:rPr>
          <w:del w:id="3028" w:author="Constantine Smirnov" w:date="2023-06-07T03:30:00Z"/>
          <w:sz w:val="28"/>
          <w:szCs w:val="28"/>
          <w:lang w:eastAsia="ru-RU"/>
        </w:rPr>
      </w:pPr>
      <w:del w:id="3029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Решение по отправке Пользователем отзыва и прикреплению </w:delText>
        </w:r>
        <w:r w:rsidRPr="00CE198A" w:rsidDel="0060372C">
          <w:rPr>
            <w:sz w:val="28"/>
            <w:szCs w:val="28"/>
          </w:rPr>
          <w:delText>медиа файлов в карточке POI,</w:delText>
        </w:r>
        <w:r w:rsidRPr="00CE198A" w:rsidDel="0060372C">
          <w:rPr>
            <w:sz w:val="28"/>
            <w:szCs w:val="28"/>
            <w:lang w:eastAsia="ru-RU"/>
          </w:rPr>
          <w:delText xml:space="preserve"> </w:delText>
        </w:r>
        <w:r w:rsidRPr="00CE198A" w:rsidDel="0060372C">
          <w:rPr>
            <w:sz w:val="28"/>
            <w:szCs w:val="28"/>
          </w:rPr>
          <w:delText>а также по общению пользователей в чате POI</w:delText>
        </w:r>
        <w:r w:rsidRPr="00CE198A" w:rsidDel="0060372C">
          <w:rPr>
            <w:sz w:val="28"/>
            <w:szCs w:val="28"/>
            <w:lang w:eastAsia="ru-RU"/>
          </w:rPr>
          <w:delText xml:space="preserve"> </w:delText>
        </w:r>
        <w:r w:rsidRPr="00CE198A" w:rsidDel="0060372C">
          <w:rPr>
            <w:sz w:val="28"/>
            <w:szCs w:val="28"/>
          </w:rPr>
          <w:delText>должно быть разработано и согласовано с Заказчиком на этапе технического проектирования Подсистемы.</w:delText>
        </w:r>
      </w:del>
    </w:p>
    <w:p w14:paraId="7854A651" w14:textId="0DBF3245" w:rsidR="00E66598" w:rsidRPr="00CE198A" w:rsidDel="0060372C" w:rsidRDefault="00E66598" w:rsidP="00E66598">
      <w:pPr>
        <w:rPr>
          <w:del w:id="3030" w:author="Constantine Smirnov" w:date="2023-06-07T03:30:00Z"/>
          <w:sz w:val="28"/>
          <w:szCs w:val="28"/>
        </w:rPr>
      </w:pPr>
      <w:del w:id="3031" w:author="Constantine Smirnov" w:date="2023-06-07T03:30:00Z">
        <w:r w:rsidRPr="00CE198A" w:rsidDel="0060372C">
          <w:rPr>
            <w:sz w:val="28"/>
            <w:szCs w:val="28"/>
          </w:rPr>
          <w:delText xml:space="preserve">Мобильное приложение должно позволять поделиться ссылкой на карточку POI, на новость в карточке </w:delText>
        </w:r>
        <w:r w:rsidRPr="00CE198A" w:rsidDel="0060372C">
          <w:rPr>
            <w:sz w:val="28"/>
            <w:szCs w:val="28"/>
            <w:lang w:val="en-US"/>
          </w:rPr>
          <w:delText>POI</w:delText>
        </w:r>
        <w:r w:rsidRPr="00CE198A" w:rsidDel="0060372C">
          <w:rPr>
            <w:sz w:val="28"/>
            <w:szCs w:val="28"/>
          </w:rPr>
          <w:delText xml:space="preserve"> и на объект медиа галереи в карточке POI. Для этого на устройствах под управлением </w:delText>
        </w:r>
        <w:r w:rsidRPr="00CE198A" w:rsidDel="0060372C">
          <w:rPr>
            <w:sz w:val="28"/>
            <w:szCs w:val="28"/>
            <w:lang w:val="en-US"/>
          </w:rPr>
          <w:delText>Android</w:delText>
        </w:r>
        <w:r w:rsidRPr="00CE198A" w:rsidDel="0060372C">
          <w:rPr>
            <w:sz w:val="28"/>
            <w:szCs w:val="28"/>
          </w:rPr>
          <w:delText xml:space="preserve"> должна использоваться системная функция </w:delText>
        </w:r>
        <w:r w:rsidRPr="00CE198A" w:rsidDel="0060372C">
          <w:rPr>
            <w:sz w:val="28"/>
            <w:szCs w:val="28"/>
            <w:lang w:val="en-US"/>
          </w:rPr>
          <w:delText>Direct</w:delText>
        </w:r>
        <w:r w:rsidRPr="00CE198A" w:rsidDel="0060372C">
          <w:rPr>
            <w:sz w:val="28"/>
            <w:szCs w:val="28"/>
          </w:rPr>
          <w:delText xml:space="preserve"> </w:delText>
        </w:r>
        <w:r w:rsidRPr="00CE198A" w:rsidDel="0060372C">
          <w:rPr>
            <w:sz w:val="28"/>
            <w:szCs w:val="28"/>
            <w:lang w:val="en-US"/>
          </w:rPr>
          <w:delText>Share</w:delText>
        </w:r>
        <w:r w:rsidRPr="00CE198A" w:rsidDel="0060372C">
          <w:rPr>
            <w:sz w:val="28"/>
            <w:szCs w:val="28"/>
          </w:rPr>
          <w:delText xml:space="preserve">, на устройствах под управлением </w:delText>
        </w:r>
        <w:r w:rsidRPr="00CE198A" w:rsidDel="0060372C">
          <w:rPr>
            <w:sz w:val="28"/>
            <w:szCs w:val="28"/>
            <w:lang w:val="en-US"/>
          </w:rPr>
          <w:delText>iOS</w:delText>
        </w:r>
        <w:r w:rsidRPr="00CE198A" w:rsidDel="0060372C">
          <w:rPr>
            <w:sz w:val="28"/>
            <w:szCs w:val="28"/>
          </w:rPr>
          <w:delText xml:space="preserve"> — системная функция </w:delText>
        </w:r>
        <w:r w:rsidRPr="00CE198A" w:rsidDel="0060372C">
          <w:rPr>
            <w:sz w:val="28"/>
            <w:szCs w:val="28"/>
            <w:lang w:val="en-US"/>
          </w:rPr>
          <w:delText>Share</w:delText>
        </w:r>
        <w:r w:rsidRPr="00CE198A" w:rsidDel="0060372C">
          <w:rPr>
            <w:sz w:val="28"/>
            <w:szCs w:val="28"/>
          </w:rPr>
          <w:delText>.</w:delText>
        </w:r>
      </w:del>
    </w:p>
    <w:p w14:paraId="4F5111A4" w14:textId="3B5064A0" w:rsidR="00E66598" w:rsidRPr="00CE198A" w:rsidDel="0060372C" w:rsidRDefault="00E66598" w:rsidP="00E66598">
      <w:pPr>
        <w:rPr>
          <w:del w:id="3032" w:author="Constantine Smirnov" w:date="2023-06-07T03:30:00Z"/>
          <w:sz w:val="28"/>
          <w:szCs w:val="28"/>
          <w:lang w:eastAsia="ru-RU"/>
        </w:rPr>
      </w:pPr>
      <w:del w:id="3033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Решение по отправке ссылок </w:delText>
        </w:r>
        <w:r w:rsidRPr="00CE198A" w:rsidDel="0060372C">
          <w:rPr>
            <w:sz w:val="28"/>
            <w:szCs w:val="28"/>
          </w:rPr>
          <w:delText xml:space="preserve">на карточку POI, на новость в карточке </w:delText>
        </w:r>
        <w:r w:rsidRPr="00CE198A" w:rsidDel="0060372C">
          <w:rPr>
            <w:sz w:val="28"/>
            <w:szCs w:val="28"/>
            <w:lang w:val="en-US"/>
          </w:rPr>
          <w:delText>POI</w:delText>
        </w:r>
        <w:r w:rsidRPr="00CE198A" w:rsidDel="0060372C">
          <w:rPr>
            <w:sz w:val="28"/>
            <w:szCs w:val="28"/>
          </w:rPr>
          <w:delText xml:space="preserve"> и на объект медиа галереи в карточке POI</w:delText>
        </w:r>
        <w:r w:rsidRPr="00CE198A" w:rsidDel="0060372C">
          <w:rPr>
            <w:sz w:val="28"/>
            <w:szCs w:val="28"/>
            <w:lang w:eastAsia="ru-RU"/>
          </w:rPr>
          <w:delText xml:space="preserve"> </w:delText>
        </w:r>
        <w:r w:rsidRPr="00CE198A" w:rsidDel="0060372C">
          <w:rPr>
            <w:sz w:val="28"/>
            <w:szCs w:val="28"/>
          </w:rPr>
          <w:delText>должно быть разработано и согласовано с Заказчиком на этапе технического проектирования Подсистемы.</w:delText>
        </w:r>
      </w:del>
    </w:p>
    <w:p w14:paraId="401CC4C4" w14:textId="77FD7051" w:rsidR="008D572E" w:rsidRPr="00CE198A" w:rsidDel="0060372C" w:rsidRDefault="008D572E" w:rsidP="008D572E">
      <w:pPr>
        <w:pStyle w:val="4"/>
        <w:rPr>
          <w:del w:id="3034" w:author="Constantine Smirnov" w:date="2023-06-07T03:30:00Z"/>
          <w:rFonts w:ascii="Times New Roman" w:hAnsi="Times New Roman" w:cs="Times New Roman"/>
          <w:sz w:val="28"/>
          <w:szCs w:val="28"/>
          <w:lang w:eastAsia="ru-RU"/>
        </w:rPr>
      </w:pPr>
      <w:bookmarkStart w:id="3035" w:name="_Ref481161264"/>
      <w:del w:id="3036" w:author="Constantine Smirnov" w:date="2023-06-07T03:30:00Z">
        <w:r w:rsidRPr="00CE198A" w:rsidDel="0060372C">
          <w:rPr>
            <w:rFonts w:ascii="Times New Roman" w:hAnsi="Times New Roman" w:cs="Times New Roman"/>
            <w:sz w:val="28"/>
            <w:szCs w:val="28"/>
            <w:lang w:eastAsia="ru-RU"/>
          </w:rPr>
          <w:delText>Требования к функциям Модуля общения</w:delText>
        </w:r>
        <w:bookmarkEnd w:id="3035"/>
      </w:del>
    </w:p>
    <w:p w14:paraId="26DCEAA6" w14:textId="0F484345" w:rsidR="00FB75AC" w:rsidRPr="00CE198A" w:rsidDel="0060372C" w:rsidRDefault="00FB75AC" w:rsidP="00FB75AC">
      <w:pPr>
        <w:pStyle w:val="SC3"/>
        <w:rPr>
          <w:del w:id="3037" w:author="Constantine Smirnov" w:date="2023-06-07T03:30:00Z"/>
          <w:sz w:val="28"/>
          <w:szCs w:val="28"/>
          <w:lang w:eastAsia="ru-RU"/>
        </w:rPr>
      </w:pPr>
      <w:del w:id="3038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>В части обмена сообщениями между Пользователями Подсистема должна предоставлять возможность:</w:delText>
        </w:r>
      </w:del>
    </w:p>
    <w:p w14:paraId="6F1A1451" w14:textId="15E8B523" w:rsidR="00FB75AC" w:rsidRPr="00CE198A" w:rsidDel="0060372C" w:rsidRDefault="00FB75AC" w:rsidP="00FB75AC">
      <w:pPr>
        <w:pStyle w:val="a"/>
        <w:rPr>
          <w:del w:id="3039" w:author="Constantine Smirnov" w:date="2023-06-07T03:30:00Z"/>
          <w:sz w:val="28"/>
          <w:szCs w:val="28"/>
          <w:lang w:eastAsia="ru-RU"/>
        </w:rPr>
      </w:pPr>
      <w:del w:id="3040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>Обмен личными сообщениями между пользователями;</w:delText>
        </w:r>
      </w:del>
    </w:p>
    <w:p w14:paraId="568A6A53" w14:textId="25C83CE4" w:rsidR="00FB75AC" w:rsidRPr="00CE198A" w:rsidDel="0060372C" w:rsidRDefault="00FB75AC" w:rsidP="00FB75AC">
      <w:pPr>
        <w:pStyle w:val="a"/>
        <w:rPr>
          <w:del w:id="3041" w:author="Constantine Smirnov" w:date="2023-06-07T03:30:00Z"/>
          <w:sz w:val="28"/>
          <w:szCs w:val="28"/>
          <w:lang w:eastAsia="ru-RU"/>
        </w:rPr>
      </w:pPr>
      <w:del w:id="3042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>Обмен сообщениями в групповом чате;</w:delText>
        </w:r>
      </w:del>
    </w:p>
    <w:p w14:paraId="2CEC3289" w14:textId="3450F018" w:rsidR="00FB75AC" w:rsidRPr="00CE198A" w:rsidDel="0060372C" w:rsidRDefault="00FB75AC" w:rsidP="00FB75AC">
      <w:pPr>
        <w:pStyle w:val="a"/>
        <w:rPr>
          <w:del w:id="3043" w:author="Constantine Smirnov" w:date="2023-06-07T03:30:00Z"/>
          <w:sz w:val="28"/>
          <w:szCs w:val="28"/>
          <w:lang w:eastAsia="ru-RU"/>
        </w:rPr>
      </w:pPr>
      <w:del w:id="3044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>Обмен сообщениями в чате POI.</w:delText>
        </w:r>
      </w:del>
    </w:p>
    <w:p w14:paraId="1247A85B" w14:textId="74D726CE" w:rsidR="006863E4" w:rsidRPr="00CE198A" w:rsidDel="0060372C" w:rsidRDefault="006863E4" w:rsidP="006863E4">
      <w:pPr>
        <w:rPr>
          <w:del w:id="3045" w:author="Constantine Smirnov" w:date="2023-06-07T03:30:00Z"/>
          <w:sz w:val="28"/>
          <w:szCs w:val="28"/>
          <w:lang w:eastAsia="ru-RU"/>
        </w:rPr>
      </w:pPr>
      <w:del w:id="3046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>Мобильное приложение должно предоставлять возможность обмена личными сообщениями между зарегистрированными Пользователями, переход должен осуществляться через ссылку в атрибуте «чат» карточки Пользователя</w:delText>
        </w:r>
        <w:r w:rsidR="00FB75AC" w:rsidRPr="00CE198A" w:rsidDel="0060372C">
          <w:rPr>
            <w:sz w:val="28"/>
            <w:szCs w:val="28"/>
            <w:lang w:eastAsia="ru-RU"/>
          </w:rPr>
          <w:delText>.</w:delText>
        </w:r>
      </w:del>
    </w:p>
    <w:p w14:paraId="62127469" w14:textId="048E9B48" w:rsidR="006863E4" w:rsidRPr="00CE198A" w:rsidDel="0060372C" w:rsidRDefault="006863E4" w:rsidP="006863E4">
      <w:pPr>
        <w:rPr>
          <w:del w:id="3047" w:author="Constantine Smirnov" w:date="2023-06-07T03:30:00Z"/>
          <w:sz w:val="28"/>
          <w:szCs w:val="28"/>
          <w:lang w:eastAsia="ru-RU"/>
        </w:rPr>
      </w:pPr>
      <w:del w:id="3048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Мобильное приложение должно </w:delText>
        </w:r>
        <w:r w:rsidR="00FB75AC" w:rsidRPr="00CE198A" w:rsidDel="0060372C">
          <w:rPr>
            <w:sz w:val="28"/>
            <w:szCs w:val="28"/>
            <w:lang w:eastAsia="ru-RU"/>
          </w:rPr>
          <w:delText>предоставлять возможность</w:delText>
        </w:r>
        <w:r w:rsidRPr="00CE198A" w:rsidDel="0060372C">
          <w:rPr>
            <w:sz w:val="28"/>
            <w:szCs w:val="28"/>
            <w:lang w:eastAsia="ru-RU"/>
          </w:rPr>
          <w:delText xml:space="preserve"> зарегистрированным Пользователям написания сообщений в </w:delText>
        </w:r>
        <w:r w:rsidR="00FB75AC" w:rsidRPr="00CE198A" w:rsidDel="0060372C">
          <w:rPr>
            <w:sz w:val="28"/>
            <w:szCs w:val="28"/>
            <w:lang w:eastAsia="ru-RU"/>
          </w:rPr>
          <w:delText xml:space="preserve">групповом </w:delText>
        </w:r>
        <w:r w:rsidRPr="00CE198A" w:rsidDel="0060372C">
          <w:rPr>
            <w:sz w:val="28"/>
            <w:szCs w:val="28"/>
            <w:lang w:eastAsia="ru-RU"/>
          </w:rPr>
          <w:delText>чат</w:delText>
        </w:r>
        <w:r w:rsidR="00FB75AC" w:rsidRPr="00CE198A" w:rsidDel="0060372C">
          <w:rPr>
            <w:sz w:val="28"/>
            <w:szCs w:val="28"/>
            <w:lang w:eastAsia="ru-RU"/>
          </w:rPr>
          <w:delText>е</w:delText>
        </w:r>
        <w:r w:rsidRPr="00CE198A" w:rsidDel="0060372C">
          <w:rPr>
            <w:sz w:val="28"/>
            <w:szCs w:val="28"/>
            <w:lang w:eastAsia="ru-RU"/>
          </w:rPr>
          <w:delText xml:space="preserve"> </w:delText>
        </w:r>
        <w:r w:rsidR="00FB75AC" w:rsidRPr="00CE198A" w:rsidDel="0060372C">
          <w:rPr>
            <w:sz w:val="28"/>
            <w:szCs w:val="28"/>
            <w:lang w:eastAsia="ru-RU"/>
          </w:rPr>
          <w:delText xml:space="preserve">и чате </w:delText>
        </w:r>
        <w:r w:rsidRPr="00CE198A" w:rsidDel="0060372C">
          <w:rPr>
            <w:sz w:val="28"/>
            <w:szCs w:val="28"/>
            <w:lang w:eastAsia="ru-RU"/>
          </w:rPr>
          <w:delText>POI</w:delText>
        </w:r>
        <w:r w:rsidR="00FB75AC" w:rsidRPr="00CE198A" w:rsidDel="0060372C">
          <w:rPr>
            <w:sz w:val="28"/>
            <w:szCs w:val="28"/>
            <w:lang w:eastAsia="ru-RU"/>
          </w:rPr>
          <w:delText>.</w:delText>
        </w:r>
      </w:del>
    </w:p>
    <w:p w14:paraId="6FFFDC21" w14:textId="040039B2" w:rsidR="00FB75AC" w:rsidRPr="00CE198A" w:rsidDel="0060372C" w:rsidRDefault="00FB75AC" w:rsidP="00FB75AC">
      <w:pPr>
        <w:rPr>
          <w:del w:id="3049" w:author="Constantine Smirnov" w:date="2023-06-07T03:30:00Z"/>
          <w:sz w:val="28"/>
          <w:szCs w:val="28"/>
          <w:lang w:eastAsia="ru-RU"/>
        </w:rPr>
      </w:pPr>
      <w:del w:id="3050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Решение по обмену сообщениями между Пользователями </w:delText>
        </w:r>
        <w:r w:rsidRPr="00CE198A" w:rsidDel="0060372C">
          <w:rPr>
            <w:sz w:val="28"/>
            <w:szCs w:val="28"/>
          </w:rPr>
          <w:delText>должно быть разработано и согласовано с Заказчиком на этапе технического проектирования Подсистемы.</w:delText>
        </w:r>
      </w:del>
    </w:p>
    <w:p w14:paraId="57132E51" w14:textId="114E7CC3" w:rsidR="00FB75AC" w:rsidRPr="00CE198A" w:rsidDel="0060372C" w:rsidRDefault="00FB75AC" w:rsidP="00FB75AC">
      <w:pPr>
        <w:pStyle w:val="SC3"/>
        <w:rPr>
          <w:del w:id="3051" w:author="Constantine Smirnov" w:date="2023-06-07T03:30:00Z"/>
          <w:sz w:val="28"/>
          <w:szCs w:val="28"/>
          <w:lang w:eastAsia="ru-RU"/>
        </w:rPr>
      </w:pPr>
      <w:del w:id="3052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В части </w:delText>
        </w:r>
        <w:r w:rsidRPr="00CE198A" w:rsidDel="0060372C">
          <w:rPr>
            <w:sz w:val="28"/>
            <w:szCs w:val="28"/>
          </w:rPr>
          <w:delText>работы с чатом</w:delText>
        </w:r>
        <w:r w:rsidRPr="00CE198A" w:rsidDel="0060372C">
          <w:rPr>
            <w:sz w:val="28"/>
            <w:szCs w:val="28"/>
            <w:lang w:eastAsia="ru-RU"/>
          </w:rPr>
          <w:delText xml:space="preserve"> Подсистема должна предоставлять </w:delText>
        </w:r>
        <w:r w:rsidR="00851A26" w:rsidRPr="00CE198A" w:rsidDel="0060372C">
          <w:rPr>
            <w:sz w:val="28"/>
            <w:szCs w:val="28"/>
            <w:lang w:eastAsia="ru-RU"/>
          </w:rPr>
          <w:delText xml:space="preserve">зарегистрированному Пользователю </w:delText>
        </w:r>
        <w:r w:rsidRPr="00CE198A" w:rsidDel="0060372C">
          <w:rPr>
            <w:sz w:val="28"/>
            <w:szCs w:val="28"/>
            <w:lang w:eastAsia="ru-RU"/>
          </w:rPr>
          <w:delText>возможность:</w:delText>
        </w:r>
      </w:del>
    </w:p>
    <w:p w14:paraId="492EAD58" w14:textId="700621CB" w:rsidR="00FB75AC" w:rsidRPr="00CE198A" w:rsidDel="0060372C" w:rsidRDefault="00FB75AC" w:rsidP="00FB75AC">
      <w:pPr>
        <w:pStyle w:val="a"/>
        <w:rPr>
          <w:del w:id="3053" w:author="Constantine Smirnov" w:date="2023-06-07T03:30:00Z"/>
          <w:sz w:val="28"/>
          <w:szCs w:val="28"/>
          <w:lang w:eastAsia="ru-RU"/>
        </w:rPr>
      </w:pPr>
      <w:del w:id="3054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>Создать новый чат;</w:delText>
        </w:r>
      </w:del>
    </w:p>
    <w:p w14:paraId="1EBCD6D2" w14:textId="02AD6A91" w:rsidR="00FB75AC" w:rsidRPr="00CE198A" w:rsidDel="0060372C" w:rsidRDefault="00FB75AC" w:rsidP="00FB75AC">
      <w:pPr>
        <w:pStyle w:val="a"/>
        <w:rPr>
          <w:del w:id="3055" w:author="Constantine Smirnov" w:date="2023-06-07T03:30:00Z"/>
          <w:sz w:val="28"/>
          <w:szCs w:val="28"/>
          <w:lang w:eastAsia="ru-RU"/>
        </w:rPr>
      </w:pPr>
      <w:del w:id="3056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>Присоединиться к существующему чату;</w:delText>
        </w:r>
      </w:del>
    </w:p>
    <w:p w14:paraId="4D8A0590" w14:textId="4B5E2DD1" w:rsidR="00FB75AC" w:rsidRPr="00CE198A" w:rsidDel="0060372C" w:rsidRDefault="00FB75AC" w:rsidP="00FB75AC">
      <w:pPr>
        <w:pStyle w:val="a"/>
        <w:rPr>
          <w:del w:id="3057" w:author="Constantine Smirnov" w:date="2023-06-07T03:30:00Z"/>
          <w:sz w:val="28"/>
          <w:szCs w:val="28"/>
          <w:lang w:eastAsia="ru-RU"/>
        </w:rPr>
      </w:pPr>
      <w:del w:id="3058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>Пригласить пользователя в чат;</w:delText>
        </w:r>
      </w:del>
    </w:p>
    <w:p w14:paraId="430445E5" w14:textId="4D71FF84" w:rsidR="00FB75AC" w:rsidRPr="00CE198A" w:rsidDel="0060372C" w:rsidRDefault="00FB75AC" w:rsidP="00FB75AC">
      <w:pPr>
        <w:pStyle w:val="a"/>
        <w:rPr>
          <w:del w:id="3059" w:author="Constantine Smirnov" w:date="2023-06-07T03:30:00Z"/>
          <w:sz w:val="28"/>
          <w:szCs w:val="28"/>
          <w:lang w:eastAsia="ru-RU"/>
        </w:rPr>
      </w:pPr>
      <w:del w:id="3060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>Искать сообщение в чате;</w:delText>
        </w:r>
      </w:del>
    </w:p>
    <w:p w14:paraId="15FA4134" w14:textId="075C69AA" w:rsidR="00FB75AC" w:rsidRPr="00CE198A" w:rsidDel="0060372C" w:rsidRDefault="00FB75AC" w:rsidP="00FB75AC">
      <w:pPr>
        <w:pStyle w:val="a"/>
        <w:rPr>
          <w:del w:id="3061" w:author="Constantine Smirnov" w:date="2023-06-07T03:30:00Z"/>
          <w:sz w:val="28"/>
          <w:szCs w:val="28"/>
          <w:lang w:eastAsia="ru-RU"/>
        </w:rPr>
      </w:pPr>
      <w:del w:id="3062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>Перейти к конкретному сообщению в чате;</w:delText>
        </w:r>
      </w:del>
    </w:p>
    <w:p w14:paraId="3CA427A8" w14:textId="7814F7BA" w:rsidR="00FB75AC" w:rsidRPr="00CE198A" w:rsidDel="0060372C" w:rsidRDefault="00FB75AC" w:rsidP="00FB75AC">
      <w:pPr>
        <w:pStyle w:val="a"/>
        <w:rPr>
          <w:del w:id="3063" w:author="Constantine Smirnov" w:date="2023-06-07T03:30:00Z"/>
          <w:sz w:val="28"/>
          <w:szCs w:val="28"/>
          <w:lang w:eastAsia="ru-RU"/>
        </w:rPr>
      </w:pPr>
      <w:del w:id="3064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>Покинуть чат;</w:delText>
        </w:r>
      </w:del>
    </w:p>
    <w:p w14:paraId="44AE33B5" w14:textId="16A66767" w:rsidR="00FB75AC" w:rsidRPr="00CE198A" w:rsidDel="0060372C" w:rsidRDefault="00FB75AC" w:rsidP="00FB75AC">
      <w:pPr>
        <w:pStyle w:val="a"/>
        <w:rPr>
          <w:del w:id="3065" w:author="Constantine Smirnov" w:date="2023-06-07T03:30:00Z"/>
          <w:sz w:val="28"/>
          <w:szCs w:val="28"/>
          <w:lang w:eastAsia="ru-RU"/>
        </w:rPr>
      </w:pPr>
      <w:del w:id="3066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>Блокировать чат.</w:delText>
        </w:r>
      </w:del>
    </w:p>
    <w:p w14:paraId="18C4ECB1" w14:textId="1B0A37B1" w:rsidR="00851A26" w:rsidRPr="00CE198A" w:rsidDel="0060372C" w:rsidRDefault="00851A26" w:rsidP="00851A26">
      <w:pPr>
        <w:rPr>
          <w:del w:id="3067" w:author="Constantine Smirnov" w:date="2023-06-07T03:30:00Z"/>
          <w:sz w:val="28"/>
          <w:szCs w:val="28"/>
          <w:lang w:eastAsia="ru-RU"/>
        </w:rPr>
      </w:pPr>
      <w:del w:id="3068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Решение по работе Пользователя с чатом </w:delText>
        </w:r>
        <w:r w:rsidRPr="00CE198A" w:rsidDel="0060372C">
          <w:rPr>
            <w:sz w:val="28"/>
            <w:szCs w:val="28"/>
          </w:rPr>
          <w:delText>должно быть разработано и согласовано с Заказчиком на этапе технического проектирования Подсистемы.</w:delText>
        </w:r>
      </w:del>
    </w:p>
    <w:p w14:paraId="55FF1965" w14:textId="65136A37" w:rsidR="00851A26" w:rsidRPr="00CE198A" w:rsidDel="0060372C" w:rsidRDefault="00851A26" w:rsidP="00851A26">
      <w:pPr>
        <w:rPr>
          <w:del w:id="3069" w:author="Constantine Smirnov" w:date="2023-06-07T03:30:00Z"/>
          <w:sz w:val="28"/>
          <w:szCs w:val="28"/>
          <w:lang w:eastAsia="ru-RU"/>
        </w:rPr>
      </w:pPr>
      <w:del w:id="3070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Если </w:delText>
        </w:r>
        <w:r w:rsidR="0012164B" w:rsidRPr="00CE198A" w:rsidDel="0060372C">
          <w:rPr>
            <w:sz w:val="28"/>
            <w:szCs w:val="28"/>
            <w:lang w:eastAsia="ru-RU"/>
          </w:rPr>
          <w:delText>М</w:delText>
        </w:r>
        <w:r w:rsidRPr="00CE198A" w:rsidDel="0060372C">
          <w:rPr>
            <w:sz w:val="28"/>
            <w:szCs w:val="28"/>
            <w:lang w:eastAsia="ru-RU"/>
          </w:rPr>
          <w:delText xml:space="preserve">обильное приложение включено и работает в Онлайн-режиме, Подсистема должна обеспечить возможность отправки </w:delText>
        </w:r>
        <w:r w:rsidR="0012164B" w:rsidRPr="00CE198A" w:rsidDel="0060372C">
          <w:rPr>
            <w:sz w:val="28"/>
            <w:szCs w:val="28"/>
            <w:lang w:eastAsia="ru-RU"/>
          </w:rPr>
          <w:delText xml:space="preserve">Пользователю </w:delText>
        </w:r>
        <w:r w:rsidRPr="00CE198A" w:rsidDel="0060372C">
          <w:rPr>
            <w:sz w:val="28"/>
            <w:szCs w:val="28"/>
            <w:lang w:eastAsia="ru-RU"/>
          </w:rPr>
          <w:delText xml:space="preserve">внутрисистемных уведомлений о </w:delText>
        </w:r>
        <w:r w:rsidR="0012164B" w:rsidRPr="00CE198A" w:rsidDel="0060372C">
          <w:rPr>
            <w:sz w:val="28"/>
            <w:szCs w:val="28"/>
            <w:lang w:eastAsia="ru-RU"/>
          </w:rPr>
          <w:delText>новых событиях в Подсистеме</w:delText>
        </w:r>
        <w:r w:rsidRPr="00CE198A" w:rsidDel="0060372C">
          <w:rPr>
            <w:sz w:val="28"/>
            <w:szCs w:val="28"/>
            <w:lang w:eastAsia="ru-RU"/>
          </w:rPr>
          <w:delText xml:space="preserve">. Для отправки внутрисистемных уведомлений участникам чата </w:delText>
        </w:r>
        <w:r w:rsidR="0012164B" w:rsidRPr="00CE198A" w:rsidDel="0060372C">
          <w:rPr>
            <w:sz w:val="28"/>
            <w:szCs w:val="28"/>
            <w:lang w:eastAsia="ru-RU"/>
          </w:rPr>
          <w:delText>Мобильному приложению не должно требоваться разрешение Пользователя на отправку уведомлений.</w:delText>
        </w:r>
      </w:del>
    </w:p>
    <w:p w14:paraId="18D81522" w14:textId="249630DC" w:rsidR="0012164B" w:rsidRPr="00CE198A" w:rsidDel="0060372C" w:rsidRDefault="0012164B" w:rsidP="0012164B">
      <w:pPr>
        <w:rPr>
          <w:del w:id="3071" w:author="Constantine Smirnov" w:date="2023-06-07T03:30:00Z"/>
          <w:sz w:val="28"/>
          <w:szCs w:val="28"/>
          <w:lang w:eastAsia="ru-RU"/>
        </w:rPr>
      </w:pPr>
      <w:del w:id="3072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Решение по отправке внутрисистемных уведомлений </w:delText>
        </w:r>
        <w:r w:rsidRPr="00CE198A" w:rsidDel="0060372C">
          <w:rPr>
            <w:sz w:val="28"/>
            <w:szCs w:val="28"/>
          </w:rPr>
          <w:delText>должно быть разработано и согласовано с Заказчиком на этапе технического проектирования Подсистемы.</w:delText>
        </w:r>
      </w:del>
    </w:p>
    <w:p w14:paraId="06990F23" w14:textId="07FE3EA3" w:rsidR="006863E4" w:rsidRPr="00CE198A" w:rsidDel="0060372C" w:rsidRDefault="006863E4" w:rsidP="006863E4">
      <w:pPr>
        <w:rPr>
          <w:del w:id="3073" w:author="Constantine Smirnov" w:date="2023-06-07T03:30:00Z"/>
          <w:sz w:val="28"/>
          <w:szCs w:val="28"/>
          <w:lang w:eastAsia="ru-RU"/>
        </w:rPr>
      </w:pPr>
      <w:del w:id="3074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Подсистема должна обеспечить возможность отправки </w:delText>
        </w:r>
        <w:r w:rsidR="00074BAE" w:rsidRPr="00CE198A" w:rsidDel="0060372C">
          <w:rPr>
            <w:sz w:val="28"/>
            <w:szCs w:val="28"/>
            <w:lang w:val="en-US"/>
          </w:rPr>
          <w:delText>Push</w:delText>
        </w:r>
        <w:r w:rsidR="00074BAE" w:rsidRPr="00CE198A" w:rsidDel="0060372C">
          <w:rPr>
            <w:sz w:val="28"/>
            <w:szCs w:val="28"/>
          </w:rPr>
          <w:delText>-</w:delText>
        </w:r>
        <w:r w:rsidRPr="00CE198A" w:rsidDel="0060372C">
          <w:rPr>
            <w:sz w:val="28"/>
            <w:szCs w:val="28"/>
            <w:lang w:eastAsia="ru-RU"/>
          </w:rPr>
          <w:delText>уведомлений участникам чата о появлении новых сообщений в чате.</w:delText>
        </w:r>
      </w:del>
    </w:p>
    <w:p w14:paraId="7FB23368" w14:textId="18794AC7" w:rsidR="006863E4" w:rsidRPr="00CE198A" w:rsidDel="0060372C" w:rsidRDefault="006863E4" w:rsidP="006863E4">
      <w:pPr>
        <w:rPr>
          <w:del w:id="3075" w:author="Constantine Smirnov" w:date="2023-06-07T03:30:00Z"/>
          <w:sz w:val="28"/>
          <w:szCs w:val="28"/>
          <w:lang w:eastAsia="ru-RU"/>
        </w:rPr>
      </w:pPr>
      <w:del w:id="3076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Мобильное приложение должно спросить разрешение Пользователя на отправку ему </w:delText>
        </w:r>
        <w:r w:rsidR="00074BAE" w:rsidRPr="00CE198A" w:rsidDel="0060372C">
          <w:rPr>
            <w:sz w:val="28"/>
            <w:szCs w:val="28"/>
            <w:lang w:val="en-US"/>
          </w:rPr>
          <w:delText>Push</w:delText>
        </w:r>
        <w:r w:rsidR="00074BAE" w:rsidRPr="00CE198A" w:rsidDel="0060372C">
          <w:rPr>
            <w:sz w:val="28"/>
            <w:szCs w:val="28"/>
          </w:rPr>
          <w:delText>-</w:delText>
        </w:r>
        <w:r w:rsidRPr="00CE198A" w:rsidDel="0060372C">
          <w:rPr>
            <w:sz w:val="28"/>
            <w:szCs w:val="28"/>
            <w:lang w:eastAsia="ru-RU"/>
          </w:rPr>
          <w:delText xml:space="preserve">уведомлений. В случае, если Пользователь ответил отказом, он не должен получать </w:delText>
        </w:r>
        <w:r w:rsidR="00074BAE" w:rsidRPr="00CE198A" w:rsidDel="0060372C">
          <w:rPr>
            <w:sz w:val="28"/>
            <w:szCs w:val="28"/>
            <w:lang w:val="en-US"/>
          </w:rPr>
          <w:delText>Push</w:delText>
        </w:r>
        <w:r w:rsidR="00074BAE" w:rsidRPr="00CE198A" w:rsidDel="0060372C">
          <w:rPr>
            <w:sz w:val="28"/>
            <w:szCs w:val="28"/>
          </w:rPr>
          <w:delText>-</w:delText>
        </w:r>
        <w:r w:rsidRPr="00CE198A" w:rsidDel="0060372C">
          <w:rPr>
            <w:sz w:val="28"/>
            <w:szCs w:val="28"/>
            <w:lang w:eastAsia="ru-RU"/>
          </w:rPr>
          <w:delText>уведомления.</w:delText>
        </w:r>
      </w:del>
    </w:p>
    <w:p w14:paraId="7908D9AD" w14:textId="493425EF" w:rsidR="006863E4" w:rsidRPr="00CE198A" w:rsidDel="0060372C" w:rsidRDefault="006863E4" w:rsidP="006863E4">
      <w:pPr>
        <w:rPr>
          <w:del w:id="3077" w:author="Constantine Smirnov" w:date="2023-06-07T03:30:00Z"/>
          <w:sz w:val="28"/>
          <w:szCs w:val="28"/>
          <w:lang w:eastAsia="ru-RU"/>
        </w:rPr>
      </w:pPr>
      <w:del w:id="3078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Мобильное приложение должно обеспечить обработку </w:delText>
        </w:r>
        <w:r w:rsidR="00074BAE" w:rsidRPr="00CE198A" w:rsidDel="0060372C">
          <w:rPr>
            <w:sz w:val="28"/>
            <w:szCs w:val="28"/>
            <w:lang w:val="en-US"/>
          </w:rPr>
          <w:delText>Push</w:delText>
        </w:r>
        <w:r w:rsidR="00074BAE" w:rsidRPr="00CE198A" w:rsidDel="0060372C">
          <w:rPr>
            <w:sz w:val="28"/>
            <w:szCs w:val="28"/>
          </w:rPr>
          <w:delText>-</w:delText>
        </w:r>
        <w:r w:rsidRPr="00CE198A" w:rsidDel="0060372C">
          <w:rPr>
            <w:sz w:val="28"/>
            <w:szCs w:val="28"/>
            <w:lang w:eastAsia="ru-RU"/>
          </w:rPr>
          <w:delText>уведомлений, а именно, при открытии уведомления должен происходить переход к Мобильному приложению с последующим открытием соответствующего чата.</w:delText>
        </w:r>
      </w:del>
    </w:p>
    <w:p w14:paraId="7068EF94" w14:textId="2039F61A" w:rsidR="006863E4" w:rsidRPr="00CE198A" w:rsidDel="0060372C" w:rsidRDefault="006863E4" w:rsidP="006863E4">
      <w:pPr>
        <w:rPr>
          <w:del w:id="3079" w:author="Constantine Smirnov" w:date="2023-06-07T03:30:00Z"/>
          <w:sz w:val="28"/>
          <w:szCs w:val="28"/>
          <w:lang w:eastAsia="ru-RU"/>
        </w:rPr>
      </w:pPr>
      <w:del w:id="3080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Мобильное приложение должно обеспечить возможность информирования Пользователя о новых сообщениях во время работы с Мобильным приложением, даже в случае, если пользователь отказался от получения </w:delText>
        </w:r>
        <w:r w:rsidR="00074BAE" w:rsidRPr="00CE198A" w:rsidDel="0060372C">
          <w:rPr>
            <w:sz w:val="28"/>
            <w:szCs w:val="28"/>
            <w:lang w:val="en-US"/>
          </w:rPr>
          <w:delText>Push</w:delText>
        </w:r>
        <w:r w:rsidR="00074BAE" w:rsidRPr="00CE198A" w:rsidDel="0060372C">
          <w:rPr>
            <w:sz w:val="28"/>
            <w:szCs w:val="28"/>
          </w:rPr>
          <w:delText>-</w:delText>
        </w:r>
        <w:r w:rsidRPr="00CE198A" w:rsidDel="0060372C">
          <w:rPr>
            <w:sz w:val="28"/>
            <w:szCs w:val="28"/>
            <w:lang w:eastAsia="ru-RU"/>
          </w:rPr>
          <w:delText>уведомлений.</w:delText>
        </w:r>
      </w:del>
    </w:p>
    <w:p w14:paraId="1B7E147B" w14:textId="1D918342" w:rsidR="0012164B" w:rsidRPr="00CE198A" w:rsidDel="0060372C" w:rsidRDefault="0012164B" w:rsidP="0012164B">
      <w:pPr>
        <w:rPr>
          <w:del w:id="3081" w:author="Constantine Smirnov" w:date="2023-06-07T03:30:00Z"/>
          <w:sz w:val="28"/>
          <w:szCs w:val="28"/>
          <w:lang w:eastAsia="ru-RU"/>
        </w:rPr>
      </w:pPr>
      <w:del w:id="3082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Решение по отправке </w:delText>
        </w:r>
        <w:r w:rsidR="00074BAE" w:rsidRPr="00CE198A" w:rsidDel="0060372C">
          <w:rPr>
            <w:sz w:val="28"/>
            <w:szCs w:val="28"/>
            <w:lang w:val="en-US"/>
          </w:rPr>
          <w:delText>Push</w:delText>
        </w:r>
        <w:r w:rsidR="00074BAE" w:rsidRPr="00CE198A" w:rsidDel="0060372C">
          <w:rPr>
            <w:sz w:val="28"/>
            <w:szCs w:val="28"/>
          </w:rPr>
          <w:delText>-</w:delText>
        </w:r>
        <w:r w:rsidR="00074BAE" w:rsidRPr="00CE198A" w:rsidDel="0060372C">
          <w:rPr>
            <w:sz w:val="28"/>
            <w:szCs w:val="28"/>
            <w:lang w:eastAsia="ru-RU"/>
          </w:rPr>
          <w:delText>уведомлений</w:delText>
        </w:r>
        <w:r w:rsidR="00074BAE" w:rsidRPr="00CE198A" w:rsidDel="0060372C">
          <w:rPr>
            <w:sz w:val="28"/>
            <w:szCs w:val="28"/>
          </w:rPr>
          <w:delText xml:space="preserve"> </w:delText>
        </w:r>
        <w:r w:rsidRPr="00CE198A" w:rsidDel="0060372C">
          <w:rPr>
            <w:sz w:val="28"/>
            <w:szCs w:val="28"/>
          </w:rPr>
          <w:delText>должно быть разработано и согласовано с Заказчиком на этапе технического проектирования Подсистемы.</w:delText>
        </w:r>
      </w:del>
    </w:p>
    <w:p w14:paraId="10536E4B" w14:textId="1E3D7B18" w:rsidR="006863E4" w:rsidRPr="00CE198A" w:rsidDel="0060372C" w:rsidRDefault="006863E4" w:rsidP="006863E4">
      <w:pPr>
        <w:rPr>
          <w:del w:id="3083" w:author="Constantine Smirnov" w:date="2023-06-07T03:30:00Z"/>
          <w:sz w:val="28"/>
          <w:szCs w:val="28"/>
          <w:lang w:eastAsia="ru-RU"/>
        </w:rPr>
      </w:pPr>
      <w:del w:id="3084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Мобильное приложение должно обеспечить Пользователю возможность </w:delText>
        </w:r>
        <w:r w:rsidR="00074BAE" w:rsidRPr="00CE198A" w:rsidDel="0060372C">
          <w:rPr>
            <w:sz w:val="28"/>
            <w:szCs w:val="28"/>
          </w:rPr>
          <w:delText>блокирования и разблокирования сообщений конкретных Пользователей</w:delText>
        </w:r>
        <w:r w:rsidRPr="00CE198A" w:rsidDel="0060372C">
          <w:rPr>
            <w:sz w:val="28"/>
            <w:szCs w:val="28"/>
            <w:lang w:eastAsia="ru-RU"/>
          </w:rPr>
          <w:delText>.</w:delText>
        </w:r>
        <w:r w:rsidR="00074BAE" w:rsidRPr="00CE198A" w:rsidDel="0060372C">
          <w:rPr>
            <w:sz w:val="28"/>
            <w:szCs w:val="28"/>
            <w:lang w:eastAsia="ru-RU"/>
          </w:rPr>
          <w:delText xml:space="preserve"> Заблокированный пользователь не должен иметь возможность создать новый личный чат с пользователем, его заблокировавшим. Существующий личный чат при этом должен остаться открытым, а новые сообщения от заблокированного пользователя не должны доставляться. Мобильное приложение должно обеспечить Пользователю возможность просмотра списка заблокированных пользователей и удаления конкретного пользователя из списка заблокированных.</w:delText>
        </w:r>
      </w:del>
    </w:p>
    <w:p w14:paraId="072A1FB6" w14:textId="4A1A9FAE" w:rsidR="00074BAE" w:rsidRPr="00CE198A" w:rsidDel="0060372C" w:rsidRDefault="00074BAE" w:rsidP="00074BAE">
      <w:pPr>
        <w:rPr>
          <w:del w:id="3085" w:author="Constantine Smirnov" w:date="2023-06-07T03:30:00Z"/>
          <w:sz w:val="28"/>
          <w:szCs w:val="28"/>
          <w:lang w:eastAsia="ru-RU"/>
        </w:rPr>
      </w:pPr>
      <w:del w:id="3086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Решение по </w:delText>
        </w:r>
        <w:r w:rsidRPr="00CE198A" w:rsidDel="0060372C">
          <w:rPr>
            <w:sz w:val="28"/>
            <w:szCs w:val="28"/>
          </w:rPr>
          <w:delText>блокировке сообщений конкретных Пользователей должно быть разработано и согласовано с Заказчиком на этапе технического проектирования Подсистемы.</w:delText>
        </w:r>
      </w:del>
    </w:p>
    <w:p w14:paraId="3AB90F45" w14:textId="57BB885E" w:rsidR="00B70D09" w:rsidRPr="00CE198A" w:rsidDel="0060372C" w:rsidRDefault="00B70D09" w:rsidP="00B70D09">
      <w:pPr>
        <w:rPr>
          <w:del w:id="3087" w:author="Constantine Smirnov" w:date="2023-06-07T03:30:00Z"/>
          <w:sz w:val="28"/>
          <w:szCs w:val="28"/>
        </w:rPr>
      </w:pPr>
      <w:del w:id="3088" w:author="Constantine Smirnov" w:date="2023-06-07T03:30:00Z">
        <w:r w:rsidRPr="00CE198A" w:rsidDel="0060372C">
          <w:rPr>
            <w:sz w:val="28"/>
            <w:szCs w:val="28"/>
          </w:rPr>
          <w:delText xml:space="preserve">Мобильное приложение должно позволять поделиться ссылкой на </w:delText>
        </w:r>
        <w:r w:rsidR="00A86204" w:rsidRPr="00CE198A" w:rsidDel="0060372C">
          <w:rPr>
            <w:sz w:val="28"/>
            <w:szCs w:val="28"/>
          </w:rPr>
          <w:delText xml:space="preserve">групповой чат или чат </w:delText>
        </w:r>
        <w:r w:rsidR="00A86204" w:rsidRPr="00CE198A" w:rsidDel="0060372C">
          <w:rPr>
            <w:sz w:val="28"/>
            <w:szCs w:val="28"/>
            <w:lang w:val="en-US"/>
          </w:rPr>
          <w:delText>POI</w:delText>
        </w:r>
        <w:r w:rsidR="00A86204" w:rsidRPr="00CE198A" w:rsidDel="0060372C">
          <w:rPr>
            <w:sz w:val="28"/>
            <w:szCs w:val="28"/>
          </w:rPr>
          <w:delText xml:space="preserve">, а также цитатой на сообщение в чате: личном, групповом или чате </w:delText>
        </w:r>
        <w:r w:rsidR="00A86204" w:rsidRPr="00CE198A" w:rsidDel="0060372C">
          <w:rPr>
            <w:sz w:val="28"/>
            <w:szCs w:val="28"/>
            <w:lang w:val="en-US"/>
          </w:rPr>
          <w:delText>POI</w:delText>
        </w:r>
        <w:r w:rsidRPr="00CE198A" w:rsidDel="0060372C">
          <w:rPr>
            <w:sz w:val="28"/>
            <w:szCs w:val="28"/>
          </w:rPr>
          <w:delText xml:space="preserve">. Для этого на устройствах под управлением </w:delText>
        </w:r>
        <w:r w:rsidRPr="00CE198A" w:rsidDel="0060372C">
          <w:rPr>
            <w:sz w:val="28"/>
            <w:szCs w:val="28"/>
            <w:lang w:val="en-US"/>
          </w:rPr>
          <w:delText>Android</w:delText>
        </w:r>
        <w:r w:rsidRPr="00CE198A" w:rsidDel="0060372C">
          <w:rPr>
            <w:sz w:val="28"/>
            <w:szCs w:val="28"/>
          </w:rPr>
          <w:delText xml:space="preserve"> должна использоваться системная функция </w:delText>
        </w:r>
        <w:r w:rsidRPr="00CE198A" w:rsidDel="0060372C">
          <w:rPr>
            <w:sz w:val="28"/>
            <w:szCs w:val="28"/>
            <w:lang w:val="en-US"/>
          </w:rPr>
          <w:delText>Direct</w:delText>
        </w:r>
        <w:r w:rsidRPr="00CE198A" w:rsidDel="0060372C">
          <w:rPr>
            <w:sz w:val="28"/>
            <w:szCs w:val="28"/>
          </w:rPr>
          <w:delText xml:space="preserve"> </w:delText>
        </w:r>
        <w:r w:rsidRPr="00CE198A" w:rsidDel="0060372C">
          <w:rPr>
            <w:sz w:val="28"/>
            <w:szCs w:val="28"/>
            <w:lang w:val="en-US"/>
          </w:rPr>
          <w:delText>Share</w:delText>
        </w:r>
        <w:r w:rsidRPr="00CE198A" w:rsidDel="0060372C">
          <w:rPr>
            <w:sz w:val="28"/>
            <w:szCs w:val="28"/>
          </w:rPr>
          <w:delText xml:space="preserve">, на устройствах под управлением </w:delText>
        </w:r>
        <w:r w:rsidRPr="00CE198A" w:rsidDel="0060372C">
          <w:rPr>
            <w:sz w:val="28"/>
            <w:szCs w:val="28"/>
            <w:lang w:val="en-US"/>
          </w:rPr>
          <w:delText>iOS</w:delText>
        </w:r>
        <w:r w:rsidRPr="00CE198A" w:rsidDel="0060372C">
          <w:rPr>
            <w:sz w:val="28"/>
            <w:szCs w:val="28"/>
          </w:rPr>
          <w:delText xml:space="preserve"> — системная функция </w:delText>
        </w:r>
        <w:r w:rsidRPr="00CE198A" w:rsidDel="0060372C">
          <w:rPr>
            <w:sz w:val="28"/>
            <w:szCs w:val="28"/>
            <w:lang w:val="en-US"/>
          </w:rPr>
          <w:delText>Share</w:delText>
        </w:r>
        <w:r w:rsidRPr="00CE198A" w:rsidDel="0060372C">
          <w:rPr>
            <w:sz w:val="28"/>
            <w:szCs w:val="28"/>
          </w:rPr>
          <w:delText>.</w:delText>
        </w:r>
      </w:del>
    </w:p>
    <w:p w14:paraId="688BACF8" w14:textId="7289868B" w:rsidR="00B70D09" w:rsidRPr="00CE198A" w:rsidDel="0060372C" w:rsidRDefault="00B70D09" w:rsidP="00B70D09">
      <w:pPr>
        <w:rPr>
          <w:del w:id="3089" w:author="Constantine Smirnov" w:date="2023-06-07T03:30:00Z"/>
          <w:sz w:val="28"/>
          <w:szCs w:val="28"/>
        </w:rPr>
      </w:pPr>
      <w:del w:id="3090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Решение по отправке </w:delText>
        </w:r>
        <w:r w:rsidR="00A86204" w:rsidRPr="00CE198A" w:rsidDel="0060372C">
          <w:rPr>
            <w:sz w:val="28"/>
            <w:szCs w:val="28"/>
            <w:lang w:eastAsia="ru-RU"/>
          </w:rPr>
          <w:delText xml:space="preserve">ссылок </w:delText>
        </w:r>
        <w:r w:rsidR="00A86204" w:rsidRPr="00CE198A" w:rsidDel="0060372C">
          <w:rPr>
            <w:sz w:val="28"/>
            <w:szCs w:val="28"/>
          </w:rPr>
          <w:delText xml:space="preserve">на чат и цитат на сообщение </w:delText>
        </w:r>
        <w:r w:rsidRPr="00CE198A" w:rsidDel="0060372C">
          <w:rPr>
            <w:sz w:val="28"/>
            <w:szCs w:val="28"/>
          </w:rPr>
          <w:delText>должно быть разработано и согласовано с Заказчиком на этапе технического проектирования Подсистемы.</w:delText>
        </w:r>
      </w:del>
    </w:p>
    <w:p w14:paraId="1D8D9D2E" w14:textId="64F1AC17" w:rsidR="00EB1485" w:rsidRPr="00CE198A" w:rsidDel="0060372C" w:rsidRDefault="008D572E" w:rsidP="001141A3">
      <w:pPr>
        <w:pStyle w:val="4"/>
        <w:rPr>
          <w:del w:id="3091" w:author="Constantine Smirnov" w:date="2023-06-07T03:30:00Z"/>
          <w:rFonts w:ascii="Times New Roman" w:hAnsi="Times New Roman" w:cs="Times New Roman"/>
          <w:sz w:val="28"/>
          <w:szCs w:val="28"/>
          <w:lang w:eastAsia="ru-RU"/>
        </w:rPr>
      </w:pPr>
      <w:del w:id="3092" w:author="Constantine Smirnov" w:date="2023-06-07T03:30:00Z">
        <w:r w:rsidRPr="00CE198A" w:rsidDel="0060372C">
          <w:rPr>
            <w:rFonts w:ascii="Times New Roman" w:hAnsi="Times New Roman" w:cs="Times New Roman"/>
            <w:sz w:val="28"/>
            <w:szCs w:val="28"/>
            <w:lang w:eastAsia="ru-RU"/>
          </w:rPr>
          <w:delText xml:space="preserve">Требования к функциям Модуля </w:delText>
        </w:r>
        <w:r w:rsidR="00EB1485" w:rsidRPr="00CE198A" w:rsidDel="0060372C">
          <w:rPr>
            <w:rFonts w:ascii="Times New Roman" w:hAnsi="Times New Roman" w:cs="Times New Roman"/>
            <w:sz w:val="28"/>
            <w:szCs w:val="28"/>
            <w:lang w:eastAsia="ru-RU"/>
          </w:rPr>
          <w:delText>монетизации</w:delText>
        </w:r>
      </w:del>
    </w:p>
    <w:p w14:paraId="1114F361" w14:textId="6409F72E" w:rsidR="00A86204" w:rsidRPr="00CE198A" w:rsidDel="0060372C" w:rsidRDefault="00A86204" w:rsidP="00A86204">
      <w:pPr>
        <w:pStyle w:val="SC3"/>
        <w:rPr>
          <w:del w:id="3093" w:author="Constantine Smirnov" w:date="2023-06-07T03:30:00Z"/>
          <w:sz w:val="28"/>
          <w:szCs w:val="28"/>
          <w:lang w:eastAsia="ru-RU"/>
        </w:rPr>
      </w:pPr>
      <w:del w:id="3094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В части </w:delText>
        </w:r>
        <w:r w:rsidRPr="00CE198A" w:rsidDel="0060372C">
          <w:rPr>
            <w:sz w:val="28"/>
            <w:szCs w:val="28"/>
          </w:rPr>
          <w:delText xml:space="preserve">монетизации Мобильного приложения </w:delText>
        </w:r>
        <w:r w:rsidRPr="00CE198A" w:rsidDel="0060372C">
          <w:rPr>
            <w:sz w:val="28"/>
            <w:szCs w:val="28"/>
            <w:lang w:eastAsia="ru-RU"/>
          </w:rPr>
          <w:delText>Подсистема должна предоставлять Пользователю возможность:</w:delText>
        </w:r>
      </w:del>
    </w:p>
    <w:p w14:paraId="7DBA6D7C" w14:textId="0FB5A7A4" w:rsidR="00A86204" w:rsidRPr="00CE198A" w:rsidDel="0060372C" w:rsidRDefault="00A86204" w:rsidP="00A86204">
      <w:pPr>
        <w:pStyle w:val="a"/>
        <w:rPr>
          <w:del w:id="3095" w:author="Constantine Smirnov" w:date="2023-06-07T03:30:00Z"/>
          <w:sz w:val="28"/>
          <w:szCs w:val="28"/>
          <w:lang w:eastAsia="ru-RU"/>
        </w:rPr>
      </w:pPr>
      <w:del w:id="3096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>Отображение рекламы в Мобильном приложении;</w:delText>
        </w:r>
      </w:del>
    </w:p>
    <w:p w14:paraId="740732BE" w14:textId="09C163C3" w:rsidR="00A86204" w:rsidRPr="00CE198A" w:rsidDel="0060372C" w:rsidRDefault="00A86204" w:rsidP="00A86204">
      <w:pPr>
        <w:pStyle w:val="a"/>
        <w:rPr>
          <w:del w:id="3097" w:author="Constantine Smirnov" w:date="2023-06-07T03:30:00Z"/>
          <w:sz w:val="28"/>
          <w:szCs w:val="28"/>
          <w:lang w:eastAsia="ru-RU"/>
        </w:rPr>
      </w:pPr>
      <w:del w:id="3098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>Отключение рекламы в Мобильном приложении за деньги;</w:delText>
        </w:r>
      </w:del>
    </w:p>
    <w:p w14:paraId="6FDB6A01" w14:textId="4DA802D2" w:rsidR="008D572E" w:rsidRPr="00CE198A" w:rsidDel="0060372C" w:rsidRDefault="00A86204" w:rsidP="00EA1AC4">
      <w:pPr>
        <w:pStyle w:val="a"/>
        <w:rPr>
          <w:del w:id="3099" w:author="Constantine Smirnov" w:date="2023-06-07T03:30:00Z"/>
          <w:sz w:val="28"/>
          <w:szCs w:val="28"/>
          <w:lang w:eastAsia="ru-RU"/>
        </w:rPr>
      </w:pPr>
      <w:del w:id="3100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>Покупка дополнительных</w:delText>
        </w:r>
        <w:r w:rsidR="008D572E" w:rsidRPr="00CE198A" w:rsidDel="0060372C">
          <w:rPr>
            <w:sz w:val="28"/>
            <w:szCs w:val="28"/>
            <w:lang w:eastAsia="ru-RU"/>
          </w:rPr>
          <w:delText xml:space="preserve"> данных</w:delText>
        </w:r>
        <w:r w:rsidRPr="00CE198A" w:rsidDel="0060372C">
          <w:rPr>
            <w:sz w:val="28"/>
            <w:szCs w:val="28"/>
            <w:lang w:eastAsia="ru-RU"/>
          </w:rPr>
          <w:delText>;</w:delText>
        </w:r>
      </w:del>
    </w:p>
    <w:p w14:paraId="56E0CE82" w14:textId="0DB2AB90" w:rsidR="00A86204" w:rsidRPr="00CE198A" w:rsidDel="0060372C" w:rsidRDefault="00A86204" w:rsidP="00A86204">
      <w:pPr>
        <w:pStyle w:val="a"/>
        <w:rPr>
          <w:del w:id="3101" w:author="Constantine Smirnov" w:date="2023-06-07T03:30:00Z"/>
          <w:sz w:val="28"/>
          <w:szCs w:val="28"/>
          <w:lang w:eastAsia="ru-RU"/>
        </w:rPr>
      </w:pPr>
      <w:del w:id="3102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>Покупка дополнительного функционала;</w:delText>
        </w:r>
      </w:del>
    </w:p>
    <w:p w14:paraId="645F3073" w14:textId="4AF26D97" w:rsidR="00A86204" w:rsidRPr="00CE198A" w:rsidDel="0060372C" w:rsidRDefault="00A86204" w:rsidP="00A86204">
      <w:pPr>
        <w:pStyle w:val="a"/>
        <w:rPr>
          <w:del w:id="3103" w:author="Constantine Smirnov" w:date="2023-06-07T03:30:00Z"/>
          <w:sz w:val="28"/>
          <w:szCs w:val="28"/>
          <w:lang w:eastAsia="ru-RU"/>
        </w:rPr>
      </w:pPr>
      <w:del w:id="3104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>Покупка премиум-аккаунта.</w:delText>
        </w:r>
      </w:del>
    </w:p>
    <w:p w14:paraId="054450DB" w14:textId="48F7F942" w:rsidR="00A86204" w:rsidRPr="00CE198A" w:rsidDel="0060372C" w:rsidRDefault="00A86204" w:rsidP="00A86204">
      <w:pPr>
        <w:rPr>
          <w:del w:id="3105" w:author="Constantine Smirnov" w:date="2023-06-07T03:30:00Z"/>
          <w:sz w:val="28"/>
          <w:szCs w:val="28"/>
          <w:lang w:eastAsia="ru-RU"/>
        </w:rPr>
      </w:pPr>
      <w:del w:id="3106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>Базовым сценарием монетизации Мобильного приложения должно являться отображение рекламы для незарегистрированных и зарегистрированных Пользователей.</w:delText>
        </w:r>
      </w:del>
    </w:p>
    <w:p w14:paraId="673B606E" w14:textId="05422B27" w:rsidR="002E1DDB" w:rsidRPr="00CE198A" w:rsidDel="0060372C" w:rsidRDefault="00DE7E0E" w:rsidP="00A86204">
      <w:pPr>
        <w:rPr>
          <w:del w:id="3107" w:author="Constantine Smirnov" w:date="2023-06-07T03:30:00Z"/>
          <w:sz w:val="28"/>
          <w:szCs w:val="28"/>
          <w:lang w:eastAsia="ru-RU"/>
        </w:rPr>
      </w:pPr>
      <w:del w:id="3108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>Мобильное приложение должно позволять зарегистрированным Пользователям отказаться от отображения рекламы через покупку опции «Отключение рекламы в Мобильном приложении» внутри приложения. Помимо этого, Подсистема должна позволять зарегистрированным Пользователям совершать покупки внутри Мобильного приложения дополнительных данных и функций включая опцию «</w:delText>
        </w:r>
        <w:r w:rsidR="002E1DDB" w:rsidRPr="00CE198A" w:rsidDel="0060372C">
          <w:rPr>
            <w:sz w:val="28"/>
            <w:szCs w:val="28"/>
            <w:lang w:eastAsia="ru-RU"/>
          </w:rPr>
          <w:delText>П</w:delText>
        </w:r>
        <w:r w:rsidRPr="00CE198A" w:rsidDel="0060372C">
          <w:rPr>
            <w:sz w:val="28"/>
            <w:szCs w:val="28"/>
            <w:lang w:eastAsia="ru-RU"/>
          </w:rPr>
          <w:delText xml:space="preserve">ремиум аккаунт», включающую в себя </w:delText>
        </w:r>
        <w:r w:rsidR="002E1DDB" w:rsidRPr="00CE198A" w:rsidDel="0060372C">
          <w:rPr>
            <w:sz w:val="28"/>
            <w:szCs w:val="28"/>
            <w:lang w:eastAsia="ru-RU"/>
          </w:rPr>
          <w:delText>и опцию отключения рекламы, и все платные функции</w:delText>
        </w:r>
        <w:r w:rsidRPr="00CE198A" w:rsidDel="0060372C">
          <w:rPr>
            <w:sz w:val="28"/>
            <w:szCs w:val="28"/>
            <w:lang w:eastAsia="ru-RU"/>
          </w:rPr>
          <w:delText>.</w:delText>
        </w:r>
      </w:del>
    </w:p>
    <w:p w14:paraId="3CC042B4" w14:textId="3EC149F0" w:rsidR="00DE7E0E" w:rsidRPr="00CE198A" w:rsidDel="0060372C" w:rsidRDefault="002E1DDB" w:rsidP="00A86204">
      <w:pPr>
        <w:rPr>
          <w:del w:id="3109" w:author="Constantine Smirnov" w:date="2023-06-07T03:30:00Z"/>
          <w:sz w:val="28"/>
          <w:szCs w:val="28"/>
          <w:lang w:eastAsia="ru-RU"/>
        </w:rPr>
      </w:pPr>
      <w:del w:id="3110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>Опция «Премиум аккаунт» не должна включать в себя дополнительные данные.</w:delText>
        </w:r>
      </w:del>
    </w:p>
    <w:p w14:paraId="395920BD" w14:textId="74054498" w:rsidR="00A86204" w:rsidRPr="00CE198A" w:rsidDel="0060372C" w:rsidRDefault="00A86204" w:rsidP="00A86204">
      <w:pPr>
        <w:rPr>
          <w:del w:id="3111" w:author="Constantine Smirnov" w:date="2023-06-07T03:30:00Z"/>
          <w:sz w:val="28"/>
          <w:szCs w:val="28"/>
        </w:rPr>
      </w:pPr>
      <w:del w:id="3112" w:author="Constantine Smirnov" w:date="2023-06-07T03:30:00Z">
        <w:r w:rsidRPr="00CE198A" w:rsidDel="0060372C">
          <w:rPr>
            <w:sz w:val="28"/>
            <w:szCs w:val="28"/>
            <w:lang w:eastAsia="ru-RU"/>
          </w:rPr>
          <w:delText xml:space="preserve">Решение по </w:delText>
        </w:r>
        <w:r w:rsidRPr="00CE198A" w:rsidDel="0060372C">
          <w:rPr>
            <w:sz w:val="28"/>
            <w:szCs w:val="28"/>
          </w:rPr>
          <w:delText>монетизации Мобильного приложения должно быть разработано и согласовано с Заказчиком на этапе технического проектирования Подсистемы.</w:delText>
        </w:r>
      </w:del>
    </w:p>
    <w:p w14:paraId="3482A9FD" w14:textId="03819714" w:rsidR="001141A3" w:rsidRPr="00CE198A" w:rsidRDefault="001141A3" w:rsidP="001141A3">
      <w:pPr>
        <w:pStyle w:val="4"/>
        <w:rPr>
          <w:rFonts w:ascii="Times New Roman" w:hAnsi="Times New Roman" w:cs="Times New Roman"/>
          <w:sz w:val="28"/>
          <w:szCs w:val="28"/>
          <w:lang w:eastAsia="ru-RU"/>
        </w:rPr>
      </w:pPr>
      <w:r w:rsidRPr="00CE198A">
        <w:rPr>
          <w:rFonts w:ascii="Times New Roman" w:hAnsi="Times New Roman" w:cs="Times New Roman"/>
          <w:sz w:val="28"/>
          <w:szCs w:val="28"/>
        </w:rPr>
        <w:t xml:space="preserve">Требования к функциям </w:t>
      </w:r>
      <w:r w:rsidRPr="00CE198A">
        <w:rPr>
          <w:rFonts w:ascii="Times New Roman" w:hAnsi="Times New Roman" w:cs="Times New Roman"/>
          <w:sz w:val="28"/>
          <w:szCs w:val="28"/>
          <w:lang w:eastAsia="ru-RU"/>
        </w:rPr>
        <w:t>АРМ Администратора</w:t>
      </w:r>
    </w:p>
    <w:p w14:paraId="13C02561" w14:textId="6EC0084D" w:rsidR="001141A3" w:rsidRPr="00CE198A" w:rsidRDefault="002E1DDB" w:rsidP="001141A3">
      <w:pPr>
        <w:pStyle w:val="SC3"/>
        <w:rPr>
          <w:sz w:val="28"/>
          <w:szCs w:val="28"/>
        </w:rPr>
      </w:pPr>
      <w:r w:rsidRPr="00CE198A">
        <w:rPr>
          <w:sz w:val="28"/>
          <w:szCs w:val="28"/>
          <w:lang w:eastAsia="ru-RU"/>
        </w:rPr>
        <w:t>В части о</w:t>
      </w:r>
      <w:r w:rsidR="001141A3" w:rsidRPr="00CE198A">
        <w:rPr>
          <w:sz w:val="28"/>
          <w:szCs w:val="28"/>
        </w:rPr>
        <w:t>бработк</w:t>
      </w:r>
      <w:r w:rsidRPr="00CE198A">
        <w:rPr>
          <w:sz w:val="28"/>
          <w:szCs w:val="28"/>
        </w:rPr>
        <w:t>и</w:t>
      </w:r>
      <w:r w:rsidR="001141A3" w:rsidRPr="00CE198A">
        <w:rPr>
          <w:sz w:val="28"/>
          <w:szCs w:val="28"/>
        </w:rPr>
        <w:t xml:space="preserve"> </w:t>
      </w:r>
      <w:r w:rsidR="0054265B" w:rsidRPr="00CE198A">
        <w:rPr>
          <w:sz w:val="28"/>
          <w:szCs w:val="28"/>
        </w:rPr>
        <w:t>обращений П</w:t>
      </w:r>
      <w:r w:rsidR="001141A3" w:rsidRPr="00CE198A">
        <w:rPr>
          <w:sz w:val="28"/>
          <w:szCs w:val="28"/>
        </w:rPr>
        <w:t>ользователей</w:t>
      </w:r>
      <w:r w:rsidRPr="00CE198A">
        <w:rPr>
          <w:sz w:val="28"/>
          <w:szCs w:val="28"/>
          <w:lang w:eastAsia="ru-RU"/>
        </w:rPr>
        <w:t xml:space="preserve"> Подсистема должна предоставлять Администратору возможность</w:t>
      </w:r>
      <w:ins w:id="3113" w:author="Constantine Smirnov" w:date="2023-06-07T03:31:00Z">
        <w:r w:rsidR="00C12357" w:rsidRPr="00CE198A">
          <w:rPr>
            <w:sz w:val="28"/>
            <w:szCs w:val="28"/>
            <w:lang w:eastAsia="ru-RU"/>
          </w:rPr>
          <w:t xml:space="preserve"> (перечисление)</w:t>
        </w:r>
      </w:ins>
      <w:r w:rsidR="001141A3" w:rsidRPr="00CE198A">
        <w:rPr>
          <w:sz w:val="28"/>
          <w:szCs w:val="28"/>
        </w:rPr>
        <w:t>:</w:t>
      </w:r>
    </w:p>
    <w:p w14:paraId="4D66C53E" w14:textId="02B8357B" w:rsidR="001141A3" w:rsidRPr="00CE198A" w:rsidDel="00B7748F" w:rsidRDefault="0054265B" w:rsidP="00B7748F">
      <w:pPr>
        <w:pStyle w:val="a"/>
        <w:numPr>
          <w:ilvl w:val="0"/>
          <w:numId w:val="0"/>
        </w:numPr>
        <w:ind w:left="644"/>
        <w:rPr>
          <w:del w:id="3114" w:author="Constantine Smirnov" w:date="2023-06-07T03:31:00Z"/>
          <w:sz w:val="28"/>
          <w:szCs w:val="28"/>
        </w:rPr>
      </w:pPr>
      <w:del w:id="3115" w:author="Constantine Smirnov" w:date="2023-06-07T03:31:00Z">
        <w:r w:rsidRPr="00CE198A" w:rsidDel="00B7748F">
          <w:rPr>
            <w:sz w:val="28"/>
            <w:szCs w:val="28"/>
          </w:rPr>
          <w:delText>П</w:delText>
        </w:r>
        <w:r w:rsidR="001141A3" w:rsidRPr="00CE198A" w:rsidDel="00B7748F">
          <w:rPr>
            <w:sz w:val="28"/>
            <w:szCs w:val="28"/>
          </w:rPr>
          <w:delText xml:space="preserve">росмотр списка </w:delText>
        </w:r>
        <w:r w:rsidRPr="00CE198A" w:rsidDel="00B7748F">
          <w:rPr>
            <w:sz w:val="28"/>
            <w:szCs w:val="28"/>
          </w:rPr>
          <w:delText>обращений</w:delText>
        </w:r>
        <w:r w:rsidR="001141A3" w:rsidRPr="00CE198A" w:rsidDel="00B7748F">
          <w:rPr>
            <w:sz w:val="28"/>
            <w:szCs w:val="28"/>
          </w:rPr>
          <w:delText xml:space="preserve"> с учётом статуса (новая, в работе, рассмотрена);</w:delText>
        </w:r>
      </w:del>
    </w:p>
    <w:p w14:paraId="7AA9AE8A" w14:textId="71200AFF" w:rsidR="001141A3" w:rsidRPr="00CE198A" w:rsidDel="00B7748F" w:rsidRDefault="0054265B" w:rsidP="00B7748F">
      <w:pPr>
        <w:pStyle w:val="a"/>
        <w:numPr>
          <w:ilvl w:val="0"/>
          <w:numId w:val="0"/>
        </w:numPr>
        <w:ind w:left="644"/>
        <w:rPr>
          <w:del w:id="3116" w:author="Constantine Smirnov" w:date="2023-06-07T03:31:00Z"/>
          <w:sz w:val="28"/>
          <w:szCs w:val="28"/>
        </w:rPr>
      </w:pPr>
      <w:del w:id="3117" w:author="Constantine Smirnov" w:date="2023-06-07T03:31:00Z">
        <w:r w:rsidRPr="00CE198A" w:rsidDel="00B7748F">
          <w:rPr>
            <w:sz w:val="28"/>
            <w:szCs w:val="28"/>
          </w:rPr>
          <w:delText>Обработка обращения</w:delText>
        </w:r>
        <w:r w:rsidR="001141A3" w:rsidRPr="00CE198A" w:rsidDel="00B7748F">
          <w:rPr>
            <w:sz w:val="28"/>
            <w:szCs w:val="28"/>
          </w:rPr>
          <w:delText>;</w:delText>
        </w:r>
      </w:del>
    </w:p>
    <w:p w14:paraId="5A99EE39" w14:textId="243DA5B4" w:rsidR="001141A3" w:rsidRPr="00CE198A" w:rsidDel="00B7748F" w:rsidRDefault="0054265B" w:rsidP="00B7748F">
      <w:pPr>
        <w:pStyle w:val="a"/>
        <w:numPr>
          <w:ilvl w:val="0"/>
          <w:numId w:val="0"/>
        </w:numPr>
        <w:ind w:left="644"/>
        <w:rPr>
          <w:del w:id="3118" w:author="Constantine Smirnov" w:date="2023-06-07T03:31:00Z"/>
          <w:sz w:val="28"/>
          <w:szCs w:val="28"/>
        </w:rPr>
      </w:pPr>
      <w:del w:id="3119" w:author="Constantine Smirnov" w:date="2023-06-07T03:31:00Z">
        <w:r w:rsidRPr="00CE198A" w:rsidDel="00B7748F">
          <w:rPr>
            <w:sz w:val="28"/>
            <w:szCs w:val="28"/>
          </w:rPr>
          <w:delText>П</w:delText>
        </w:r>
        <w:r w:rsidR="001141A3" w:rsidRPr="00CE198A" w:rsidDel="00B7748F">
          <w:rPr>
            <w:sz w:val="28"/>
            <w:szCs w:val="28"/>
          </w:rPr>
          <w:delText>ереход к объект</w:delText>
        </w:r>
        <w:r w:rsidRPr="00CE198A" w:rsidDel="00B7748F">
          <w:rPr>
            <w:sz w:val="28"/>
            <w:szCs w:val="28"/>
          </w:rPr>
          <w:delText>у</w:delText>
        </w:r>
        <w:r w:rsidR="001141A3" w:rsidRPr="00CE198A" w:rsidDel="00B7748F">
          <w:rPr>
            <w:sz w:val="28"/>
            <w:szCs w:val="28"/>
          </w:rPr>
          <w:delText xml:space="preserve"> </w:delText>
        </w:r>
        <w:r w:rsidRPr="00CE198A" w:rsidDel="00B7748F">
          <w:rPr>
            <w:sz w:val="28"/>
            <w:szCs w:val="28"/>
          </w:rPr>
          <w:delText xml:space="preserve">обращения </w:delText>
        </w:r>
        <w:r w:rsidR="001141A3" w:rsidRPr="00CE198A" w:rsidDel="00B7748F">
          <w:rPr>
            <w:sz w:val="28"/>
            <w:szCs w:val="28"/>
          </w:rPr>
          <w:delText xml:space="preserve">(Инициатор жалобы, Пользователь на которого пожаловались, </w:delText>
        </w:r>
        <w:r w:rsidR="001141A3" w:rsidRPr="00CE198A" w:rsidDel="00B7748F">
          <w:rPr>
            <w:sz w:val="28"/>
            <w:szCs w:val="28"/>
            <w:lang w:val="en-US"/>
          </w:rPr>
          <w:delText>POI</w:delText>
        </w:r>
        <w:r w:rsidR="001141A3" w:rsidRPr="00CE198A" w:rsidDel="00B7748F">
          <w:rPr>
            <w:sz w:val="28"/>
            <w:szCs w:val="28"/>
          </w:rPr>
          <w:delText>, судно, чат);</w:delText>
        </w:r>
      </w:del>
    </w:p>
    <w:p w14:paraId="5E54F7EB" w14:textId="2D41873E" w:rsidR="001141A3" w:rsidRPr="00CE198A" w:rsidRDefault="0054265B" w:rsidP="00B7748F">
      <w:pPr>
        <w:pStyle w:val="a"/>
        <w:numPr>
          <w:ilvl w:val="0"/>
          <w:numId w:val="0"/>
        </w:numPr>
        <w:ind w:left="644"/>
        <w:rPr>
          <w:sz w:val="28"/>
          <w:szCs w:val="28"/>
        </w:rPr>
      </w:pPr>
      <w:del w:id="3120" w:author="Constantine Smirnov" w:date="2023-06-07T03:31:00Z">
        <w:r w:rsidRPr="00CE198A" w:rsidDel="00B7748F">
          <w:rPr>
            <w:sz w:val="28"/>
            <w:szCs w:val="28"/>
          </w:rPr>
          <w:delText>И</w:delText>
        </w:r>
        <w:r w:rsidR="001141A3" w:rsidRPr="00CE198A" w:rsidDel="00B7748F">
          <w:rPr>
            <w:sz w:val="28"/>
            <w:szCs w:val="28"/>
          </w:rPr>
          <w:delText xml:space="preserve">зменение статуса </w:delText>
        </w:r>
        <w:r w:rsidRPr="00CE198A" w:rsidDel="00B7748F">
          <w:rPr>
            <w:sz w:val="28"/>
            <w:szCs w:val="28"/>
          </w:rPr>
          <w:delText>обращения</w:delText>
        </w:r>
        <w:r w:rsidR="001141A3" w:rsidRPr="00CE198A" w:rsidDel="00B7748F">
          <w:rPr>
            <w:sz w:val="28"/>
            <w:szCs w:val="28"/>
          </w:rPr>
          <w:delText>.</w:delText>
        </w:r>
      </w:del>
    </w:p>
    <w:p w14:paraId="2AB25031" w14:textId="377D4E26" w:rsidR="002E1DDB" w:rsidRPr="00CE198A" w:rsidRDefault="002E1DDB" w:rsidP="002E1DDB">
      <w:pPr>
        <w:rPr>
          <w:sz w:val="28"/>
          <w:szCs w:val="28"/>
        </w:rPr>
      </w:pPr>
      <w:r w:rsidRPr="00CE198A">
        <w:rPr>
          <w:sz w:val="28"/>
          <w:szCs w:val="28"/>
          <w:lang w:eastAsia="ru-RU"/>
        </w:rPr>
        <w:t>Решение по о</w:t>
      </w:r>
      <w:r w:rsidRPr="00CE198A">
        <w:rPr>
          <w:sz w:val="28"/>
          <w:szCs w:val="28"/>
        </w:rPr>
        <w:t>бработк</w:t>
      </w:r>
      <w:r w:rsidR="0054265B" w:rsidRPr="00CE198A">
        <w:rPr>
          <w:sz w:val="28"/>
          <w:szCs w:val="28"/>
        </w:rPr>
        <w:t>е</w:t>
      </w:r>
      <w:r w:rsidRPr="00CE198A">
        <w:rPr>
          <w:sz w:val="28"/>
          <w:szCs w:val="28"/>
        </w:rPr>
        <w:t xml:space="preserve"> </w:t>
      </w:r>
      <w:r w:rsidR="0054265B" w:rsidRPr="00CE198A">
        <w:rPr>
          <w:sz w:val="28"/>
          <w:szCs w:val="28"/>
        </w:rPr>
        <w:t>обращений П</w:t>
      </w:r>
      <w:r w:rsidRPr="00CE198A">
        <w:rPr>
          <w:sz w:val="28"/>
          <w:szCs w:val="28"/>
        </w:rPr>
        <w:t>ользователей</w:t>
      </w:r>
      <w:r w:rsidRPr="00CE198A">
        <w:rPr>
          <w:sz w:val="28"/>
          <w:szCs w:val="28"/>
          <w:lang w:eastAsia="ru-RU"/>
        </w:rPr>
        <w:t xml:space="preserve"> </w:t>
      </w:r>
      <w:r w:rsidRPr="00CE198A">
        <w:rPr>
          <w:sz w:val="28"/>
          <w:szCs w:val="28"/>
        </w:rPr>
        <w:t>должно быть разработано и согласовано с Заказчиком на этапе технического проектирования Подсистемы.</w:t>
      </w:r>
    </w:p>
    <w:p w14:paraId="396EECFB" w14:textId="77777777" w:rsidR="002E1DDB" w:rsidRPr="00CE198A" w:rsidRDefault="002E1DDB" w:rsidP="002E1DDB">
      <w:pPr>
        <w:pStyle w:val="SC3"/>
        <w:rPr>
          <w:sz w:val="28"/>
          <w:szCs w:val="28"/>
          <w:lang w:eastAsia="ru-RU"/>
        </w:rPr>
      </w:pPr>
      <w:r w:rsidRPr="00CE198A">
        <w:rPr>
          <w:sz w:val="28"/>
          <w:szCs w:val="28"/>
          <w:lang w:eastAsia="ru-RU"/>
        </w:rPr>
        <w:t>В части в</w:t>
      </w:r>
      <w:r w:rsidRPr="00CE198A">
        <w:rPr>
          <w:sz w:val="28"/>
          <w:szCs w:val="28"/>
        </w:rPr>
        <w:t>ключения и выключения</w:t>
      </w:r>
      <w:r w:rsidR="001141A3" w:rsidRPr="00CE198A">
        <w:rPr>
          <w:sz w:val="28"/>
          <w:szCs w:val="28"/>
        </w:rPr>
        <w:t xml:space="preserve"> рекламы в Мобильном приложении</w:t>
      </w:r>
      <w:r w:rsidRPr="00CE198A">
        <w:rPr>
          <w:sz w:val="28"/>
          <w:szCs w:val="28"/>
        </w:rPr>
        <w:t xml:space="preserve"> </w:t>
      </w:r>
      <w:r w:rsidRPr="00CE198A">
        <w:rPr>
          <w:sz w:val="28"/>
          <w:szCs w:val="28"/>
          <w:lang w:eastAsia="ru-RU"/>
        </w:rPr>
        <w:t>Подсистема должна предоставлять Администратору возможность:</w:t>
      </w:r>
    </w:p>
    <w:p w14:paraId="7CB7CBD5" w14:textId="2AC7B898" w:rsidR="001141A3" w:rsidRPr="00CE198A" w:rsidRDefault="002E1DDB" w:rsidP="002E1DDB">
      <w:pPr>
        <w:pStyle w:val="a"/>
        <w:rPr>
          <w:sz w:val="28"/>
          <w:szCs w:val="28"/>
        </w:rPr>
      </w:pPr>
      <w:r w:rsidRPr="00CE198A">
        <w:rPr>
          <w:sz w:val="28"/>
          <w:szCs w:val="28"/>
          <w:lang w:eastAsia="ru-RU"/>
        </w:rPr>
        <w:t>Принудительное выключение рекламы в мобильном приложении для всех Пользователей независимо от подключённых опций</w:t>
      </w:r>
      <w:r w:rsidRPr="00CE198A">
        <w:rPr>
          <w:sz w:val="28"/>
          <w:szCs w:val="28"/>
        </w:rPr>
        <w:t>;</w:t>
      </w:r>
    </w:p>
    <w:p w14:paraId="12E5E83A" w14:textId="2384B720" w:rsidR="002E1DDB" w:rsidRPr="00CE198A" w:rsidRDefault="002E1DDB" w:rsidP="002E1DDB">
      <w:pPr>
        <w:pStyle w:val="a"/>
        <w:rPr>
          <w:sz w:val="28"/>
          <w:szCs w:val="28"/>
        </w:rPr>
      </w:pPr>
      <w:r w:rsidRPr="00CE198A">
        <w:rPr>
          <w:sz w:val="28"/>
          <w:szCs w:val="28"/>
          <w:lang w:eastAsia="ru-RU"/>
        </w:rPr>
        <w:t>Включение рекламы в мобильном приложении для всех Пользователей с учётом подключённых опций.</w:t>
      </w:r>
    </w:p>
    <w:p w14:paraId="720FEA22" w14:textId="437E711F" w:rsidR="002E1DDB" w:rsidRPr="00CE198A" w:rsidRDefault="002E1DDB" w:rsidP="002E1DDB">
      <w:pPr>
        <w:rPr>
          <w:sz w:val="28"/>
          <w:szCs w:val="28"/>
        </w:rPr>
      </w:pPr>
      <w:r w:rsidRPr="00CE198A">
        <w:rPr>
          <w:sz w:val="28"/>
          <w:szCs w:val="28"/>
          <w:lang w:eastAsia="ru-RU"/>
        </w:rPr>
        <w:t>Решение по в</w:t>
      </w:r>
      <w:r w:rsidRPr="00CE198A">
        <w:rPr>
          <w:sz w:val="28"/>
          <w:szCs w:val="28"/>
        </w:rPr>
        <w:t>ключению и выключению рекламы должно быть разработано и согласовано с Заказчиком на этапе технического проектирования Подсистемы.</w:t>
      </w:r>
    </w:p>
    <w:p w14:paraId="4A20B85B" w14:textId="53403468" w:rsidR="002E1DDB" w:rsidRPr="00CE198A" w:rsidRDefault="002E1DDB" w:rsidP="002E1DDB">
      <w:pPr>
        <w:rPr>
          <w:sz w:val="28"/>
          <w:szCs w:val="28"/>
          <w:lang w:eastAsia="ru-RU"/>
        </w:rPr>
      </w:pPr>
      <w:r w:rsidRPr="00CE198A">
        <w:rPr>
          <w:sz w:val="28"/>
          <w:szCs w:val="28"/>
          <w:lang w:eastAsia="ru-RU"/>
        </w:rPr>
        <w:t xml:space="preserve">В части управления списком используемых API Подсистема должна предоставлять Администратору возможность определения и редактирования информационных ресурсов Системы, необходимых для функционирования </w:t>
      </w:r>
      <w:del w:id="3121" w:author="Constantine Smirnov" w:date="2023-06-07T03:31:00Z">
        <w:r w:rsidRPr="00CE198A" w:rsidDel="00185F19">
          <w:rPr>
            <w:sz w:val="28"/>
            <w:szCs w:val="28"/>
            <w:lang w:eastAsia="ru-RU"/>
          </w:rPr>
          <w:delText xml:space="preserve">Мобильного </w:delText>
        </w:r>
      </w:del>
      <w:r w:rsidRPr="00CE198A">
        <w:rPr>
          <w:sz w:val="28"/>
          <w:szCs w:val="28"/>
          <w:lang w:eastAsia="ru-RU"/>
        </w:rPr>
        <w:t>приложения.</w:t>
      </w:r>
    </w:p>
    <w:p w14:paraId="69AACF35" w14:textId="77313806" w:rsidR="002E1DDB" w:rsidRPr="00CE198A" w:rsidRDefault="002E1DDB" w:rsidP="002E1DDB">
      <w:pPr>
        <w:rPr>
          <w:sz w:val="28"/>
          <w:szCs w:val="28"/>
        </w:rPr>
      </w:pPr>
      <w:r w:rsidRPr="00CE198A">
        <w:rPr>
          <w:sz w:val="28"/>
          <w:szCs w:val="28"/>
          <w:lang w:eastAsia="ru-RU"/>
        </w:rPr>
        <w:t xml:space="preserve">Решение по управлению списком используемых API </w:t>
      </w:r>
      <w:r w:rsidRPr="00CE198A">
        <w:rPr>
          <w:sz w:val="28"/>
          <w:szCs w:val="28"/>
        </w:rPr>
        <w:t>должно быть разработано и согласовано с Заказчиком на этапе технического проектирования Подсистемы.</w:t>
      </w:r>
    </w:p>
    <w:p w14:paraId="051D69E7" w14:textId="7ED57ED5" w:rsidR="002E1DDB" w:rsidRPr="00CE198A" w:rsidDel="003B48DF" w:rsidRDefault="005A5CF0" w:rsidP="001141A3">
      <w:pPr>
        <w:rPr>
          <w:del w:id="3122" w:author="Constantine Smirnov" w:date="2023-06-07T03:32:00Z"/>
          <w:sz w:val="28"/>
          <w:szCs w:val="28"/>
          <w:lang w:eastAsia="ru-RU"/>
        </w:rPr>
      </w:pPr>
      <w:del w:id="3123" w:author="Constantine Smirnov" w:date="2023-06-07T03:32:00Z">
        <w:r w:rsidRPr="00CE198A" w:rsidDel="003B48DF">
          <w:rPr>
            <w:sz w:val="28"/>
            <w:szCs w:val="28"/>
            <w:lang w:eastAsia="ru-RU"/>
          </w:rPr>
          <w:delText xml:space="preserve">В части управления каталогом </w:delText>
        </w:r>
        <w:r w:rsidRPr="00CE198A" w:rsidDel="003B48DF">
          <w:rPr>
            <w:sz w:val="28"/>
            <w:szCs w:val="28"/>
            <w:lang w:val="en-US" w:eastAsia="ru-RU"/>
          </w:rPr>
          <w:delText>POI</w:delText>
        </w:r>
        <w:r w:rsidRPr="00CE198A" w:rsidDel="003B48DF">
          <w:rPr>
            <w:sz w:val="28"/>
            <w:szCs w:val="28"/>
            <w:lang w:eastAsia="ru-RU"/>
          </w:rPr>
          <w:delText xml:space="preserve"> Подсистема должна предоставлять Администратору возможность </w:delText>
        </w:r>
        <w:r w:rsidR="00FF7FC7" w:rsidRPr="00CE198A" w:rsidDel="003B48DF">
          <w:rPr>
            <w:sz w:val="28"/>
            <w:szCs w:val="28"/>
            <w:lang w:eastAsia="ru-RU"/>
          </w:rPr>
          <w:delText xml:space="preserve">единичного и </w:delText>
        </w:r>
        <w:r w:rsidRPr="00CE198A" w:rsidDel="003B48DF">
          <w:rPr>
            <w:sz w:val="28"/>
            <w:szCs w:val="28"/>
            <w:lang w:eastAsia="ru-RU"/>
          </w:rPr>
          <w:delText xml:space="preserve">пакетного добавления и обновления </w:delText>
        </w:r>
        <w:r w:rsidRPr="00CE198A" w:rsidDel="003B48DF">
          <w:rPr>
            <w:sz w:val="28"/>
            <w:szCs w:val="28"/>
            <w:lang w:val="en-US" w:eastAsia="ru-RU"/>
          </w:rPr>
          <w:delText>POI</w:delText>
        </w:r>
        <w:r w:rsidR="00FF7FC7" w:rsidRPr="00CE198A" w:rsidDel="003B48DF">
          <w:rPr>
            <w:sz w:val="28"/>
            <w:szCs w:val="28"/>
            <w:lang w:eastAsia="ru-RU"/>
          </w:rPr>
          <w:delText>.</w:delText>
        </w:r>
      </w:del>
    </w:p>
    <w:p w14:paraId="29FE2496" w14:textId="78DA1C1F" w:rsidR="00FF7FC7" w:rsidRPr="00CE198A" w:rsidDel="003B48DF" w:rsidRDefault="00FF7FC7" w:rsidP="00FF7FC7">
      <w:pPr>
        <w:rPr>
          <w:del w:id="3124" w:author="Constantine Smirnov" w:date="2023-06-07T03:32:00Z"/>
          <w:sz w:val="28"/>
          <w:szCs w:val="28"/>
        </w:rPr>
      </w:pPr>
      <w:del w:id="3125" w:author="Constantine Smirnov" w:date="2023-06-07T03:32:00Z">
        <w:r w:rsidRPr="00CE198A" w:rsidDel="003B48DF">
          <w:rPr>
            <w:sz w:val="28"/>
            <w:szCs w:val="28"/>
            <w:lang w:eastAsia="ru-RU"/>
          </w:rPr>
          <w:delText xml:space="preserve">Решение по управления каталогом </w:delText>
        </w:r>
        <w:r w:rsidRPr="00CE198A" w:rsidDel="003B48DF">
          <w:rPr>
            <w:sz w:val="28"/>
            <w:szCs w:val="28"/>
            <w:lang w:val="en-US" w:eastAsia="ru-RU"/>
          </w:rPr>
          <w:delText>POI</w:delText>
        </w:r>
        <w:r w:rsidRPr="00CE198A" w:rsidDel="003B48DF">
          <w:rPr>
            <w:sz w:val="28"/>
            <w:szCs w:val="28"/>
            <w:lang w:eastAsia="ru-RU"/>
          </w:rPr>
          <w:delText xml:space="preserve"> </w:delText>
        </w:r>
        <w:r w:rsidRPr="00CE198A" w:rsidDel="003B48DF">
          <w:rPr>
            <w:sz w:val="28"/>
            <w:szCs w:val="28"/>
          </w:rPr>
          <w:delText>должно быть разработано и согласовано с Заказчиком на этапе технического проектирования Подсистемы.</w:delText>
        </w:r>
      </w:del>
    </w:p>
    <w:p w14:paraId="4FC51A23" w14:textId="29B8D117" w:rsidR="00FF7FC7" w:rsidRPr="00CE198A" w:rsidRDefault="00FF7FC7" w:rsidP="00FF7FC7">
      <w:pPr>
        <w:pStyle w:val="SC3"/>
        <w:rPr>
          <w:ins w:id="3126" w:author="Constantine Smirnov" w:date="2023-06-07T03:32:00Z"/>
          <w:sz w:val="28"/>
          <w:szCs w:val="28"/>
        </w:rPr>
      </w:pPr>
      <w:r w:rsidRPr="00CE198A">
        <w:rPr>
          <w:sz w:val="28"/>
          <w:szCs w:val="28"/>
        </w:rPr>
        <w:t>В части ведения журнала событий Подсистема должна обладать возможностями</w:t>
      </w:r>
      <w:ins w:id="3127" w:author="Constantine Smirnov" w:date="2023-06-07T03:32:00Z">
        <w:r w:rsidR="00AB7A8F" w:rsidRPr="00CE198A">
          <w:rPr>
            <w:sz w:val="28"/>
            <w:szCs w:val="28"/>
          </w:rPr>
          <w:t xml:space="preserve"> (перечисление возможностей)</w:t>
        </w:r>
      </w:ins>
      <w:r w:rsidRPr="00CE198A">
        <w:rPr>
          <w:sz w:val="28"/>
          <w:szCs w:val="28"/>
        </w:rPr>
        <w:t>:</w:t>
      </w:r>
    </w:p>
    <w:p w14:paraId="727A5563" w14:textId="77777777" w:rsidR="00AB7A8F" w:rsidRPr="00CE198A" w:rsidRDefault="00AB7A8F" w:rsidP="00EC3856">
      <w:pPr>
        <w:pStyle w:val="a"/>
        <w:numPr>
          <w:ilvl w:val="0"/>
          <w:numId w:val="0"/>
        </w:numPr>
        <w:ind w:left="644"/>
        <w:rPr>
          <w:sz w:val="28"/>
          <w:szCs w:val="28"/>
        </w:rPr>
      </w:pPr>
    </w:p>
    <w:p w14:paraId="77AFE001" w14:textId="4C2EB0C6" w:rsidR="00FF7FC7" w:rsidRPr="00CE198A" w:rsidDel="00AB7A8F" w:rsidRDefault="00FF7FC7" w:rsidP="001141A3">
      <w:pPr>
        <w:pStyle w:val="a"/>
        <w:rPr>
          <w:del w:id="3128" w:author="Constantine Smirnov" w:date="2023-06-07T03:32:00Z"/>
          <w:sz w:val="28"/>
          <w:szCs w:val="28"/>
        </w:rPr>
      </w:pPr>
      <w:del w:id="3129" w:author="Constantine Smirnov" w:date="2023-06-07T03:32:00Z">
        <w:r w:rsidRPr="00CE198A" w:rsidDel="00AB7A8F">
          <w:rPr>
            <w:sz w:val="28"/>
            <w:szCs w:val="28"/>
          </w:rPr>
          <w:delText>Журналирование событий и инцидентов для серверов и служб Подсистемы;</w:delText>
        </w:r>
      </w:del>
    </w:p>
    <w:p w14:paraId="06AAC6E1" w14:textId="634BC8B8" w:rsidR="00FF7FC7" w:rsidRPr="00CE198A" w:rsidDel="00AB7A8F" w:rsidRDefault="00FF7FC7" w:rsidP="001141A3">
      <w:pPr>
        <w:pStyle w:val="a"/>
        <w:rPr>
          <w:del w:id="3130" w:author="Constantine Smirnov" w:date="2023-06-07T03:32:00Z"/>
          <w:sz w:val="28"/>
          <w:szCs w:val="28"/>
        </w:rPr>
      </w:pPr>
      <w:del w:id="3131" w:author="Constantine Smirnov" w:date="2023-06-07T03:32:00Z">
        <w:r w:rsidRPr="00CE198A" w:rsidDel="00AB7A8F">
          <w:rPr>
            <w:sz w:val="28"/>
            <w:szCs w:val="28"/>
          </w:rPr>
          <w:delText>Сбор и журналирование информации о событиях и инцидентах Мобильных приложений;</w:delText>
        </w:r>
      </w:del>
    </w:p>
    <w:p w14:paraId="66110D65" w14:textId="1A9608C8" w:rsidR="00FF7FC7" w:rsidRPr="00CE198A" w:rsidDel="00AB7A8F" w:rsidRDefault="00FF7FC7" w:rsidP="001141A3">
      <w:pPr>
        <w:pStyle w:val="a"/>
        <w:rPr>
          <w:del w:id="3132" w:author="Constantine Smirnov" w:date="2023-06-07T03:32:00Z"/>
          <w:sz w:val="28"/>
          <w:szCs w:val="28"/>
        </w:rPr>
      </w:pPr>
      <w:del w:id="3133" w:author="Constantine Smirnov" w:date="2023-06-07T03:32:00Z">
        <w:r w:rsidRPr="00CE198A" w:rsidDel="00AB7A8F">
          <w:rPr>
            <w:sz w:val="28"/>
            <w:szCs w:val="28"/>
          </w:rPr>
          <w:delText>Работа Администратора с элементами журнала событий.</w:delText>
        </w:r>
      </w:del>
    </w:p>
    <w:p w14:paraId="38C89848" w14:textId="32334983" w:rsidR="00FF7FC7" w:rsidRPr="00CE198A" w:rsidRDefault="00FF7FC7" w:rsidP="00FF7FC7">
      <w:pPr>
        <w:rPr>
          <w:sz w:val="28"/>
          <w:szCs w:val="28"/>
        </w:rPr>
      </w:pPr>
      <w:r w:rsidRPr="00CE198A">
        <w:rPr>
          <w:sz w:val="28"/>
          <w:szCs w:val="28"/>
          <w:lang w:eastAsia="ru-RU"/>
        </w:rPr>
        <w:t xml:space="preserve">Решение по </w:t>
      </w:r>
      <w:r w:rsidRPr="00CE198A">
        <w:rPr>
          <w:sz w:val="28"/>
          <w:szCs w:val="28"/>
        </w:rPr>
        <w:t>ведению журнала событий должно быть разработано и согласовано с Заказчиком на этапе технического проектирования Подсистемы.</w:t>
      </w:r>
    </w:p>
    <w:p w14:paraId="6A31BA4D" w14:textId="712D29C1" w:rsidR="005C6809" w:rsidRPr="00CE198A" w:rsidRDefault="005C6809" w:rsidP="005C6809">
      <w:pPr>
        <w:pStyle w:val="3"/>
        <w:rPr>
          <w:rFonts w:ascii="Times New Roman" w:hAnsi="Times New Roman" w:cs="Times New Roman"/>
          <w:sz w:val="28"/>
          <w:szCs w:val="28"/>
          <w:lang w:eastAsia="ru-RU"/>
        </w:rPr>
      </w:pPr>
      <w:bookmarkStart w:id="3134" w:name="_Toc468725395"/>
      <w:bookmarkEnd w:id="3134"/>
      <w:r w:rsidRPr="00CE198A">
        <w:rPr>
          <w:rFonts w:ascii="Times New Roman" w:hAnsi="Times New Roman" w:cs="Times New Roman"/>
          <w:sz w:val="28"/>
          <w:szCs w:val="28"/>
          <w:lang w:eastAsia="ru-RU"/>
        </w:rPr>
        <w:t>Визуальное оформление Мобильного приложения</w:t>
      </w:r>
    </w:p>
    <w:p w14:paraId="10C519A1" w14:textId="1853C125" w:rsidR="005C6809" w:rsidRPr="00CE198A" w:rsidRDefault="005C6809" w:rsidP="00BC7F47">
      <w:pPr>
        <w:rPr>
          <w:sz w:val="28"/>
          <w:szCs w:val="28"/>
        </w:rPr>
      </w:pPr>
      <w:bookmarkStart w:id="3135" w:name="OLE_LINK25"/>
      <w:bookmarkStart w:id="3136" w:name="OLE_LINK26"/>
      <w:bookmarkStart w:id="3137" w:name="OLE_LINK27"/>
      <w:r w:rsidRPr="00CE198A">
        <w:rPr>
          <w:sz w:val="28"/>
          <w:szCs w:val="28"/>
        </w:rPr>
        <w:t xml:space="preserve">Предварительные варианты </w:t>
      </w:r>
      <w:bookmarkEnd w:id="3135"/>
      <w:bookmarkEnd w:id="3136"/>
      <w:bookmarkEnd w:id="3137"/>
      <w:r w:rsidRPr="00CE198A">
        <w:rPr>
          <w:sz w:val="28"/>
          <w:szCs w:val="28"/>
        </w:rPr>
        <w:t xml:space="preserve">основного экрана Мобильного приложения </w:t>
      </w:r>
      <w:bookmarkStart w:id="3138" w:name="OLE_LINK28"/>
      <w:bookmarkStart w:id="3139" w:name="OLE_LINK29"/>
      <w:bookmarkStart w:id="3140" w:name="OLE_LINK30"/>
      <w:r w:rsidRPr="00CE198A">
        <w:rPr>
          <w:sz w:val="28"/>
          <w:szCs w:val="28"/>
        </w:rPr>
        <w:t>показаны на рисунках</w:t>
      </w:r>
      <w:bookmarkEnd w:id="3138"/>
      <w:bookmarkEnd w:id="3139"/>
      <w:bookmarkEnd w:id="3140"/>
      <w:del w:id="3141" w:author="Constantine Smirnov" w:date="2023-06-07T03:32:00Z">
        <w:r w:rsidRPr="00CE198A" w:rsidDel="00F4175F">
          <w:rPr>
            <w:sz w:val="28"/>
            <w:szCs w:val="28"/>
          </w:rPr>
          <w:delText xml:space="preserve"> </w:delText>
        </w:r>
        <w:r w:rsidRPr="00CE198A" w:rsidDel="00F4175F">
          <w:rPr>
            <w:sz w:val="28"/>
            <w:szCs w:val="28"/>
          </w:rPr>
          <w:fldChar w:fldCharType="begin"/>
        </w:r>
        <w:r w:rsidRPr="00CE198A" w:rsidDel="00F4175F">
          <w:rPr>
            <w:sz w:val="28"/>
            <w:szCs w:val="28"/>
          </w:rPr>
          <w:delInstrText xml:space="preserve"> REF _Ref468793895 \h </w:delInstrText>
        </w:r>
        <w:r w:rsidRPr="00CE198A" w:rsidDel="00F4175F">
          <w:rPr>
            <w:sz w:val="28"/>
            <w:szCs w:val="28"/>
          </w:rPr>
        </w:r>
      </w:del>
      <w:r w:rsidR="00CE198A" w:rsidRPr="00CE198A">
        <w:rPr>
          <w:sz w:val="28"/>
          <w:szCs w:val="28"/>
        </w:rPr>
        <w:instrText xml:space="preserve"> \* MERGEFORMAT </w:instrText>
      </w:r>
      <w:del w:id="3142" w:author="Constantine Smirnov" w:date="2023-06-07T03:32:00Z">
        <w:r w:rsidRPr="00CE198A" w:rsidDel="00F4175F">
          <w:rPr>
            <w:sz w:val="28"/>
            <w:szCs w:val="28"/>
          </w:rPr>
          <w:fldChar w:fldCharType="separate"/>
        </w:r>
        <w:r w:rsidR="00000331" w:rsidRPr="00CE198A" w:rsidDel="00F4175F">
          <w:rPr>
            <w:noProof/>
            <w:sz w:val="28"/>
            <w:szCs w:val="28"/>
          </w:rPr>
          <w:delText>10</w:delText>
        </w:r>
        <w:r w:rsidRPr="00CE198A" w:rsidDel="00F4175F">
          <w:rPr>
            <w:sz w:val="28"/>
            <w:szCs w:val="28"/>
          </w:rPr>
          <w:fldChar w:fldCharType="end"/>
        </w:r>
        <w:r w:rsidRPr="00CE198A" w:rsidDel="00F4175F">
          <w:rPr>
            <w:sz w:val="28"/>
            <w:szCs w:val="28"/>
          </w:rPr>
          <w:delText xml:space="preserve"> и </w:delText>
        </w:r>
        <w:r w:rsidRPr="00CE198A" w:rsidDel="00F4175F">
          <w:rPr>
            <w:sz w:val="28"/>
            <w:szCs w:val="28"/>
          </w:rPr>
          <w:fldChar w:fldCharType="begin"/>
        </w:r>
        <w:r w:rsidRPr="00CE198A" w:rsidDel="00F4175F">
          <w:rPr>
            <w:sz w:val="28"/>
            <w:szCs w:val="28"/>
          </w:rPr>
          <w:delInstrText xml:space="preserve"> REF _Ref468793923 \h </w:delInstrText>
        </w:r>
        <w:r w:rsidRPr="00CE198A" w:rsidDel="00F4175F">
          <w:rPr>
            <w:sz w:val="28"/>
            <w:szCs w:val="28"/>
          </w:rPr>
        </w:r>
      </w:del>
      <w:r w:rsidR="00CE198A" w:rsidRPr="00CE198A">
        <w:rPr>
          <w:sz w:val="28"/>
          <w:szCs w:val="28"/>
        </w:rPr>
        <w:instrText xml:space="preserve"> \* MERGEFORMAT </w:instrText>
      </w:r>
      <w:del w:id="3143" w:author="Constantine Smirnov" w:date="2023-06-07T03:32:00Z">
        <w:r w:rsidRPr="00CE198A" w:rsidDel="00F4175F">
          <w:rPr>
            <w:sz w:val="28"/>
            <w:szCs w:val="28"/>
          </w:rPr>
          <w:fldChar w:fldCharType="separate"/>
        </w:r>
        <w:r w:rsidR="00000331" w:rsidRPr="00CE198A" w:rsidDel="00F4175F">
          <w:rPr>
            <w:noProof/>
            <w:sz w:val="28"/>
            <w:szCs w:val="28"/>
          </w:rPr>
          <w:delText>11</w:delText>
        </w:r>
        <w:r w:rsidRPr="00CE198A" w:rsidDel="00F4175F">
          <w:rPr>
            <w:sz w:val="28"/>
            <w:szCs w:val="28"/>
          </w:rPr>
          <w:fldChar w:fldCharType="end"/>
        </w:r>
        <w:r w:rsidRPr="00CE198A" w:rsidDel="00F4175F">
          <w:rPr>
            <w:sz w:val="28"/>
            <w:szCs w:val="28"/>
          </w:rPr>
          <w:delText>.</w:delText>
        </w:r>
      </w:del>
    </w:p>
    <w:p w14:paraId="7475006A" w14:textId="602563B5" w:rsidR="00634907" w:rsidRPr="00CE198A" w:rsidRDefault="00634907" w:rsidP="005C6809">
      <w:pPr>
        <w:rPr>
          <w:sz w:val="28"/>
          <w:szCs w:val="28"/>
        </w:rPr>
      </w:pPr>
      <w:bookmarkStart w:id="3144" w:name="OLE_LINK19"/>
      <w:bookmarkStart w:id="3145" w:name="OLE_LINK20"/>
      <w:bookmarkStart w:id="3146" w:name="OLE_LINK21"/>
      <w:bookmarkStart w:id="3147" w:name="OLE_LINK67"/>
      <w:bookmarkStart w:id="3148" w:name="OLE_LINK68"/>
      <w:bookmarkStart w:id="3149" w:name="OLE_LINK69"/>
      <w:bookmarkEnd w:id="3144"/>
      <w:bookmarkEnd w:id="3145"/>
      <w:bookmarkEnd w:id="3146"/>
      <w:r w:rsidRPr="00CE198A">
        <w:rPr>
          <w:sz w:val="28"/>
          <w:szCs w:val="28"/>
        </w:rPr>
        <w:t>Предварительны</w:t>
      </w:r>
      <w:r w:rsidR="00904A38" w:rsidRPr="00CE198A">
        <w:rPr>
          <w:sz w:val="28"/>
          <w:szCs w:val="28"/>
        </w:rPr>
        <w:t>й</w:t>
      </w:r>
      <w:r w:rsidRPr="00CE198A">
        <w:rPr>
          <w:sz w:val="28"/>
          <w:szCs w:val="28"/>
        </w:rPr>
        <w:t xml:space="preserve"> вариант </w:t>
      </w:r>
      <w:bookmarkEnd w:id="3147"/>
      <w:bookmarkEnd w:id="3148"/>
      <w:bookmarkEnd w:id="3149"/>
      <w:r w:rsidRPr="00CE198A">
        <w:rPr>
          <w:sz w:val="28"/>
          <w:szCs w:val="28"/>
        </w:rPr>
        <w:t xml:space="preserve">отображения </w:t>
      </w:r>
      <w:r w:rsidR="00904A38" w:rsidRPr="00CE198A">
        <w:rPr>
          <w:sz w:val="28"/>
          <w:szCs w:val="28"/>
        </w:rPr>
        <w:t xml:space="preserve">карты </w:t>
      </w:r>
      <w:r w:rsidRPr="00CE198A">
        <w:rPr>
          <w:sz w:val="28"/>
          <w:szCs w:val="28"/>
        </w:rPr>
        <w:t xml:space="preserve">метеоусловий </w:t>
      </w:r>
      <w:bookmarkStart w:id="3150" w:name="OLE_LINK58"/>
      <w:bookmarkStart w:id="3151" w:name="OLE_LINK59"/>
      <w:bookmarkStart w:id="3152" w:name="OLE_LINK60"/>
      <w:r w:rsidRPr="00CE198A">
        <w:rPr>
          <w:sz w:val="28"/>
          <w:szCs w:val="28"/>
        </w:rPr>
        <w:t>показаны на рисунке</w:t>
      </w:r>
      <w:del w:id="3153" w:author="Constantine Smirnov" w:date="2023-06-07T03:33:00Z">
        <w:r w:rsidRPr="00CE198A" w:rsidDel="00444CCB">
          <w:rPr>
            <w:sz w:val="28"/>
            <w:szCs w:val="28"/>
          </w:rPr>
          <w:delText xml:space="preserve"> </w:delText>
        </w:r>
        <w:r w:rsidRPr="00CE198A" w:rsidDel="00444CCB">
          <w:rPr>
            <w:sz w:val="28"/>
            <w:szCs w:val="28"/>
          </w:rPr>
          <w:fldChar w:fldCharType="begin"/>
        </w:r>
        <w:r w:rsidRPr="00CE198A" w:rsidDel="00444CCB">
          <w:rPr>
            <w:sz w:val="28"/>
            <w:szCs w:val="28"/>
          </w:rPr>
          <w:delInstrText xml:space="preserve"> REF _Ref468795921 \h </w:delInstrText>
        </w:r>
        <w:r w:rsidRPr="00CE198A" w:rsidDel="00444CCB">
          <w:rPr>
            <w:sz w:val="28"/>
            <w:szCs w:val="28"/>
          </w:rPr>
        </w:r>
      </w:del>
      <w:r w:rsidR="00CE198A" w:rsidRPr="00CE198A">
        <w:rPr>
          <w:sz w:val="28"/>
          <w:szCs w:val="28"/>
        </w:rPr>
        <w:instrText xml:space="preserve"> \* MERGEFORMAT </w:instrText>
      </w:r>
      <w:del w:id="3154" w:author="Constantine Smirnov" w:date="2023-06-07T03:33:00Z">
        <w:r w:rsidRPr="00CE198A" w:rsidDel="00444CCB">
          <w:rPr>
            <w:sz w:val="28"/>
            <w:szCs w:val="28"/>
          </w:rPr>
          <w:fldChar w:fldCharType="separate"/>
        </w:r>
        <w:r w:rsidR="00000331" w:rsidRPr="00CE198A" w:rsidDel="00444CCB">
          <w:rPr>
            <w:noProof/>
            <w:sz w:val="28"/>
            <w:szCs w:val="28"/>
          </w:rPr>
          <w:delText>12</w:delText>
        </w:r>
        <w:r w:rsidRPr="00CE198A" w:rsidDel="00444CCB">
          <w:rPr>
            <w:sz w:val="28"/>
            <w:szCs w:val="28"/>
          </w:rPr>
          <w:fldChar w:fldCharType="end"/>
        </w:r>
        <w:bookmarkEnd w:id="3150"/>
        <w:bookmarkEnd w:id="3151"/>
        <w:bookmarkEnd w:id="3152"/>
        <w:r w:rsidRPr="00CE198A" w:rsidDel="00444CCB">
          <w:rPr>
            <w:sz w:val="28"/>
            <w:szCs w:val="28"/>
          </w:rPr>
          <w:delText>.</w:delText>
        </w:r>
      </w:del>
    </w:p>
    <w:p w14:paraId="479DD4EC" w14:textId="156F0A99" w:rsidR="005C6809" w:rsidRPr="00CE198A" w:rsidDel="003D7320" w:rsidRDefault="00FF0343" w:rsidP="005C19D3">
      <w:pPr>
        <w:rPr>
          <w:del w:id="3155" w:author="Constantine Smirnov" w:date="2023-06-07T03:33:00Z"/>
          <w:sz w:val="28"/>
          <w:szCs w:val="28"/>
        </w:rPr>
      </w:pPr>
      <w:bookmarkStart w:id="3156" w:name="OLE_LINK37"/>
      <w:bookmarkStart w:id="3157" w:name="OLE_LINK38"/>
      <w:bookmarkStart w:id="3158" w:name="OLE_LINK39"/>
      <w:del w:id="3159" w:author="Constantine Smirnov" w:date="2023-06-07T03:33:00Z">
        <w:r w:rsidRPr="00CE198A" w:rsidDel="003D7320">
          <w:rPr>
            <w:sz w:val="28"/>
            <w:szCs w:val="28"/>
          </w:rPr>
          <w:delText xml:space="preserve">Расшифровка «перьев», обозначающих направление и скорость ветра, используемых на Карте </w:delText>
        </w:r>
        <w:r w:rsidR="005C6809" w:rsidRPr="00CE198A" w:rsidDel="003D7320">
          <w:rPr>
            <w:sz w:val="28"/>
            <w:szCs w:val="28"/>
          </w:rPr>
          <w:delText>ветров</w:delText>
        </w:r>
        <w:r w:rsidRPr="00CE198A" w:rsidDel="003D7320">
          <w:rPr>
            <w:sz w:val="28"/>
            <w:szCs w:val="28"/>
          </w:rPr>
          <w:delText>,</w:delText>
        </w:r>
        <w:r w:rsidR="005C6809" w:rsidRPr="00CE198A" w:rsidDel="003D7320">
          <w:rPr>
            <w:sz w:val="28"/>
            <w:szCs w:val="28"/>
          </w:rPr>
          <w:delText xml:space="preserve"> </w:delText>
        </w:r>
        <w:bookmarkStart w:id="3160" w:name="OLE_LINK64"/>
        <w:bookmarkStart w:id="3161" w:name="OLE_LINK65"/>
        <w:bookmarkStart w:id="3162" w:name="OLE_LINK66"/>
        <w:bookmarkEnd w:id="3156"/>
        <w:bookmarkEnd w:id="3157"/>
        <w:bookmarkEnd w:id="3158"/>
        <w:r w:rsidRPr="00CE198A" w:rsidDel="003D7320">
          <w:rPr>
            <w:sz w:val="28"/>
            <w:szCs w:val="28"/>
          </w:rPr>
          <w:delText>показан</w:delText>
        </w:r>
        <w:r w:rsidR="00904A38" w:rsidRPr="00CE198A" w:rsidDel="003D7320">
          <w:rPr>
            <w:sz w:val="28"/>
            <w:szCs w:val="28"/>
          </w:rPr>
          <w:delText>а</w:delText>
        </w:r>
        <w:r w:rsidRPr="00CE198A" w:rsidDel="003D7320">
          <w:rPr>
            <w:sz w:val="28"/>
            <w:szCs w:val="28"/>
          </w:rPr>
          <w:delText xml:space="preserve"> на рисунке </w:delText>
        </w:r>
        <w:r w:rsidRPr="00CE198A" w:rsidDel="003D7320">
          <w:rPr>
            <w:sz w:val="28"/>
            <w:szCs w:val="28"/>
          </w:rPr>
          <w:fldChar w:fldCharType="begin"/>
        </w:r>
        <w:r w:rsidRPr="00CE198A" w:rsidDel="003D7320">
          <w:rPr>
            <w:sz w:val="28"/>
            <w:szCs w:val="28"/>
          </w:rPr>
          <w:delInstrText xml:space="preserve"> REF _Ref468796812 \h </w:delInstrText>
        </w:r>
        <w:r w:rsidRPr="00CE198A" w:rsidDel="003D7320">
          <w:rPr>
            <w:sz w:val="28"/>
            <w:szCs w:val="28"/>
          </w:rPr>
        </w:r>
      </w:del>
      <w:r w:rsidR="00CE198A" w:rsidRPr="00CE198A">
        <w:rPr>
          <w:sz w:val="28"/>
          <w:szCs w:val="28"/>
        </w:rPr>
        <w:instrText xml:space="preserve"> \* MERGEFORMAT </w:instrText>
      </w:r>
      <w:del w:id="3163" w:author="Constantine Smirnov" w:date="2023-06-07T03:33:00Z">
        <w:r w:rsidRPr="00CE198A" w:rsidDel="003D7320">
          <w:rPr>
            <w:sz w:val="28"/>
            <w:szCs w:val="28"/>
          </w:rPr>
          <w:fldChar w:fldCharType="separate"/>
        </w:r>
        <w:r w:rsidR="00000331" w:rsidRPr="00CE198A" w:rsidDel="003D7320">
          <w:rPr>
            <w:noProof/>
            <w:sz w:val="28"/>
            <w:szCs w:val="28"/>
          </w:rPr>
          <w:delText>13</w:delText>
        </w:r>
        <w:r w:rsidRPr="00CE198A" w:rsidDel="003D7320">
          <w:rPr>
            <w:sz w:val="28"/>
            <w:szCs w:val="28"/>
          </w:rPr>
          <w:fldChar w:fldCharType="end"/>
        </w:r>
        <w:r w:rsidRPr="00CE198A" w:rsidDel="003D7320">
          <w:rPr>
            <w:sz w:val="28"/>
            <w:szCs w:val="28"/>
          </w:rPr>
          <w:delText>.</w:delText>
        </w:r>
        <w:bookmarkEnd w:id="3160"/>
        <w:bookmarkEnd w:id="3161"/>
        <w:bookmarkEnd w:id="3162"/>
      </w:del>
    </w:p>
    <w:p w14:paraId="0CFE49AA" w14:textId="5FF63C03" w:rsidR="00904A38" w:rsidRPr="00CE198A" w:rsidDel="003D7320" w:rsidRDefault="00904A38" w:rsidP="005C19D3">
      <w:pPr>
        <w:rPr>
          <w:del w:id="3164" w:author="Constantine Smirnov" w:date="2023-06-07T03:33:00Z"/>
          <w:sz w:val="28"/>
          <w:szCs w:val="28"/>
        </w:rPr>
      </w:pPr>
      <w:bookmarkStart w:id="3165" w:name="OLE_LINK81"/>
      <w:bookmarkStart w:id="3166" w:name="OLE_LINK82"/>
      <w:bookmarkStart w:id="3167" w:name="OLE_LINK83"/>
      <w:bookmarkStart w:id="3168" w:name="OLE_LINK84"/>
      <w:bookmarkStart w:id="3169" w:name="OLE_LINK85"/>
      <w:bookmarkStart w:id="3170" w:name="OLE_LINK86"/>
      <w:del w:id="3171" w:author="Constantine Smirnov" w:date="2023-06-07T03:33:00Z">
        <w:r w:rsidRPr="00CE198A" w:rsidDel="003D7320">
          <w:rPr>
            <w:sz w:val="28"/>
            <w:szCs w:val="28"/>
          </w:rPr>
          <w:delText xml:space="preserve">Предварительный вариант </w:delText>
        </w:r>
        <w:r w:rsidRPr="00CE198A" w:rsidDel="003D7320">
          <w:rPr>
            <w:noProof/>
            <w:sz w:val="28"/>
            <w:szCs w:val="28"/>
          </w:rPr>
          <w:delText xml:space="preserve">отображения </w:delText>
        </w:r>
        <w:bookmarkEnd w:id="3165"/>
        <w:bookmarkEnd w:id="3166"/>
        <w:bookmarkEnd w:id="3167"/>
        <w:bookmarkEnd w:id="3168"/>
        <w:bookmarkEnd w:id="3169"/>
        <w:bookmarkEnd w:id="3170"/>
        <w:r w:rsidRPr="00CE198A" w:rsidDel="003D7320">
          <w:rPr>
            <w:noProof/>
            <w:sz w:val="28"/>
            <w:szCs w:val="28"/>
          </w:rPr>
          <w:delText xml:space="preserve">направления и скорости ветра на карте </w:delText>
        </w:r>
        <w:r w:rsidRPr="00CE198A" w:rsidDel="003D7320">
          <w:rPr>
            <w:sz w:val="28"/>
            <w:szCs w:val="28"/>
          </w:rPr>
          <w:delText xml:space="preserve">показан на рисунке </w:delText>
        </w:r>
        <w:r w:rsidRPr="00CE198A" w:rsidDel="003D7320">
          <w:rPr>
            <w:sz w:val="28"/>
            <w:szCs w:val="28"/>
          </w:rPr>
          <w:fldChar w:fldCharType="begin"/>
        </w:r>
        <w:r w:rsidRPr="00CE198A" w:rsidDel="003D7320">
          <w:rPr>
            <w:sz w:val="28"/>
            <w:szCs w:val="28"/>
          </w:rPr>
          <w:delInstrText xml:space="preserve"> REF _Ref468797224 \h </w:delInstrText>
        </w:r>
        <w:r w:rsidRPr="00CE198A" w:rsidDel="003D7320">
          <w:rPr>
            <w:sz w:val="28"/>
            <w:szCs w:val="28"/>
          </w:rPr>
        </w:r>
      </w:del>
      <w:r w:rsidR="00CE198A" w:rsidRPr="00CE198A">
        <w:rPr>
          <w:sz w:val="28"/>
          <w:szCs w:val="28"/>
        </w:rPr>
        <w:instrText xml:space="preserve"> \* MERGEFORMAT </w:instrText>
      </w:r>
      <w:del w:id="3172" w:author="Constantine Smirnov" w:date="2023-06-07T03:33:00Z">
        <w:r w:rsidRPr="00CE198A" w:rsidDel="003D7320">
          <w:rPr>
            <w:sz w:val="28"/>
            <w:szCs w:val="28"/>
          </w:rPr>
          <w:fldChar w:fldCharType="separate"/>
        </w:r>
        <w:r w:rsidR="00000331" w:rsidRPr="00CE198A" w:rsidDel="003D7320">
          <w:rPr>
            <w:noProof/>
            <w:sz w:val="28"/>
            <w:szCs w:val="28"/>
          </w:rPr>
          <w:delText>14</w:delText>
        </w:r>
        <w:r w:rsidRPr="00CE198A" w:rsidDel="003D7320">
          <w:rPr>
            <w:sz w:val="28"/>
            <w:szCs w:val="28"/>
          </w:rPr>
          <w:fldChar w:fldCharType="end"/>
        </w:r>
        <w:r w:rsidRPr="00CE198A" w:rsidDel="003D7320">
          <w:rPr>
            <w:sz w:val="28"/>
            <w:szCs w:val="28"/>
          </w:rPr>
          <w:delText>.</w:delText>
        </w:r>
      </w:del>
    </w:p>
    <w:p w14:paraId="125CAFC4" w14:textId="04693448" w:rsidR="005C6809" w:rsidRPr="00CE198A" w:rsidDel="003D7320" w:rsidRDefault="00EA4747" w:rsidP="00904A38">
      <w:pPr>
        <w:rPr>
          <w:del w:id="3173" w:author="Constantine Smirnov" w:date="2023-06-07T03:33:00Z"/>
          <w:sz w:val="28"/>
          <w:szCs w:val="28"/>
        </w:rPr>
      </w:pPr>
      <w:bookmarkStart w:id="3174" w:name="OLE_LINK43"/>
      <w:bookmarkStart w:id="3175" w:name="OLE_LINK44"/>
      <w:bookmarkStart w:id="3176" w:name="OLE_LINK45"/>
      <w:del w:id="3177" w:author="Constantine Smirnov" w:date="2023-06-07T03:33:00Z">
        <w:r w:rsidRPr="00CE198A" w:rsidDel="003D7320">
          <w:rPr>
            <w:sz w:val="28"/>
            <w:szCs w:val="28"/>
          </w:rPr>
          <w:delText xml:space="preserve">Предварительный вариант </w:delText>
        </w:r>
        <w:r w:rsidRPr="00CE198A" w:rsidDel="003D7320">
          <w:rPr>
            <w:noProof/>
            <w:sz w:val="28"/>
            <w:szCs w:val="28"/>
          </w:rPr>
          <w:delText xml:space="preserve">отображения </w:delText>
        </w:r>
        <w:r w:rsidRPr="00CE198A" w:rsidDel="003D7320">
          <w:rPr>
            <w:sz w:val="28"/>
            <w:szCs w:val="28"/>
          </w:rPr>
          <w:delText xml:space="preserve">Карты </w:delText>
        </w:r>
        <w:r w:rsidR="005C6809" w:rsidRPr="00CE198A" w:rsidDel="003D7320">
          <w:rPr>
            <w:sz w:val="28"/>
            <w:szCs w:val="28"/>
          </w:rPr>
          <w:delText>давления</w:delText>
        </w:r>
        <w:bookmarkEnd w:id="3174"/>
        <w:bookmarkEnd w:id="3175"/>
        <w:bookmarkEnd w:id="3176"/>
        <w:r w:rsidR="00480E0A" w:rsidRPr="00CE198A" w:rsidDel="003D7320">
          <w:rPr>
            <w:sz w:val="28"/>
            <w:szCs w:val="28"/>
          </w:rPr>
          <w:delText xml:space="preserve"> показан на рисунке </w:delText>
        </w:r>
        <w:r w:rsidR="00480E0A" w:rsidRPr="00CE198A" w:rsidDel="003D7320">
          <w:rPr>
            <w:sz w:val="28"/>
            <w:szCs w:val="28"/>
          </w:rPr>
          <w:fldChar w:fldCharType="begin"/>
        </w:r>
        <w:r w:rsidR="00480E0A" w:rsidRPr="00CE198A" w:rsidDel="003D7320">
          <w:rPr>
            <w:sz w:val="28"/>
            <w:szCs w:val="28"/>
          </w:rPr>
          <w:delInstrText xml:space="preserve"> REF _Ref468801528 \h </w:delInstrText>
        </w:r>
        <w:r w:rsidR="00480E0A" w:rsidRPr="00CE198A" w:rsidDel="003D7320">
          <w:rPr>
            <w:sz w:val="28"/>
            <w:szCs w:val="28"/>
          </w:rPr>
        </w:r>
      </w:del>
      <w:r w:rsidR="00CE198A" w:rsidRPr="00CE198A">
        <w:rPr>
          <w:sz w:val="28"/>
          <w:szCs w:val="28"/>
        </w:rPr>
        <w:instrText xml:space="preserve"> \* MERGEFORMAT </w:instrText>
      </w:r>
      <w:del w:id="3178" w:author="Constantine Smirnov" w:date="2023-06-07T03:33:00Z">
        <w:r w:rsidR="00480E0A" w:rsidRPr="00CE198A" w:rsidDel="003D7320">
          <w:rPr>
            <w:sz w:val="28"/>
            <w:szCs w:val="28"/>
          </w:rPr>
          <w:fldChar w:fldCharType="separate"/>
        </w:r>
        <w:r w:rsidR="00000331" w:rsidRPr="00CE198A" w:rsidDel="003D7320">
          <w:rPr>
            <w:noProof/>
            <w:sz w:val="28"/>
            <w:szCs w:val="28"/>
          </w:rPr>
          <w:delText>15</w:delText>
        </w:r>
        <w:r w:rsidR="00480E0A" w:rsidRPr="00CE198A" w:rsidDel="003D7320">
          <w:rPr>
            <w:sz w:val="28"/>
            <w:szCs w:val="28"/>
          </w:rPr>
          <w:fldChar w:fldCharType="end"/>
        </w:r>
        <w:r w:rsidR="005C6809" w:rsidRPr="00CE198A" w:rsidDel="003D7320">
          <w:rPr>
            <w:sz w:val="28"/>
            <w:szCs w:val="28"/>
          </w:rPr>
          <w:delText>.</w:delText>
        </w:r>
      </w:del>
    </w:p>
    <w:p w14:paraId="08CF9DBD" w14:textId="530764EE" w:rsidR="005C6809" w:rsidRPr="00CE198A" w:rsidDel="003D7320" w:rsidRDefault="00EA4747" w:rsidP="00904A38">
      <w:pPr>
        <w:rPr>
          <w:del w:id="3179" w:author="Constantine Smirnov" w:date="2023-06-07T03:33:00Z"/>
          <w:sz w:val="28"/>
          <w:szCs w:val="28"/>
        </w:rPr>
      </w:pPr>
      <w:bookmarkStart w:id="3180" w:name="OLE_LINK46"/>
      <w:bookmarkStart w:id="3181" w:name="OLE_LINK47"/>
      <w:bookmarkStart w:id="3182" w:name="OLE_LINK48"/>
      <w:del w:id="3183" w:author="Constantine Smirnov" w:date="2023-06-07T03:33:00Z">
        <w:r w:rsidRPr="00CE198A" w:rsidDel="003D7320">
          <w:rPr>
            <w:sz w:val="28"/>
            <w:szCs w:val="28"/>
          </w:rPr>
          <w:delText xml:space="preserve">Предварительный вариант </w:delText>
        </w:r>
        <w:r w:rsidRPr="00CE198A" w:rsidDel="003D7320">
          <w:rPr>
            <w:noProof/>
            <w:sz w:val="28"/>
            <w:szCs w:val="28"/>
          </w:rPr>
          <w:delText xml:space="preserve">отображения </w:delText>
        </w:r>
        <w:r w:rsidR="00480E0A" w:rsidRPr="00CE198A" w:rsidDel="003D7320">
          <w:rPr>
            <w:noProof/>
            <w:sz w:val="28"/>
            <w:szCs w:val="28"/>
          </w:rPr>
          <w:delText xml:space="preserve">Термальной </w:delText>
        </w:r>
        <w:r w:rsidR="00480E0A" w:rsidRPr="00CE198A" w:rsidDel="003D7320">
          <w:rPr>
            <w:sz w:val="28"/>
            <w:szCs w:val="28"/>
          </w:rPr>
          <w:delText xml:space="preserve">карты </w:delText>
        </w:r>
        <w:bookmarkEnd w:id="3180"/>
        <w:bookmarkEnd w:id="3181"/>
        <w:bookmarkEnd w:id="3182"/>
        <w:r w:rsidR="00480E0A" w:rsidRPr="00CE198A" w:rsidDel="003D7320">
          <w:rPr>
            <w:sz w:val="28"/>
            <w:szCs w:val="28"/>
          </w:rPr>
          <w:delText xml:space="preserve">показан на рисунке </w:delText>
        </w:r>
        <w:r w:rsidR="00480E0A" w:rsidRPr="00CE198A" w:rsidDel="003D7320">
          <w:rPr>
            <w:sz w:val="28"/>
            <w:szCs w:val="28"/>
          </w:rPr>
          <w:fldChar w:fldCharType="begin"/>
        </w:r>
        <w:r w:rsidR="00480E0A" w:rsidRPr="00CE198A" w:rsidDel="003D7320">
          <w:rPr>
            <w:sz w:val="28"/>
            <w:szCs w:val="28"/>
          </w:rPr>
          <w:delInstrText xml:space="preserve"> REF _Ref468801587 \h </w:delInstrText>
        </w:r>
        <w:r w:rsidR="00480E0A" w:rsidRPr="00CE198A" w:rsidDel="003D7320">
          <w:rPr>
            <w:sz w:val="28"/>
            <w:szCs w:val="28"/>
          </w:rPr>
        </w:r>
      </w:del>
      <w:r w:rsidR="00CE198A" w:rsidRPr="00CE198A">
        <w:rPr>
          <w:sz w:val="28"/>
          <w:szCs w:val="28"/>
        </w:rPr>
        <w:instrText xml:space="preserve"> \* MERGEFORMAT </w:instrText>
      </w:r>
      <w:del w:id="3184" w:author="Constantine Smirnov" w:date="2023-06-07T03:33:00Z">
        <w:r w:rsidR="00480E0A" w:rsidRPr="00CE198A" w:rsidDel="003D7320">
          <w:rPr>
            <w:sz w:val="28"/>
            <w:szCs w:val="28"/>
          </w:rPr>
          <w:fldChar w:fldCharType="separate"/>
        </w:r>
        <w:r w:rsidR="00000331" w:rsidRPr="00CE198A" w:rsidDel="003D7320">
          <w:rPr>
            <w:noProof/>
            <w:sz w:val="28"/>
            <w:szCs w:val="28"/>
          </w:rPr>
          <w:delText>16</w:delText>
        </w:r>
        <w:r w:rsidR="00480E0A" w:rsidRPr="00CE198A" w:rsidDel="003D7320">
          <w:rPr>
            <w:sz w:val="28"/>
            <w:szCs w:val="28"/>
          </w:rPr>
          <w:fldChar w:fldCharType="end"/>
        </w:r>
        <w:r w:rsidR="00480E0A" w:rsidRPr="00CE198A" w:rsidDel="003D7320">
          <w:rPr>
            <w:sz w:val="28"/>
            <w:szCs w:val="28"/>
          </w:rPr>
          <w:delText>.</w:delText>
        </w:r>
      </w:del>
    </w:p>
    <w:p w14:paraId="1FE32398" w14:textId="6FAD0241" w:rsidR="005C6809" w:rsidRPr="00CE198A" w:rsidDel="003D7320" w:rsidRDefault="00EA4747" w:rsidP="00480E0A">
      <w:pPr>
        <w:rPr>
          <w:del w:id="3185" w:author="Constantine Smirnov" w:date="2023-06-07T03:33:00Z"/>
          <w:sz w:val="28"/>
          <w:szCs w:val="28"/>
        </w:rPr>
      </w:pPr>
      <w:bookmarkStart w:id="3186" w:name="OLE_LINK49"/>
      <w:bookmarkStart w:id="3187" w:name="OLE_LINK50"/>
      <w:bookmarkStart w:id="3188" w:name="OLE_LINK51"/>
      <w:del w:id="3189" w:author="Constantine Smirnov" w:date="2023-06-07T03:33:00Z">
        <w:r w:rsidRPr="00CE198A" w:rsidDel="003D7320">
          <w:rPr>
            <w:sz w:val="28"/>
            <w:szCs w:val="28"/>
          </w:rPr>
          <w:delText>Предварительны</w:delText>
        </w:r>
        <w:r w:rsidR="00480E0A" w:rsidRPr="00CE198A" w:rsidDel="003D7320">
          <w:rPr>
            <w:sz w:val="28"/>
            <w:szCs w:val="28"/>
          </w:rPr>
          <w:delText>е</w:delText>
        </w:r>
        <w:r w:rsidRPr="00CE198A" w:rsidDel="003D7320">
          <w:rPr>
            <w:sz w:val="28"/>
            <w:szCs w:val="28"/>
          </w:rPr>
          <w:delText xml:space="preserve"> вариант</w:delText>
        </w:r>
        <w:r w:rsidR="00480E0A" w:rsidRPr="00CE198A" w:rsidDel="003D7320">
          <w:rPr>
            <w:sz w:val="28"/>
            <w:szCs w:val="28"/>
          </w:rPr>
          <w:delText>ы</w:delText>
        </w:r>
        <w:r w:rsidRPr="00CE198A" w:rsidDel="003D7320">
          <w:rPr>
            <w:sz w:val="28"/>
            <w:szCs w:val="28"/>
          </w:rPr>
          <w:delText xml:space="preserve"> </w:delText>
        </w:r>
        <w:r w:rsidRPr="00CE198A" w:rsidDel="003D7320">
          <w:rPr>
            <w:noProof/>
            <w:sz w:val="28"/>
            <w:szCs w:val="28"/>
          </w:rPr>
          <w:delText xml:space="preserve">отображения </w:delText>
        </w:r>
        <w:r w:rsidRPr="00CE198A" w:rsidDel="003D7320">
          <w:rPr>
            <w:sz w:val="28"/>
            <w:szCs w:val="28"/>
          </w:rPr>
          <w:delText xml:space="preserve">Карты </w:delText>
        </w:r>
        <w:r w:rsidR="005C6809" w:rsidRPr="00CE198A" w:rsidDel="003D7320">
          <w:rPr>
            <w:sz w:val="28"/>
            <w:szCs w:val="28"/>
          </w:rPr>
          <w:delText>осадков</w:delText>
        </w:r>
        <w:bookmarkEnd w:id="3186"/>
        <w:bookmarkEnd w:id="3187"/>
        <w:bookmarkEnd w:id="3188"/>
        <w:r w:rsidR="00480E0A" w:rsidRPr="00CE198A" w:rsidDel="003D7320">
          <w:rPr>
            <w:sz w:val="28"/>
            <w:szCs w:val="28"/>
          </w:rPr>
          <w:delText xml:space="preserve"> цветом и символикой показаны на рисунках </w:delText>
        </w:r>
        <w:r w:rsidR="00480E0A" w:rsidRPr="00CE198A" w:rsidDel="003D7320">
          <w:rPr>
            <w:sz w:val="28"/>
            <w:szCs w:val="28"/>
          </w:rPr>
          <w:fldChar w:fldCharType="begin"/>
        </w:r>
        <w:r w:rsidR="00480E0A" w:rsidRPr="00CE198A" w:rsidDel="003D7320">
          <w:rPr>
            <w:sz w:val="28"/>
            <w:szCs w:val="28"/>
          </w:rPr>
          <w:delInstrText xml:space="preserve"> REF _Ref468801597 \h </w:delInstrText>
        </w:r>
        <w:r w:rsidR="00480E0A" w:rsidRPr="00CE198A" w:rsidDel="003D7320">
          <w:rPr>
            <w:sz w:val="28"/>
            <w:szCs w:val="28"/>
          </w:rPr>
        </w:r>
      </w:del>
      <w:r w:rsidR="00CE198A" w:rsidRPr="00CE198A">
        <w:rPr>
          <w:sz w:val="28"/>
          <w:szCs w:val="28"/>
        </w:rPr>
        <w:instrText xml:space="preserve"> \* MERGEFORMAT </w:instrText>
      </w:r>
      <w:del w:id="3190" w:author="Constantine Smirnov" w:date="2023-06-07T03:33:00Z">
        <w:r w:rsidR="00480E0A" w:rsidRPr="00CE198A" w:rsidDel="003D7320">
          <w:rPr>
            <w:sz w:val="28"/>
            <w:szCs w:val="28"/>
          </w:rPr>
          <w:fldChar w:fldCharType="separate"/>
        </w:r>
        <w:r w:rsidR="00000331" w:rsidRPr="00CE198A" w:rsidDel="003D7320">
          <w:rPr>
            <w:noProof/>
            <w:sz w:val="28"/>
            <w:szCs w:val="28"/>
          </w:rPr>
          <w:delText>17</w:delText>
        </w:r>
        <w:r w:rsidR="00480E0A" w:rsidRPr="00CE198A" w:rsidDel="003D7320">
          <w:rPr>
            <w:sz w:val="28"/>
            <w:szCs w:val="28"/>
          </w:rPr>
          <w:fldChar w:fldCharType="end"/>
        </w:r>
        <w:r w:rsidR="00480E0A" w:rsidRPr="00CE198A" w:rsidDel="003D7320">
          <w:rPr>
            <w:sz w:val="28"/>
            <w:szCs w:val="28"/>
          </w:rPr>
          <w:delText xml:space="preserve"> и </w:delText>
        </w:r>
        <w:r w:rsidR="00480E0A" w:rsidRPr="00CE198A" w:rsidDel="003D7320">
          <w:rPr>
            <w:sz w:val="28"/>
            <w:szCs w:val="28"/>
          </w:rPr>
          <w:fldChar w:fldCharType="begin"/>
        </w:r>
        <w:r w:rsidR="00480E0A" w:rsidRPr="00CE198A" w:rsidDel="003D7320">
          <w:rPr>
            <w:sz w:val="28"/>
            <w:szCs w:val="28"/>
          </w:rPr>
          <w:delInstrText xml:space="preserve"> REF _Ref468801605 \h </w:delInstrText>
        </w:r>
        <w:r w:rsidR="00480E0A" w:rsidRPr="00CE198A" w:rsidDel="003D7320">
          <w:rPr>
            <w:sz w:val="28"/>
            <w:szCs w:val="28"/>
          </w:rPr>
        </w:r>
      </w:del>
      <w:r w:rsidR="00CE198A" w:rsidRPr="00CE198A">
        <w:rPr>
          <w:sz w:val="28"/>
          <w:szCs w:val="28"/>
        </w:rPr>
        <w:instrText xml:space="preserve"> \* MERGEFORMAT </w:instrText>
      </w:r>
      <w:del w:id="3191" w:author="Constantine Smirnov" w:date="2023-06-07T03:33:00Z">
        <w:r w:rsidR="00480E0A" w:rsidRPr="00CE198A" w:rsidDel="003D7320">
          <w:rPr>
            <w:sz w:val="28"/>
            <w:szCs w:val="28"/>
          </w:rPr>
          <w:fldChar w:fldCharType="separate"/>
        </w:r>
        <w:r w:rsidR="00000331" w:rsidRPr="00CE198A" w:rsidDel="003D7320">
          <w:rPr>
            <w:noProof/>
            <w:sz w:val="28"/>
            <w:szCs w:val="28"/>
          </w:rPr>
          <w:delText>18</w:delText>
        </w:r>
        <w:r w:rsidR="00480E0A" w:rsidRPr="00CE198A" w:rsidDel="003D7320">
          <w:rPr>
            <w:sz w:val="28"/>
            <w:szCs w:val="28"/>
          </w:rPr>
          <w:fldChar w:fldCharType="end"/>
        </w:r>
        <w:r w:rsidR="00480E0A" w:rsidRPr="00CE198A" w:rsidDel="003D7320">
          <w:rPr>
            <w:sz w:val="28"/>
            <w:szCs w:val="28"/>
          </w:rPr>
          <w:delText xml:space="preserve"> соответственно.</w:delText>
        </w:r>
      </w:del>
    </w:p>
    <w:p w14:paraId="67D94014" w14:textId="5B3C7CAF" w:rsidR="005C6809" w:rsidRPr="00CE198A" w:rsidDel="003D7320" w:rsidRDefault="00EA4747" w:rsidP="00EA4747">
      <w:pPr>
        <w:rPr>
          <w:del w:id="3192" w:author="Constantine Smirnov" w:date="2023-06-07T03:33:00Z"/>
          <w:sz w:val="28"/>
          <w:szCs w:val="28"/>
        </w:rPr>
      </w:pPr>
      <w:bookmarkStart w:id="3193" w:name="OLE_LINK52"/>
      <w:bookmarkStart w:id="3194" w:name="OLE_LINK53"/>
      <w:bookmarkStart w:id="3195" w:name="OLE_LINK54"/>
      <w:del w:id="3196" w:author="Constantine Smirnov" w:date="2023-06-07T03:33:00Z">
        <w:r w:rsidRPr="00CE198A" w:rsidDel="003D7320">
          <w:rPr>
            <w:sz w:val="28"/>
            <w:szCs w:val="28"/>
          </w:rPr>
          <w:delText xml:space="preserve">Предварительный вариант </w:delText>
        </w:r>
        <w:r w:rsidRPr="00CE198A" w:rsidDel="003D7320">
          <w:rPr>
            <w:noProof/>
            <w:sz w:val="28"/>
            <w:szCs w:val="28"/>
          </w:rPr>
          <w:delText xml:space="preserve">отображения </w:delText>
        </w:r>
        <w:r w:rsidR="005C6809" w:rsidRPr="00CE198A" w:rsidDel="003D7320">
          <w:rPr>
            <w:sz w:val="28"/>
            <w:szCs w:val="28"/>
          </w:rPr>
          <w:delText>Карт</w:delText>
        </w:r>
        <w:r w:rsidRPr="00CE198A" w:rsidDel="003D7320">
          <w:rPr>
            <w:sz w:val="28"/>
            <w:szCs w:val="28"/>
          </w:rPr>
          <w:delText>ы</w:delText>
        </w:r>
        <w:r w:rsidR="005C6809" w:rsidRPr="00CE198A" w:rsidDel="003D7320">
          <w:rPr>
            <w:sz w:val="28"/>
            <w:szCs w:val="28"/>
          </w:rPr>
          <w:delText xml:space="preserve"> течений</w:delText>
        </w:r>
        <w:bookmarkEnd w:id="3193"/>
        <w:bookmarkEnd w:id="3194"/>
        <w:bookmarkEnd w:id="3195"/>
        <w:r w:rsidR="005C6809" w:rsidRPr="00CE198A" w:rsidDel="003D7320">
          <w:rPr>
            <w:sz w:val="28"/>
            <w:szCs w:val="28"/>
          </w:rPr>
          <w:delText xml:space="preserve"> широкими полупрозрачными стрелками без контура</w:delText>
        </w:r>
        <w:r w:rsidR="00480E0A" w:rsidRPr="00CE198A" w:rsidDel="003D7320">
          <w:rPr>
            <w:sz w:val="28"/>
            <w:szCs w:val="28"/>
          </w:rPr>
          <w:delText xml:space="preserve"> показан на рисунке </w:delText>
        </w:r>
        <w:r w:rsidR="00480E0A" w:rsidRPr="00CE198A" w:rsidDel="003D7320">
          <w:rPr>
            <w:sz w:val="28"/>
            <w:szCs w:val="28"/>
          </w:rPr>
          <w:fldChar w:fldCharType="begin"/>
        </w:r>
        <w:r w:rsidR="00480E0A" w:rsidRPr="00CE198A" w:rsidDel="003D7320">
          <w:rPr>
            <w:sz w:val="28"/>
            <w:szCs w:val="28"/>
          </w:rPr>
          <w:delInstrText xml:space="preserve"> REF _Ref468801739 \h </w:delInstrText>
        </w:r>
        <w:r w:rsidR="00480E0A" w:rsidRPr="00CE198A" w:rsidDel="003D7320">
          <w:rPr>
            <w:sz w:val="28"/>
            <w:szCs w:val="28"/>
          </w:rPr>
        </w:r>
      </w:del>
      <w:r w:rsidR="00CE198A" w:rsidRPr="00CE198A">
        <w:rPr>
          <w:sz w:val="28"/>
          <w:szCs w:val="28"/>
        </w:rPr>
        <w:instrText xml:space="preserve"> \* MERGEFORMAT </w:instrText>
      </w:r>
      <w:del w:id="3197" w:author="Constantine Smirnov" w:date="2023-06-07T03:33:00Z">
        <w:r w:rsidR="00480E0A" w:rsidRPr="00CE198A" w:rsidDel="003D7320">
          <w:rPr>
            <w:sz w:val="28"/>
            <w:szCs w:val="28"/>
          </w:rPr>
          <w:fldChar w:fldCharType="separate"/>
        </w:r>
        <w:r w:rsidR="00000331" w:rsidRPr="00CE198A" w:rsidDel="003D7320">
          <w:rPr>
            <w:noProof/>
            <w:sz w:val="28"/>
            <w:szCs w:val="28"/>
          </w:rPr>
          <w:delText>19</w:delText>
        </w:r>
        <w:r w:rsidR="00480E0A" w:rsidRPr="00CE198A" w:rsidDel="003D7320">
          <w:rPr>
            <w:sz w:val="28"/>
            <w:szCs w:val="28"/>
          </w:rPr>
          <w:fldChar w:fldCharType="end"/>
        </w:r>
        <w:r w:rsidR="005C6809" w:rsidRPr="00CE198A" w:rsidDel="003D7320">
          <w:rPr>
            <w:sz w:val="28"/>
            <w:szCs w:val="28"/>
          </w:rPr>
          <w:delText>.</w:delText>
        </w:r>
      </w:del>
    </w:p>
    <w:p w14:paraId="147C3282" w14:textId="1693CFDE" w:rsidR="00060D62" w:rsidRPr="00CE198A" w:rsidDel="003D7320" w:rsidRDefault="00060D62" w:rsidP="005C6809">
      <w:pPr>
        <w:rPr>
          <w:del w:id="3198" w:author="Constantine Smirnov" w:date="2023-06-07T03:33:00Z"/>
          <w:sz w:val="28"/>
          <w:szCs w:val="28"/>
        </w:rPr>
      </w:pPr>
      <w:del w:id="3199" w:author="Constantine Smirnov" w:date="2023-06-07T03:33:00Z">
        <w:r w:rsidRPr="00CE198A" w:rsidDel="003D7320">
          <w:rPr>
            <w:sz w:val="28"/>
            <w:szCs w:val="28"/>
          </w:rPr>
          <w:delText xml:space="preserve">Предварительный вариант </w:delText>
        </w:r>
        <w:r w:rsidRPr="00CE198A" w:rsidDel="003D7320">
          <w:rPr>
            <w:noProof/>
            <w:sz w:val="28"/>
            <w:szCs w:val="28"/>
          </w:rPr>
          <w:delText xml:space="preserve">отображения </w:delText>
        </w:r>
        <w:r w:rsidRPr="00CE198A" w:rsidDel="003D7320">
          <w:rPr>
            <w:sz w:val="28"/>
            <w:szCs w:val="28"/>
          </w:rPr>
          <w:delText xml:space="preserve">табличного представления </w:delText>
        </w:r>
        <w:r w:rsidR="007D316D" w:rsidRPr="00CE198A" w:rsidDel="003D7320">
          <w:rPr>
            <w:sz w:val="28"/>
            <w:szCs w:val="28"/>
          </w:rPr>
          <w:delText>Метеоданн</w:delText>
        </w:r>
        <w:r w:rsidRPr="00CE198A" w:rsidDel="003D7320">
          <w:rPr>
            <w:sz w:val="28"/>
            <w:szCs w:val="28"/>
          </w:rPr>
          <w:delText xml:space="preserve">ых и розы ветров показан на рисунках </w:delText>
        </w:r>
        <w:r w:rsidRPr="00CE198A" w:rsidDel="003D7320">
          <w:rPr>
            <w:sz w:val="28"/>
            <w:szCs w:val="28"/>
          </w:rPr>
          <w:fldChar w:fldCharType="begin"/>
        </w:r>
        <w:r w:rsidRPr="00CE198A" w:rsidDel="003D7320">
          <w:rPr>
            <w:sz w:val="28"/>
            <w:szCs w:val="28"/>
          </w:rPr>
          <w:delInstrText xml:space="preserve"> REF _Ref468801739 \h </w:delInstrText>
        </w:r>
        <w:r w:rsidRPr="00CE198A" w:rsidDel="003D7320">
          <w:rPr>
            <w:sz w:val="28"/>
            <w:szCs w:val="28"/>
          </w:rPr>
        </w:r>
      </w:del>
      <w:r w:rsidR="00CE198A" w:rsidRPr="00CE198A">
        <w:rPr>
          <w:sz w:val="28"/>
          <w:szCs w:val="28"/>
        </w:rPr>
        <w:instrText xml:space="preserve"> \* MERGEFORMAT </w:instrText>
      </w:r>
      <w:del w:id="3200" w:author="Constantine Smirnov" w:date="2023-06-07T03:33:00Z">
        <w:r w:rsidRPr="00CE198A" w:rsidDel="003D7320">
          <w:rPr>
            <w:sz w:val="28"/>
            <w:szCs w:val="28"/>
          </w:rPr>
          <w:fldChar w:fldCharType="separate"/>
        </w:r>
        <w:r w:rsidR="00000331" w:rsidRPr="00CE198A" w:rsidDel="003D7320">
          <w:rPr>
            <w:noProof/>
            <w:sz w:val="28"/>
            <w:szCs w:val="28"/>
          </w:rPr>
          <w:delText>19</w:delText>
        </w:r>
        <w:r w:rsidRPr="00CE198A" w:rsidDel="003D7320">
          <w:rPr>
            <w:sz w:val="28"/>
            <w:szCs w:val="28"/>
          </w:rPr>
          <w:fldChar w:fldCharType="end"/>
        </w:r>
        <w:r w:rsidRPr="00CE198A" w:rsidDel="003D7320">
          <w:rPr>
            <w:sz w:val="28"/>
            <w:szCs w:val="28"/>
          </w:rPr>
          <w:delText xml:space="preserve"> и </w:delText>
        </w:r>
        <w:r w:rsidRPr="00CE198A" w:rsidDel="003D7320">
          <w:rPr>
            <w:sz w:val="28"/>
            <w:szCs w:val="28"/>
          </w:rPr>
          <w:fldChar w:fldCharType="begin"/>
        </w:r>
        <w:r w:rsidRPr="00CE198A" w:rsidDel="003D7320">
          <w:rPr>
            <w:sz w:val="28"/>
            <w:szCs w:val="28"/>
          </w:rPr>
          <w:delInstrText xml:space="preserve"> REF _Ref468802128 \h </w:delInstrText>
        </w:r>
        <w:r w:rsidRPr="00CE198A" w:rsidDel="003D7320">
          <w:rPr>
            <w:sz w:val="28"/>
            <w:szCs w:val="28"/>
          </w:rPr>
        </w:r>
      </w:del>
      <w:r w:rsidR="00CE198A" w:rsidRPr="00CE198A">
        <w:rPr>
          <w:sz w:val="28"/>
          <w:szCs w:val="28"/>
        </w:rPr>
        <w:instrText xml:space="preserve"> \* MERGEFORMAT </w:instrText>
      </w:r>
      <w:del w:id="3201" w:author="Constantine Smirnov" w:date="2023-06-07T03:33:00Z">
        <w:r w:rsidRPr="00CE198A" w:rsidDel="003D7320">
          <w:rPr>
            <w:sz w:val="28"/>
            <w:szCs w:val="28"/>
          </w:rPr>
          <w:fldChar w:fldCharType="separate"/>
        </w:r>
        <w:r w:rsidR="00000331" w:rsidRPr="00CE198A" w:rsidDel="003D7320">
          <w:rPr>
            <w:noProof/>
            <w:sz w:val="28"/>
            <w:szCs w:val="28"/>
          </w:rPr>
          <w:delText>20</w:delText>
        </w:r>
        <w:r w:rsidRPr="00CE198A" w:rsidDel="003D7320">
          <w:rPr>
            <w:sz w:val="28"/>
            <w:szCs w:val="28"/>
          </w:rPr>
          <w:fldChar w:fldCharType="end"/>
        </w:r>
        <w:r w:rsidRPr="00CE198A" w:rsidDel="003D7320">
          <w:rPr>
            <w:sz w:val="28"/>
            <w:szCs w:val="28"/>
          </w:rPr>
          <w:delText>.</w:delText>
        </w:r>
      </w:del>
    </w:p>
    <w:p w14:paraId="7BAA66A3" w14:textId="48E39E60" w:rsidR="00060D62" w:rsidRPr="00CE198A" w:rsidDel="00452FB4" w:rsidRDefault="00060D62" w:rsidP="005C6809">
      <w:pPr>
        <w:rPr>
          <w:del w:id="3202" w:author="Constantine Smirnov" w:date="2023-06-07T03:33:00Z"/>
          <w:sz w:val="28"/>
          <w:szCs w:val="28"/>
        </w:rPr>
      </w:pPr>
      <w:del w:id="3203" w:author="Constantine Smirnov" w:date="2023-06-07T03:33:00Z">
        <w:r w:rsidRPr="00CE198A" w:rsidDel="00452FB4">
          <w:rPr>
            <w:sz w:val="28"/>
            <w:szCs w:val="28"/>
          </w:rPr>
          <w:delText xml:space="preserve">Графические элементы и сценарии прямого и обратного перехода от карты к табличным данным и розе ветров должны быть разработаны на этапе проектирования </w:delText>
        </w:r>
        <w:r w:rsidR="00055645" w:rsidRPr="00CE198A" w:rsidDel="00452FB4">
          <w:rPr>
            <w:sz w:val="28"/>
            <w:szCs w:val="28"/>
          </w:rPr>
          <w:delText>Пользовател</w:delText>
        </w:r>
        <w:r w:rsidRPr="00CE198A" w:rsidDel="00452FB4">
          <w:rPr>
            <w:sz w:val="28"/>
            <w:szCs w:val="28"/>
          </w:rPr>
          <w:delText>ьского интерфейса</w:delText>
        </w:r>
        <w:r w:rsidR="005C6809" w:rsidRPr="00CE198A" w:rsidDel="00452FB4">
          <w:rPr>
            <w:sz w:val="28"/>
            <w:szCs w:val="28"/>
          </w:rPr>
          <w:delText>.</w:delText>
        </w:r>
      </w:del>
    </w:p>
    <w:p w14:paraId="53306B02" w14:textId="3F9A37DD" w:rsidR="000E7167" w:rsidRPr="00CE198A" w:rsidDel="00452FB4" w:rsidRDefault="000E7167" w:rsidP="000E7167">
      <w:pPr>
        <w:rPr>
          <w:del w:id="3204" w:author="Constantine Smirnov" w:date="2023-06-07T03:33:00Z"/>
          <w:sz w:val="28"/>
          <w:szCs w:val="28"/>
        </w:rPr>
      </w:pPr>
      <w:del w:id="3205" w:author="Constantine Smirnov" w:date="2023-06-07T03:33:00Z">
        <w:r w:rsidRPr="00CE198A" w:rsidDel="00452FB4">
          <w:rPr>
            <w:sz w:val="28"/>
            <w:szCs w:val="28"/>
          </w:rPr>
          <w:delText xml:space="preserve">Предварительный вариант </w:delText>
        </w:r>
        <w:r w:rsidRPr="00CE198A" w:rsidDel="00452FB4">
          <w:rPr>
            <w:noProof/>
            <w:sz w:val="28"/>
            <w:szCs w:val="28"/>
          </w:rPr>
          <w:delText xml:space="preserve">отображения окна настроек атрибутов </w:delText>
        </w:r>
        <w:r w:rsidRPr="00CE198A" w:rsidDel="00452FB4">
          <w:rPr>
            <w:noProof/>
            <w:sz w:val="28"/>
            <w:szCs w:val="28"/>
            <w:lang w:val="en-US"/>
          </w:rPr>
          <w:delText>POI</w:delText>
        </w:r>
        <w:r w:rsidRPr="00CE198A" w:rsidDel="00452FB4">
          <w:rPr>
            <w:noProof/>
            <w:sz w:val="28"/>
            <w:szCs w:val="28"/>
          </w:rPr>
          <w:delText xml:space="preserve"> для синхронизации на мобильное устройство </w:delText>
        </w:r>
        <w:r w:rsidRPr="00CE198A" w:rsidDel="00452FB4">
          <w:rPr>
            <w:sz w:val="28"/>
            <w:szCs w:val="28"/>
          </w:rPr>
          <w:delText xml:space="preserve">показан на рисунке </w:delText>
        </w:r>
        <w:r w:rsidRPr="00CE198A" w:rsidDel="00452FB4">
          <w:rPr>
            <w:sz w:val="28"/>
            <w:szCs w:val="28"/>
          </w:rPr>
          <w:fldChar w:fldCharType="begin"/>
        </w:r>
        <w:r w:rsidRPr="00CE198A" w:rsidDel="00452FB4">
          <w:rPr>
            <w:sz w:val="28"/>
            <w:szCs w:val="28"/>
          </w:rPr>
          <w:delInstrText xml:space="preserve"> REF _Ref468806452 \h </w:delInstrText>
        </w:r>
        <w:r w:rsidRPr="00CE198A" w:rsidDel="00452FB4">
          <w:rPr>
            <w:sz w:val="28"/>
            <w:szCs w:val="28"/>
          </w:rPr>
        </w:r>
      </w:del>
      <w:r w:rsidR="00CE198A" w:rsidRPr="00CE198A">
        <w:rPr>
          <w:sz w:val="28"/>
          <w:szCs w:val="28"/>
        </w:rPr>
        <w:instrText xml:space="preserve"> \* MERGEFORMAT </w:instrText>
      </w:r>
      <w:del w:id="3206" w:author="Constantine Smirnov" w:date="2023-06-07T03:33:00Z">
        <w:r w:rsidRPr="00CE198A" w:rsidDel="00452FB4">
          <w:rPr>
            <w:sz w:val="28"/>
            <w:szCs w:val="28"/>
          </w:rPr>
          <w:fldChar w:fldCharType="separate"/>
        </w:r>
        <w:r w:rsidR="00000331" w:rsidRPr="00CE198A" w:rsidDel="00452FB4">
          <w:rPr>
            <w:noProof/>
            <w:sz w:val="28"/>
            <w:szCs w:val="28"/>
          </w:rPr>
          <w:delText>21</w:delText>
        </w:r>
        <w:r w:rsidRPr="00CE198A" w:rsidDel="00452FB4">
          <w:rPr>
            <w:sz w:val="28"/>
            <w:szCs w:val="28"/>
          </w:rPr>
          <w:fldChar w:fldCharType="end"/>
        </w:r>
        <w:r w:rsidRPr="00CE198A" w:rsidDel="00452FB4">
          <w:rPr>
            <w:sz w:val="28"/>
            <w:szCs w:val="28"/>
          </w:rPr>
          <w:delText>.</w:delText>
        </w:r>
      </w:del>
    </w:p>
    <w:p w14:paraId="038605DF" w14:textId="1A5DE650" w:rsidR="000E7167" w:rsidRPr="00CE198A" w:rsidDel="00452FB4" w:rsidRDefault="000E7167" w:rsidP="000E7167">
      <w:pPr>
        <w:rPr>
          <w:del w:id="3207" w:author="Constantine Smirnov" w:date="2023-06-07T03:33:00Z"/>
          <w:sz w:val="28"/>
          <w:szCs w:val="28"/>
        </w:rPr>
      </w:pPr>
      <w:del w:id="3208" w:author="Constantine Smirnov" w:date="2023-06-07T03:33:00Z">
        <w:r w:rsidRPr="00CE198A" w:rsidDel="00452FB4">
          <w:rPr>
            <w:sz w:val="28"/>
            <w:szCs w:val="28"/>
          </w:rPr>
          <w:delText xml:space="preserve">Предварительный вариант </w:delText>
        </w:r>
        <w:r w:rsidRPr="00CE198A" w:rsidDel="00452FB4">
          <w:rPr>
            <w:noProof/>
            <w:sz w:val="28"/>
            <w:szCs w:val="28"/>
          </w:rPr>
          <w:delText>отображения окна обмена сообщениями (</w:delText>
        </w:r>
        <w:r w:rsidRPr="00CE198A" w:rsidDel="00452FB4">
          <w:rPr>
            <w:sz w:val="28"/>
            <w:szCs w:val="28"/>
          </w:rPr>
          <w:delText xml:space="preserve">чата) показан на рисунке </w:delText>
        </w:r>
        <w:r w:rsidRPr="00CE198A" w:rsidDel="00452FB4">
          <w:rPr>
            <w:sz w:val="28"/>
            <w:szCs w:val="28"/>
          </w:rPr>
          <w:fldChar w:fldCharType="begin"/>
        </w:r>
        <w:r w:rsidRPr="00CE198A" w:rsidDel="00452FB4">
          <w:rPr>
            <w:sz w:val="28"/>
            <w:szCs w:val="28"/>
          </w:rPr>
          <w:delInstrText xml:space="preserve"> REF _Ref468806226 \h </w:delInstrText>
        </w:r>
        <w:r w:rsidRPr="00CE198A" w:rsidDel="00452FB4">
          <w:rPr>
            <w:sz w:val="28"/>
            <w:szCs w:val="28"/>
          </w:rPr>
        </w:r>
      </w:del>
      <w:r w:rsidR="00CE198A" w:rsidRPr="00CE198A">
        <w:rPr>
          <w:sz w:val="28"/>
          <w:szCs w:val="28"/>
        </w:rPr>
        <w:instrText xml:space="preserve"> \* MERGEFORMAT </w:instrText>
      </w:r>
      <w:del w:id="3209" w:author="Constantine Smirnov" w:date="2023-06-07T03:33:00Z">
        <w:r w:rsidRPr="00CE198A" w:rsidDel="00452FB4">
          <w:rPr>
            <w:sz w:val="28"/>
            <w:szCs w:val="28"/>
          </w:rPr>
          <w:fldChar w:fldCharType="separate"/>
        </w:r>
        <w:r w:rsidR="00000331" w:rsidRPr="00CE198A" w:rsidDel="00452FB4">
          <w:rPr>
            <w:noProof/>
            <w:sz w:val="28"/>
            <w:szCs w:val="28"/>
          </w:rPr>
          <w:delText>22</w:delText>
        </w:r>
        <w:r w:rsidRPr="00CE198A" w:rsidDel="00452FB4">
          <w:rPr>
            <w:sz w:val="28"/>
            <w:szCs w:val="28"/>
          </w:rPr>
          <w:fldChar w:fldCharType="end"/>
        </w:r>
        <w:r w:rsidRPr="00CE198A" w:rsidDel="00452FB4">
          <w:rPr>
            <w:sz w:val="28"/>
            <w:szCs w:val="28"/>
          </w:rPr>
          <w:delText>.</w:delText>
        </w:r>
      </w:del>
    </w:p>
    <w:p w14:paraId="479BDCD5" w14:textId="1F595A6A" w:rsidR="005C6809" w:rsidRPr="00CE198A" w:rsidDel="00452FB4" w:rsidRDefault="001E247A" w:rsidP="001E247A">
      <w:pPr>
        <w:rPr>
          <w:del w:id="3210" w:author="Constantine Smirnov" w:date="2023-06-07T03:33:00Z"/>
          <w:sz w:val="28"/>
          <w:szCs w:val="28"/>
          <w:lang w:eastAsia="ru-RU"/>
        </w:rPr>
      </w:pPr>
      <w:del w:id="3211" w:author="Constantine Smirnov" w:date="2023-06-07T03:33:00Z">
        <w:r w:rsidRPr="00CE198A" w:rsidDel="00452FB4">
          <w:rPr>
            <w:sz w:val="28"/>
            <w:szCs w:val="28"/>
          </w:rPr>
          <w:delText xml:space="preserve">Предварительный вариант </w:delText>
        </w:r>
        <w:r w:rsidRPr="00CE198A" w:rsidDel="00452FB4">
          <w:rPr>
            <w:noProof/>
            <w:sz w:val="28"/>
            <w:szCs w:val="28"/>
          </w:rPr>
          <w:delText xml:space="preserve">отображения окна включения и отключения </w:delText>
        </w:r>
        <w:r w:rsidR="0068337F" w:rsidRPr="00CE198A" w:rsidDel="00452FB4">
          <w:rPr>
            <w:noProof/>
            <w:sz w:val="28"/>
            <w:szCs w:val="28"/>
          </w:rPr>
          <w:delText xml:space="preserve">наборов </w:delText>
        </w:r>
        <w:r w:rsidRPr="00CE198A" w:rsidDel="00452FB4">
          <w:rPr>
            <w:noProof/>
            <w:sz w:val="28"/>
            <w:szCs w:val="28"/>
          </w:rPr>
          <w:delText xml:space="preserve">тематических </w:delText>
        </w:r>
        <w:r w:rsidR="0068337F" w:rsidRPr="00CE198A" w:rsidDel="00452FB4">
          <w:rPr>
            <w:noProof/>
            <w:sz w:val="28"/>
            <w:szCs w:val="28"/>
          </w:rPr>
          <w:delText xml:space="preserve">данных </w:delText>
        </w:r>
        <w:r w:rsidRPr="00CE198A" w:rsidDel="00452FB4">
          <w:rPr>
            <w:sz w:val="28"/>
            <w:szCs w:val="28"/>
          </w:rPr>
          <w:delText xml:space="preserve">показан на рисунке </w:delText>
        </w:r>
        <w:r w:rsidRPr="00CE198A" w:rsidDel="00452FB4">
          <w:rPr>
            <w:sz w:val="28"/>
            <w:szCs w:val="28"/>
          </w:rPr>
          <w:fldChar w:fldCharType="begin"/>
        </w:r>
        <w:r w:rsidRPr="00CE198A" w:rsidDel="00452FB4">
          <w:rPr>
            <w:sz w:val="28"/>
            <w:szCs w:val="28"/>
          </w:rPr>
          <w:delInstrText xml:space="preserve"> REF _Ref468808460 \h </w:delInstrText>
        </w:r>
        <w:r w:rsidRPr="00CE198A" w:rsidDel="00452FB4">
          <w:rPr>
            <w:sz w:val="28"/>
            <w:szCs w:val="28"/>
          </w:rPr>
        </w:r>
      </w:del>
      <w:r w:rsidR="00CE198A" w:rsidRPr="00CE198A">
        <w:rPr>
          <w:sz w:val="28"/>
          <w:szCs w:val="28"/>
        </w:rPr>
        <w:instrText xml:space="preserve"> \* MERGEFORMAT </w:instrText>
      </w:r>
      <w:del w:id="3212" w:author="Constantine Smirnov" w:date="2023-06-07T03:33:00Z">
        <w:r w:rsidRPr="00CE198A" w:rsidDel="00452FB4">
          <w:rPr>
            <w:sz w:val="28"/>
            <w:szCs w:val="28"/>
          </w:rPr>
          <w:fldChar w:fldCharType="separate"/>
        </w:r>
        <w:r w:rsidR="00000331" w:rsidRPr="00CE198A" w:rsidDel="00452FB4">
          <w:rPr>
            <w:noProof/>
            <w:sz w:val="28"/>
            <w:szCs w:val="28"/>
          </w:rPr>
          <w:delText>23</w:delText>
        </w:r>
        <w:r w:rsidRPr="00CE198A" w:rsidDel="00452FB4">
          <w:rPr>
            <w:sz w:val="28"/>
            <w:szCs w:val="28"/>
          </w:rPr>
          <w:fldChar w:fldCharType="end"/>
        </w:r>
        <w:r w:rsidRPr="00CE198A" w:rsidDel="00452FB4">
          <w:rPr>
            <w:sz w:val="28"/>
            <w:szCs w:val="28"/>
          </w:rPr>
          <w:delText>.</w:delText>
        </w:r>
      </w:del>
    </w:p>
    <w:p w14:paraId="4173A049" w14:textId="41EE55B2" w:rsidR="0068337F" w:rsidRPr="00CE198A" w:rsidDel="00452FB4" w:rsidRDefault="0068337F" w:rsidP="005C6809">
      <w:pPr>
        <w:rPr>
          <w:del w:id="3213" w:author="Constantine Smirnov" w:date="2023-06-07T03:33:00Z"/>
          <w:sz w:val="28"/>
          <w:szCs w:val="28"/>
        </w:rPr>
      </w:pPr>
      <w:del w:id="3214" w:author="Constantine Smirnov" w:date="2023-06-07T03:33:00Z">
        <w:r w:rsidRPr="00CE198A" w:rsidDel="00452FB4">
          <w:rPr>
            <w:sz w:val="28"/>
            <w:szCs w:val="28"/>
          </w:rPr>
          <w:delText xml:space="preserve">Предварительный вариант </w:delText>
        </w:r>
        <w:r w:rsidRPr="00CE198A" w:rsidDel="00452FB4">
          <w:rPr>
            <w:noProof/>
            <w:sz w:val="28"/>
            <w:szCs w:val="28"/>
          </w:rPr>
          <w:delText xml:space="preserve">отображения окна управления списком тематических данных, доступных в офлайн-режиме, </w:delText>
        </w:r>
        <w:r w:rsidRPr="00CE198A" w:rsidDel="00452FB4">
          <w:rPr>
            <w:sz w:val="28"/>
            <w:szCs w:val="28"/>
          </w:rPr>
          <w:delText xml:space="preserve">показан на рисунке </w:delText>
        </w:r>
        <w:r w:rsidRPr="00CE198A" w:rsidDel="00452FB4">
          <w:rPr>
            <w:sz w:val="28"/>
            <w:szCs w:val="28"/>
          </w:rPr>
          <w:fldChar w:fldCharType="begin"/>
        </w:r>
        <w:r w:rsidRPr="00CE198A" w:rsidDel="00452FB4">
          <w:rPr>
            <w:sz w:val="28"/>
            <w:szCs w:val="28"/>
          </w:rPr>
          <w:delInstrText xml:space="preserve"> REF _Ref468809181 \h </w:delInstrText>
        </w:r>
        <w:r w:rsidRPr="00CE198A" w:rsidDel="00452FB4">
          <w:rPr>
            <w:sz w:val="28"/>
            <w:szCs w:val="28"/>
          </w:rPr>
        </w:r>
      </w:del>
      <w:r w:rsidR="00CE198A" w:rsidRPr="00CE198A">
        <w:rPr>
          <w:sz w:val="28"/>
          <w:szCs w:val="28"/>
        </w:rPr>
        <w:instrText xml:space="preserve"> \* MERGEFORMAT </w:instrText>
      </w:r>
      <w:del w:id="3215" w:author="Constantine Smirnov" w:date="2023-06-07T03:33:00Z">
        <w:r w:rsidRPr="00CE198A" w:rsidDel="00452FB4">
          <w:rPr>
            <w:sz w:val="28"/>
            <w:szCs w:val="28"/>
          </w:rPr>
          <w:fldChar w:fldCharType="separate"/>
        </w:r>
        <w:r w:rsidR="00000331" w:rsidRPr="00CE198A" w:rsidDel="00452FB4">
          <w:rPr>
            <w:noProof/>
            <w:sz w:val="28"/>
            <w:szCs w:val="28"/>
          </w:rPr>
          <w:delText>24</w:delText>
        </w:r>
        <w:r w:rsidRPr="00CE198A" w:rsidDel="00452FB4">
          <w:rPr>
            <w:sz w:val="28"/>
            <w:szCs w:val="28"/>
          </w:rPr>
          <w:fldChar w:fldCharType="end"/>
        </w:r>
        <w:r w:rsidRPr="00CE198A" w:rsidDel="00452FB4">
          <w:rPr>
            <w:sz w:val="28"/>
            <w:szCs w:val="28"/>
          </w:rPr>
          <w:delText>.</w:delText>
        </w:r>
      </w:del>
    </w:p>
    <w:p w14:paraId="0BD8E03F" w14:textId="6F5A688D" w:rsidR="00125B59" w:rsidRPr="00CE198A" w:rsidDel="00452FB4" w:rsidRDefault="00125B59" w:rsidP="00125B59">
      <w:pPr>
        <w:rPr>
          <w:del w:id="3216" w:author="Constantine Smirnov" w:date="2023-06-07T03:33:00Z"/>
          <w:sz w:val="28"/>
          <w:szCs w:val="28"/>
        </w:rPr>
      </w:pPr>
      <w:del w:id="3217" w:author="Constantine Smirnov" w:date="2023-06-07T03:33:00Z">
        <w:r w:rsidRPr="00CE198A" w:rsidDel="00452FB4">
          <w:rPr>
            <w:sz w:val="28"/>
            <w:szCs w:val="28"/>
          </w:rPr>
          <w:delText xml:space="preserve">Предварительный вариант </w:delText>
        </w:r>
        <w:r w:rsidRPr="00CE198A" w:rsidDel="00452FB4">
          <w:rPr>
            <w:noProof/>
            <w:sz w:val="28"/>
            <w:szCs w:val="28"/>
          </w:rPr>
          <w:delText xml:space="preserve">отображения окна управления </w:delText>
        </w:r>
        <w:r w:rsidRPr="00CE198A" w:rsidDel="00452FB4">
          <w:rPr>
            <w:sz w:val="28"/>
            <w:szCs w:val="28"/>
          </w:rPr>
          <w:delText xml:space="preserve">настройками автоматического обновления фрагментов карты и тематических данных показан на рисунке </w:delText>
        </w:r>
        <w:r w:rsidRPr="00CE198A" w:rsidDel="00452FB4">
          <w:rPr>
            <w:sz w:val="28"/>
            <w:szCs w:val="28"/>
          </w:rPr>
          <w:fldChar w:fldCharType="begin"/>
        </w:r>
        <w:r w:rsidRPr="00CE198A" w:rsidDel="00452FB4">
          <w:rPr>
            <w:sz w:val="28"/>
            <w:szCs w:val="28"/>
          </w:rPr>
          <w:delInstrText xml:space="preserve"> REF _Ref468812256 \h </w:delInstrText>
        </w:r>
        <w:r w:rsidRPr="00CE198A" w:rsidDel="00452FB4">
          <w:rPr>
            <w:sz w:val="28"/>
            <w:szCs w:val="28"/>
          </w:rPr>
        </w:r>
      </w:del>
      <w:r w:rsidR="00CE198A" w:rsidRPr="00CE198A">
        <w:rPr>
          <w:sz w:val="28"/>
          <w:szCs w:val="28"/>
        </w:rPr>
        <w:instrText xml:space="preserve"> \* MERGEFORMAT </w:instrText>
      </w:r>
      <w:del w:id="3218" w:author="Constantine Smirnov" w:date="2023-06-07T03:33:00Z">
        <w:r w:rsidRPr="00CE198A" w:rsidDel="00452FB4">
          <w:rPr>
            <w:sz w:val="28"/>
            <w:szCs w:val="28"/>
          </w:rPr>
          <w:fldChar w:fldCharType="separate"/>
        </w:r>
        <w:r w:rsidR="00000331" w:rsidRPr="00CE198A" w:rsidDel="00452FB4">
          <w:rPr>
            <w:noProof/>
            <w:sz w:val="28"/>
            <w:szCs w:val="28"/>
          </w:rPr>
          <w:delText>25</w:delText>
        </w:r>
        <w:r w:rsidRPr="00CE198A" w:rsidDel="00452FB4">
          <w:rPr>
            <w:sz w:val="28"/>
            <w:szCs w:val="28"/>
          </w:rPr>
          <w:fldChar w:fldCharType="end"/>
        </w:r>
        <w:r w:rsidRPr="00CE198A" w:rsidDel="00452FB4">
          <w:rPr>
            <w:sz w:val="28"/>
            <w:szCs w:val="28"/>
          </w:rPr>
          <w:delText>.</w:delText>
        </w:r>
      </w:del>
    </w:p>
    <w:p w14:paraId="1A1F8E8E" w14:textId="7A69CFB9" w:rsidR="0082543F" w:rsidRPr="00CE198A" w:rsidDel="00452FB4" w:rsidRDefault="0082543F" w:rsidP="005C6809">
      <w:pPr>
        <w:rPr>
          <w:del w:id="3219" w:author="Constantine Smirnov" w:date="2023-06-07T03:33:00Z"/>
          <w:sz w:val="28"/>
          <w:szCs w:val="28"/>
        </w:rPr>
      </w:pPr>
      <w:del w:id="3220" w:author="Constantine Smirnov" w:date="2023-06-07T03:33:00Z">
        <w:r w:rsidRPr="00CE198A" w:rsidDel="00452FB4">
          <w:rPr>
            <w:sz w:val="28"/>
            <w:szCs w:val="28"/>
          </w:rPr>
          <w:delText xml:space="preserve">Предварительный вариант </w:delText>
        </w:r>
        <w:r w:rsidRPr="00CE198A" w:rsidDel="00452FB4">
          <w:rPr>
            <w:noProof/>
            <w:sz w:val="28"/>
            <w:szCs w:val="28"/>
          </w:rPr>
          <w:delText xml:space="preserve">отображения окна приложения в ночном режиме </w:delText>
        </w:r>
        <w:r w:rsidRPr="00CE198A" w:rsidDel="00452FB4">
          <w:rPr>
            <w:sz w:val="28"/>
            <w:szCs w:val="28"/>
          </w:rPr>
          <w:delText xml:space="preserve">показан на рисунке </w:delText>
        </w:r>
        <w:r w:rsidRPr="00CE198A" w:rsidDel="00452FB4">
          <w:rPr>
            <w:sz w:val="28"/>
            <w:szCs w:val="28"/>
          </w:rPr>
          <w:fldChar w:fldCharType="begin"/>
        </w:r>
        <w:r w:rsidRPr="00CE198A" w:rsidDel="00452FB4">
          <w:rPr>
            <w:sz w:val="28"/>
            <w:szCs w:val="28"/>
          </w:rPr>
          <w:delInstrText xml:space="preserve"> REF _Ref468813445 \h </w:delInstrText>
        </w:r>
        <w:r w:rsidRPr="00CE198A" w:rsidDel="00452FB4">
          <w:rPr>
            <w:sz w:val="28"/>
            <w:szCs w:val="28"/>
          </w:rPr>
        </w:r>
      </w:del>
      <w:r w:rsidR="00CE198A" w:rsidRPr="00CE198A">
        <w:rPr>
          <w:sz w:val="28"/>
          <w:szCs w:val="28"/>
        </w:rPr>
        <w:instrText xml:space="preserve"> \* MERGEFORMAT </w:instrText>
      </w:r>
      <w:del w:id="3221" w:author="Constantine Smirnov" w:date="2023-06-07T03:33:00Z">
        <w:r w:rsidRPr="00CE198A" w:rsidDel="00452FB4">
          <w:rPr>
            <w:sz w:val="28"/>
            <w:szCs w:val="28"/>
          </w:rPr>
          <w:fldChar w:fldCharType="separate"/>
        </w:r>
        <w:r w:rsidR="00000331" w:rsidRPr="00CE198A" w:rsidDel="00452FB4">
          <w:rPr>
            <w:noProof/>
            <w:sz w:val="28"/>
            <w:szCs w:val="28"/>
          </w:rPr>
          <w:delText>26</w:delText>
        </w:r>
        <w:r w:rsidRPr="00CE198A" w:rsidDel="00452FB4">
          <w:rPr>
            <w:sz w:val="28"/>
            <w:szCs w:val="28"/>
          </w:rPr>
          <w:fldChar w:fldCharType="end"/>
        </w:r>
        <w:r w:rsidRPr="00CE198A" w:rsidDel="00452FB4">
          <w:rPr>
            <w:sz w:val="28"/>
            <w:szCs w:val="28"/>
          </w:rPr>
          <w:delText>.</w:delText>
        </w:r>
      </w:del>
    </w:p>
    <w:p w14:paraId="47ACA3DE" w14:textId="77777777" w:rsidR="00322906" w:rsidRPr="00CE198A" w:rsidRDefault="00322906" w:rsidP="00322906">
      <w:pPr>
        <w:pStyle w:val="2"/>
        <w:rPr>
          <w:rFonts w:ascii="Times New Roman" w:hAnsi="Times New Roman" w:cs="Times New Roman"/>
          <w:sz w:val="28"/>
          <w:szCs w:val="28"/>
          <w:lang w:eastAsia="ru-RU"/>
        </w:rPr>
      </w:pPr>
      <w:bookmarkStart w:id="3222" w:name="_Toc447141655"/>
      <w:bookmarkStart w:id="3223" w:name="_Toc479788738"/>
      <w:bookmarkStart w:id="3224" w:name="_Toc481488935"/>
      <w:bookmarkStart w:id="3225" w:name="_Toc481489572"/>
      <w:r w:rsidRPr="00CE198A">
        <w:rPr>
          <w:rFonts w:ascii="Times New Roman" w:hAnsi="Times New Roman" w:cs="Times New Roman"/>
          <w:sz w:val="28"/>
          <w:szCs w:val="28"/>
          <w:lang w:eastAsia="ru-RU"/>
        </w:rPr>
        <w:t>Требования к видам обеспечения</w:t>
      </w:r>
      <w:bookmarkEnd w:id="2450"/>
      <w:bookmarkEnd w:id="3222"/>
      <w:bookmarkEnd w:id="3223"/>
      <w:bookmarkEnd w:id="3224"/>
      <w:bookmarkEnd w:id="3225"/>
    </w:p>
    <w:p w14:paraId="45176406" w14:textId="77919FBC" w:rsidR="00BE5B65" w:rsidRPr="00CE198A" w:rsidRDefault="00BE5B65" w:rsidP="00BE5B65">
      <w:pPr>
        <w:pStyle w:val="3"/>
        <w:rPr>
          <w:rFonts w:ascii="Times New Roman" w:hAnsi="Times New Roman" w:cs="Times New Roman"/>
          <w:sz w:val="28"/>
          <w:szCs w:val="28"/>
          <w:lang w:eastAsia="ru-RU"/>
        </w:rPr>
      </w:pPr>
      <w:r w:rsidRPr="00CE198A">
        <w:rPr>
          <w:rFonts w:ascii="Times New Roman" w:hAnsi="Times New Roman" w:cs="Times New Roman"/>
          <w:sz w:val="28"/>
          <w:szCs w:val="28"/>
          <w:lang w:eastAsia="ru-RU"/>
        </w:rPr>
        <w:t xml:space="preserve">Требования к математическому обеспечению </w:t>
      </w:r>
      <w:r w:rsidR="00CA423A" w:rsidRPr="00CE198A">
        <w:rPr>
          <w:rFonts w:ascii="Times New Roman" w:hAnsi="Times New Roman" w:cs="Times New Roman"/>
          <w:sz w:val="28"/>
          <w:szCs w:val="28"/>
          <w:lang w:eastAsia="ru-RU"/>
        </w:rPr>
        <w:t>Подсистемы</w:t>
      </w:r>
    </w:p>
    <w:p w14:paraId="2D6514FF" w14:textId="2C3DFADE" w:rsidR="00AA20D8" w:rsidRPr="00CE198A" w:rsidRDefault="00F153FB" w:rsidP="00AA20D8">
      <w:pPr>
        <w:rPr>
          <w:sz w:val="28"/>
          <w:szCs w:val="28"/>
        </w:rPr>
      </w:pPr>
      <w:r w:rsidRPr="00CE198A">
        <w:rPr>
          <w:sz w:val="28"/>
          <w:szCs w:val="28"/>
          <w:lang w:eastAsia="ru-RU"/>
        </w:rPr>
        <w:t>Требовани</w:t>
      </w:r>
      <w:r w:rsidR="006863E4" w:rsidRPr="00CE198A">
        <w:rPr>
          <w:sz w:val="28"/>
          <w:szCs w:val="28"/>
          <w:lang w:eastAsia="ru-RU"/>
        </w:rPr>
        <w:t>я</w:t>
      </w:r>
      <w:r w:rsidRPr="00CE198A">
        <w:rPr>
          <w:sz w:val="28"/>
          <w:szCs w:val="28"/>
          <w:lang w:eastAsia="ru-RU"/>
        </w:rPr>
        <w:t xml:space="preserve"> </w:t>
      </w:r>
      <w:r w:rsidR="00AA20D8" w:rsidRPr="00CE198A">
        <w:rPr>
          <w:sz w:val="28"/>
          <w:szCs w:val="28"/>
          <w:lang w:eastAsia="ru-RU"/>
        </w:rPr>
        <w:t xml:space="preserve">к математическому обеспечению </w:t>
      </w:r>
      <w:r w:rsidR="006863E4" w:rsidRPr="00CE198A">
        <w:rPr>
          <w:sz w:val="28"/>
          <w:szCs w:val="28"/>
        </w:rPr>
        <w:t>Подсистем</w:t>
      </w:r>
      <w:r w:rsidR="00AA20D8" w:rsidRPr="00CE198A">
        <w:rPr>
          <w:sz w:val="28"/>
          <w:szCs w:val="28"/>
          <w:lang w:eastAsia="ru-RU"/>
        </w:rPr>
        <w:t xml:space="preserve">ы </w:t>
      </w:r>
      <w:r w:rsidR="006863E4" w:rsidRPr="00CE198A">
        <w:rPr>
          <w:sz w:val="28"/>
          <w:szCs w:val="28"/>
        </w:rPr>
        <w:t>должны быть определены на этапе технического проектирования</w:t>
      </w:r>
      <w:r w:rsidR="00AA20D8" w:rsidRPr="00CE198A">
        <w:rPr>
          <w:sz w:val="28"/>
          <w:szCs w:val="28"/>
        </w:rPr>
        <w:t>.</w:t>
      </w:r>
    </w:p>
    <w:p w14:paraId="19E333CF" w14:textId="28A9EBD4" w:rsidR="00BE5B65" w:rsidRPr="00CE198A" w:rsidRDefault="00BE5B65" w:rsidP="00BE5B65">
      <w:pPr>
        <w:pStyle w:val="3"/>
        <w:rPr>
          <w:rFonts w:ascii="Times New Roman" w:hAnsi="Times New Roman" w:cs="Times New Roman"/>
          <w:sz w:val="28"/>
          <w:szCs w:val="28"/>
          <w:lang w:eastAsia="ru-RU"/>
        </w:rPr>
      </w:pPr>
      <w:r w:rsidRPr="00CE198A">
        <w:rPr>
          <w:rFonts w:ascii="Times New Roman" w:hAnsi="Times New Roman" w:cs="Times New Roman"/>
          <w:sz w:val="28"/>
          <w:szCs w:val="28"/>
          <w:lang w:eastAsia="ru-RU"/>
        </w:rPr>
        <w:t xml:space="preserve">Требования к информационному обеспечению </w:t>
      </w:r>
      <w:r w:rsidR="00CA423A" w:rsidRPr="00CE198A">
        <w:rPr>
          <w:rFonts w:ascii="Times New Roman" w:hAnsi="Times New Roman" w:cs="Times New Roman"/>
          <w:sz w:val="28"/>
          <w:szCs w:val="28"/>
          <w:lang w:eastAsia="ru-RU"/>
        </w:rPr>
        <w:t>Подсистемы</w:t>
      </w:r>
    </w:p>
    <w:p w14:paraId="3C475661" w14:textId="4E18D3BB" w:rsidR="001E0E5F" w:rsidRPr="00CE198A" w:rsidRDefault="001E0E5F" w:rsidP="001E0E5F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Состав, структура и способы организации данных в </w:t>
      </w:r>
      <w:r w:rsidR="00CA423A" w:rsidRPr="00CE198A">
        <w:rPr>
          <w:sz w:val="28"/>
          <w:szCs w:val="28"/>
          <w:lang w:eastAsia="ru-RU"/>
        </w:rPr>
        <w:t>Подсистеме</w:t>
      </w:r>
      <w:r w:rsidR="004F0A20" w:rsidRPr="00CE198A">
        <w:rPr>
          <w:sz w:val="28"/>
          <w:szCs w:val="28"/>
          <w:lang w:eastAsia="ru-RU"/>
        </w:rPr>
        <w:t xml:space="preserve"> </w:t>
      </w:r>
      <w:r w:rsidRPr="00CE198A">
        <w:rPr>
          <w:sz w:val="28"/>
          <w:szCs w:val="28"/>
        </w:rPr>
        <w:t>должны быть определены на этапе технического проектирования.</w:t>
      </w:r>
    </w:p>
    <w:p w14:paraId="2C329994" w14:textId="420A3D86" w:rsidR="001E0E5F" w:rsidRPr="00CE198A" w:rsidRDefault="001E0E5F" w:rsidP="001E0E5F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Доступ к данным </w:t>
      </w:r>
      <w:r w:rsidR="004B0524" w:rsidRPr="00CE198A">
        <w:rPr>
          <w:sz w:val="28"/>
          <w:szCs w:val="28"/>
        </w:rPr>
        <w:t xml:space="preserve">для </w:t>
      </w:r>
      <w:r w:rsidRPr="00CE198A">
        <w:rPr>
          <w:sz w:val="28"/>
          <w:szCs w:val="28"/>
        </w:rPr>
        <w:t>авторизованны</w:t>
      </w:r>
      <w:r w:rsidR="004B0524" w:rsidRPr="00CE198A">
        <w:rPr>
          <w:sz w:val="28"/>
          <w:szCs w:val="28"/>
        </w:rPr>
        <w:t>х</w:t>
      </w:r>
      <w:r w:rsidRPr="00CE198A">
        <w:rPr>
          <w:sz w:val="28"/>
          <w:szCs w:val="28"/>
        </w:rPr>
        <w:t xml:space="preserve"> </w:t>
      </w:r>
      <w:r w:rsidR="00055645" w:rsidRPr="00CE198A">
        <w:rPr>
          <w:sz w:val="28"/>
          <w:szCs w:val="28"/>
        </w:rPr>
        <w:t>Пользовател</w:t>
      </w:r>
      <w:r w:rsidR="004B0524" w:rsidRPr="00CE198A">
        <w:rPr>
          <w:sz w:val="28"/>
          <w:szCs w:val="28"/>
        </w:rPr>
        <w:t>ей должен быть предоставлен только</w:t>
      </w:r>
      <w:r w:rsidRPr="00CE198A">
        <w:rPr>
          <w:sz w:val="28"/>
          <w:szCs w:val="28"/>
        </w:rPr>
        <w:t xml:space="preserve"> с учётом их полномочий на основе ролевой модели.</w:t>
      </w:r>
    </w:p>
    <w:p w14:paraId="2C3A8F6B" w14:textId="1DA41D1F" w:rsidR="001E0E5F" w:rsidRPr="00CE198A" w:rsidRDefault="001E0E5F" w:rsidP="001E0E5F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Структура базы данных должна быть организована рациональным способом, исключающим единовременную полную выгрузку информации, содержащейся в базе данных </w:t>
      </w:r>
      <w:r w:rsidR="00CA423A" w:rsidRPr="00CE198A">
        <w:rPr>
          <w:sz w:val="28"/>
          <w:szCs w:val="28"/>
          <w:lang w:eastAsia="ru-RU"/>
        </w:rPr>
        <w:t>Подсистемы</w:t>
      </w:r>
      <w:r w:rsidRPr="00CE198A">
        <w:rPr>
          <w:sz w:val="28"/>
          <w:szCs w:val="28"/>
        </w:rPr>
        <w:t>.</w:t>
      </w:r>
    </w:p>
    <w:p w14:paraId="5D9CCEBE" w14:textId="0BD9140B" w:rsidR="001E0E5F" w:rsidRPr="00CE198A" w:rsidRDefault="001E0E5F" w:rsidP="001E0E5F">
      <w:pPr>
        <w:rPr>
          <w:sz w:val="28"/>
          <w:szCs w:val="28"/>
        </w:rPr>
      </w:pPr>
      <w:r w:rsidRPr="00CE198A">
        <w:rPr>
          <w:sz w:val="28"/>
          <w:szCs w:val="28"/>
        </w:rPr>
        <w:t>Технические средства, обеспечивающие хранение информации, должны обеспечить надёжность хранения данных и оперативную замену оборудования.</w:t>
      </w:r>
    </w:p>
    <w:p w14:paraId="63B424D1" w14:textId="0D0804E9" w:rsidR="001E0E5F" w:rsidRPr="00CE198A" w:rsidRDefault="001E0E5F" w:rsidP="001E0E5F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Для сохранения информации, размещаемой в </w:t>
      </w:r>
      <w:r w:rsidR="00CA423A" w:rsidRPr="00CE198A">
        <w:rPr>
          <w:sz w:val="28"/>
          <w:szCs w:val="28"/>
          <w:lang w:eastAsia="ru-RU"/>
        </w:rPr>
        <w:t>Подсистемы</w:t>
      </w:r>
      <w:r w:rsidRPr="00CE198A">
        <w:rPr>
          <w:sz w:val="28"/>
          <w:szCs w:val="28"/>
        </w:rPr>
        <w:t xml:space="preserve">, в случае нарушения работы сервера должен быть </w:t>
      </w:r>
      <w:r w:rsidR="004B0524" w:rsidRPr="00CE198A">
        <w:rPr>
          <w:sz w:val="28"/>
          <w:szCs w:val="28"/>
        </w:rPr>
        <w:t>предусмотрен</w:t>
      </w:r>
      <w:r w:rsidRPr="00CE198A">
        <w:rPr>
          <w:sz w:val="28"/>
          <w:szCs w:val="28"/>
        </w:rPr>
        <w:t xml:space="preserve"> механизм рез</w:t>
      </w:r>
      <w:r w:rsidR="004B0524" w:rsidRPr="00CE198A">
        <w:rPr>
          <w:sz w:val="28"/>
          <w:szCs w:val="28"/>
        </w:rPr>
        <w:t>ервного копирования баз данных.</w:t>
      </w:r>
    </w:p>
    <w:p w14:paraId="10F53EF2" w14:textId="2E47C9FD" w:rsidR="00A93456" w:rsidRPr="00CE198A" w:rsidRDefault="00A93456" w:rsidP="001E0E5F">
      <w:pPr>
        <w:rPr>
          <w:sz w:val="28"/>
          <w:szCs w:val="28"/>
          <w:lang w:eastAsia="ru-RU"/>
        </w:rPr>
      </w:pPr>
      <w:r w:rsidRPr="00CE198A">
        <w:rPr>
          <w:sz w:val="28"/>
          <w:szCs w:val="28"/>
          <w:lang w:eastAsia="ru-RU"/>
        </w:rPr>
        <w:t xml:space="preserve">Формат и состав входных/выходных данных, участвующих в обмене между компонентами </w:t>
      </w:r>
      <w:r w:rsidR="00CA423A" w:rsidRPr="00CE198A">
        <w:rPr>
          <w:sz w:val="28"/>
          <w:szCs w:val="28"/>
          <w:lang w:eastAsia="ru-RU"/>
        </w:rPr>
        <w:t>Подсистемы</w:t>
      </w:r>
      <w:r w:rsidRPr="00CE198A">
        <w:rPr>
          <w:sz w:val="28"/>
          <w:szCs w:val="28"/>
          <w:lang w:eastAsia="ru-RU"/>
        </w:rPr>
        <w:t xml:space="preserve">, а также форматы обмена данными должны быть определены на этапе </w:t>
      </w:r>
      <w:r w:rsidR="00DF576E" w:rsidRPr="00CE198A">
        <w:rPr>
          <w:sz w:val="28"/>
          <w:szCs w:val="28"/>
          <w:lang w:eastAsia="ru-RU"/>
        </w:rPr>
        <w:t>разработки технического проекта</w:t>
      </w:r>
      <w:r w:rsidRPr="00CE198A">
        <w:rPr>
          <w:sz w:val="28"/>
          <w:szCs w:val="28"/>
          <w:lang w:eastAsia="ru-RU"/>
        </w:rPr>
        <w:t>.</w:t>
      </w:r>
    </w:p>
    <w:p w14:paraId="2B7C754D" w14:textId="4F79E003" w:rsidR="00465E2C" w:rsidRPr="00CE198A" w:rsidRDefault="00465E2C" w:rsidP="00FC0126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Требования к составу данных, </w:t>
      </w:r>
      <w:r w:rsidRPr="00CE198A">
        <w:rPr>
          <w:sz w:val="28"/>
          <w:szCs w:val="28"/>
          <w:lang w:eastAsia="ru-RU"/>
        </w:rPr>
        <w:t>участвующих в о</w:t>
      </w:r>
      <w:r w:rsidRPr="00CE198A">
        <w:rPr>
          <w:sz w:val="28"/>
          <w:szCs w:val="28"/>
        </w:rPr>
        <w:t xml:space="preserve">бмене между </w:t>
      </w:r>
      <w:r w:rsidR="004B0524" w:rsidRPr="00CE198A">
        <w:rPr>
          <w:sz w:val="28"/>
          <w:szCs w:val="28"/>
        </w:rPr>
        <w:t>создаваемой</w:t>
      </w:r>
      <w:r w:rsidR="00C73379" w:rsidRPr="00CE198A">
        <w:rPr>
          <w:sz w:val="28"/>
          <w:szCs w:val="28"/>
        </w:rPr>
        <w:t xml:space="preserve"> </w:t>
      </w:r>
      <w:r w:rsidR="00CA423A" w:rsidRPr="00CE198A">
        <w:rPr>
          <w:sz w:val="28"/>
          <w:szCs w:val="28"/>
          <w:lang w:eastAsia="ru-RU"/>
        </w:rPr>
        <w:t>Подсистемой</w:t>
      </w:r>
      <w:r w:rsidR="00403717" w:rsidRPr="00CE198A">
        <w:rPr>
          <w:sz w:val="28"/>
          <w:szCs w:val="28"/>
          <w:lang w:eastAsia="ru-RU"/>
        </w:rPr>
        <w:t xml:space="preserve"> </w:t>
      </w:r>
      <w:r w:rsidR="00C73379" w:rsidRPr="00CE198A">
        <w:rPr>
          <w:sz w:val="28"/>
          <w:szCs w:val="28"/>
        </w:rPr>
        <w:t>и </w:t>
      </w:r>
      <w:r w:rsidRPr="00CE198A">
        <w:rPr>
          <w:sz w:val="28"/>
          <w:szCs w:val="28"/>
        </w:rPr>
        <w:t>смежными системами</w:t>
      </w:r>
      <w:r w:rsidR="004B0524" w:rsidRPr="00CE198A">
        <w:rPr>
          <w:sz w:val="28"/>
          <w:szCs w:val="28"/>
        </w:rPr>
        <w:t xml:space="preserve"> должны быть определены на этапе технического проектирования и могут дорабатываться на последующих этапах </w:t>
      </w:r>
      <w:r w:rsidR="00100AF9" w:rsidRPr="00CE198A">
        <w:rPr>
          <w:sz w:val="28"/>
          <w:szCs w:val="28"/>
        </w:rPr>
        <w:t xml:space="preserve">жизненного цикла </w:t>
      </w:r>
      <w:r w:rsidR="00364465" w:rsidRPr="00CE198A">
        <w:rPr>
          <w:sz w:val="28"/>
          <w:szCs w:val="28"/>
        </w:rPr>
        <w:t>Решения</w:t>
      </w:r>
      <w:r w:rsidRPr="00CE198A">
        <w:rPr>
          <w:sz w:val="28"/>
          <w:szCs w:val="28"/>
        </w:rPr>
        <w:t>.</w:t>
      </w:r>
    </w:p>
    <w:p w14:paraId="60ACC4F7" w14:textId="4852D8A1" w:rsidR="00465E2C" w:rsidRPr="00CE198A" w:rsidRDefault="00465E2C" w:rsidP="00A93456">
      <w:pPr>
        <w:rPr>
          <w:sz w:val="28"/>
          <w:szCs w:val="28"/>
        </w:rPr>
      </w:pPr>
      <w:r w:rsidRPr="00CE198A">
        <w:rPr>
          <w:sz w:val="28"/>
          <w:szCs w:val="28"/>
        </w:rPr>
        <w:t>Требования по организации резервного копирования и восстановления информации указаны в п.</w:t>
      </w:r>
      <w:r w:rsidR="006C171D" w:rsidRPr="00CE198A">
        <w:rPr>
          <w:sz w:val="28"/>
          <w:szCs w:val="28"/>
        </w:rPr>
        <w:t xml:space="preserve"> </w:t>
      </w:r>
      <w:r w:rsidR="006C171D" w:rsidRPr="00CE198A">
        <w:rPr>
          <w:sz w:val="28"/>
          <w:szCs w:val="28"/>
        </w:rPr>
        <w:fldChar w:fldCharType="begin"/>
      </w:r>
      <w:r w:rsidR="006C171D" w:rsidRPr="00CE198A">
        <w:rPr>
          <w:sz w:val="28"/>
          <w:szCs w:val="28"/>
        </w:rPr>
        <w:instrText xml:space="preserve"> REF _Ref437693785 \r \h </w:instrText>
      </w:r>
      <w:r w:rsidR="006C171D" w:rsidRPr="00CE198A">
        <w:rPr>
          <w:sz w:val="28"/>
          <w:szCs w:val="28"/>
        </w:rPr>
      </w:r>
      <w:r w:rsidR="00CE198A" w:rsidRPr="00CE198A">
        <w:rPr>
          <w:sz w:val="28"/>
          <w:szCs w:val="28"/>
        </w:rPr>
        <w:instrText xml:space="preserve"> \* MERGEFORMAT </w:instrText>
      </w:r>
      <w:r w:rsidR="006C171D" w:rsidRPr="00CE198A">
        <w:rPr>
          <w:sz w:val="28"/>
          <w:szCs w:val="28"/>
        </w:rPr>
        <w:fldChar w:fldCharType="separate"/>
      </w:r>
      <w:r w:rsidR="005A0256" w:rsidRPr="00CE198A">
        <w:rPr>
          <w:sz w:val="28"/>
          <w:szCs w:val="28"/>
        </w:rPr>
        <w:t>4.1.4</w:t>
      </w:r>
      <w:r w:rsidR="006C171D" w:rsidRPr="00CE198A">
        <w:rPr>
          <w:sz w:val="28"/>
          <w:szCs w:val="28"/>
        </w:rPr>
        <w:fldChar w:fldCharType="end"/>
      </w:r>
      <w:r w:rsidRPr="00CE198A">
        <w:rPr>
          <w:sz w:val="28"/>
          <w:szCs w:val="28"/>
        </w:rPr>
        <w:t>.</w:t>
      </w:r>
    </w:p>
    <w:p w14:paraId="16CBF8A8" w14:textId="1193AF2E" w:rsidR="00BE5B65" w:rsidRPr="00CE198A" w:rsidRDefault="00BE5B65" w:rsidP="00BE5B65">
      <w:pPr>
        <w:pStyle w:val="3"/>
        <w:rPr>
          <w:rFonts w:ascii="Times New Roman" w:hAnsi="Times New Roman" w:cs="Times New Roman"/>
          <w:sz w:val="28"/>
          <w:szCs w:val="28"/>
          <w:lang w:eastAsia="ru-RU"/>
        </w:rPr>
      </w:pPr>
      <w:r w:rsidRPr="00CE198A">
        <w:rPr>
          <w:rFonts w:ascii="Times New Roman" w:hAnsi="Times New Roman" w:cs="Times New Roman"/>
          <w:sz w:val="28"/>
          <w:szCs w:val="28"/>
          <w:lang w:eastAsia="ru-RU"/>
        </w:rPr>
        <w:t xml:space="preserve">Требования к лингвистическому обеспечению </w:t>
      </w:r>
      <w:r w:rsidR="00CA423A" w:rsidRPr="00CE198A">
        <w:rPr>
          <w:rFonts w:ascii="Times New Roman" w:hAnsi="Times New Roman" w:cs="Times New Roman"/>
          <w:sz w:val="28"/>
          <w:szCs w:val="28"/>
          <w:lang w:eastAsia="ru-RU"/>
        </w:rPr>
        <w:t>Подсистемы</w:t>
      </w:r>
    </w:p>
    <w:p w14:paraId="3BA4D035" w14:textId="186E1566" w:rsidR="009E250F" w:rsidRPr="00CE198A" w:rsidRDefault="009E250F" w:rsidP="00A93456">
      <w:pPr>
        <w:rPr>
          <w:sz w:val="28"/>
          <w:szCs w:val="28"/>
        </w:rPr>
      </w:pPr>
      <w:bookmarkStart w:id="3226" w:name="_Ref437873223"/>
      <w:r w:rsidRPr="00CE198A">
        <w:rPr>
          <w:sz w:val="28"/>
          <w:szCs w:val="28"/>
        </w:rPr>
        <w:t xml:space="preserve">АРМ Администратора и документация, </w:t>
      </w:r>
      <w:r w:rsidR="00DE7F96" w:rsidRPr="00CE198A">
        <w:rPr>
          <w:sz w:val="28"/>
          <w:szCs w:val="28"/>
        </w:rPr>
        <w:t>перечисленная в разделе 8</w:t>
      </w:r>
      <w:r w:rsidRPr="00CE198A">
        <w:rPr>
          <w:sz w:val="28"/>
          <w:szCs w:val="28"/>
        </w:rPr>
        <w:t>, должны быть выполнены на русском языке.</w:t>
      </w:r>
    </w:p>
    <w:p w14:paraId="2A0F0D7D" w14:textId="27C2BB19" w:rsidR="00684783" w:rsidRPr="00CE198A" w:rsidRDefault="00F97957" w:rsidP="00A93456">
      <w:pPr>
        <w:rPr>
          <w:sz w:val="28"/>
          <w:szCs w:val="28"/>
        </w:rPr>
      </w:pPr>
      <w:ins w:id="3227" w:author="Constantine Smirnov" w:date="2023-06-07T03:34:00Z">
        <w:r w:rsidRPr="00CE198A">
          <w:rPr>
            <w:sz w:val="28"/>
            <w:szCs w:val="28"/>
          </w:rPr>
          <w:t>П</w:t>
        </w:r>
      </w:ins>
      <w:del w:id="3228" w:author="Constantine Smirnov" w:date="2023-06-07T03:34:00Z">
        <w:r w:rsidR="00364465" w:rsidRPr="00CE198A" w:rsidDel="00F97957">
          <w:rPr>
            <w:sz w:val="28"/>
            <w:szCs w:val="28"/>
          </w:rPr>
          <w:delText>Мобильные п</w:delText>
        </w:r>
      </w:del>
      <w:r w:rsidR="00364465" w:rsidRPr="00CE198A">
        <w:rPr>
          <w:sz w:val="28"/>
          <w:szCs w:val="28"/>
        </w:rPr>
        <w:t>риложения должны поддерживать следующие языки локализации:</w:t>
      </w:r>
    </w:p>
    <w:p w14:paraId="6AAE85EA" w14:textId="177A8D44" w:rsidR="00364465" w:rsidRPr="00CE198A" w:rsidRDefault="00364465" w:rsidP="00935C9B">
      <w:pPr>
        <w:pStyle w:val="SC1-"/>
        <w:rPr>
          <w:sz w:val="28"/>
          <w:szCs w:val="28"/>
        </w:rPr>
      </w:pPr>
      <w:r w:rsidRPr="00CE198A">
        <w:rPr>
          <w:sz w:val="28"/>
          <w:szCs w:val="28"/>
        </w:rPr>
        <w:t>Русский</w:t>
      </w:r>
      <w:r w:rsidR="00EC13A0" w:rsidRPr="00CE198A">
        <w:rPr>
          <w:sz w:val="28"/>
          <w:szCs w:val="28"/>
        </w:rPr>
        <w:t>;</w:t>
      </w:r>
    </w:p>
    <w:p w14:paraId="11DE9851" w14:textId="538A39F3" w:rsidR="00364465" w:rsidRPr="00CE198A" w:rsidRDefault="00364465" w:rsidP="00935C9B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Английский</w:t>
      </w:r>
      <w:r w:rsidR="00EC13A0" w:rsidRPr="00CE198A">
        <w:rPr>
          <w:sz w:val="28"/>
          <w:szCs w:val="28"/>
        </w:rPr>
        <w:t>.</w:t>
      </w:r>
    </w:p>
    <w:p w14:paraId="67EB319D" w14:textId="6AEDC106" w:rsidR="00364465" w:rsidRPr="00CE198A" w:rsidRDefault="004903C4" w:rsidP="00364465">
      <w:pPr>
        <w:rPr>
          <w:sz w:val="28"/>
          <w:szCs w:val="28"/>
        </w:rPr>
      </w:pPr>
      <w:ins w:id="3229" w:author="Constantine Smirnov" w:date="2023-06-07T03:35:00Z">
        <w:r w:rsidRPr="00CE198A">
          <w:rPr>
            <w:sz w:val="28"/>
            <w:szCs w:val="28"/>
          </w:rPr>
          <w:t>П</w:t>
        </w:r>
      </w:ins>
      <w:del w:id="3230" w:author="Constantine Smirnov" w:date="2023-06-07T03:35:00Z">
        <w:r w:rsidR="00CA423A" w:rsidRPr="00CE198A" w:rsidDel="004903C4">
          <w:rPr>
            <w:sz w:val="28"/>
            <w:szCs w:val="28"/>
          </w:rPr>
          <w:delText>Мобильное п</w:delText>
        </w:r>
      </w:del>
      <w:r w:rsidR="00CA423A" w:rsidRPr="00CE198A">
        <w:rPr>
          <w:sz w:val="28"/>
          <w:szCs w:val="28"/>
        </w:rPr>
        <w:t xml:space="preserve">риложение должно </w:t>
      </w:r>
      <w:r w:rsidR="00364465" w:rsidRPr="00CE198A">
        <w:rPr>
          <w:sz w:val="28"/>
          <w:szCs w:val="28"/>
        </w:rPr>
        <w:t>поддерживать возможность расширения списка языков локализации.</w:t>
      </w:r>
    </w:p>
    <w:p w14:paraId="5E27E53B" w14:textId="550B6ABB" w:rsidR="00364465" w:rsidRPr="00CE198A" w:rsidRDefault="00364465" w:rsidP="00364465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В случае, если язык локализации </w:t>
      </w:r>
      <w:del w:id="3231" w:author="Constantine Smirnov" w:date="2023-06-07T03:34:00Z">
        <w:r w:rsidRPr="00CE198A" w:rsidDel="009612A0">
          <w:rPr>
            <w:sz w:val="28"/>
            <w:szCs w:val="28"/>
          </w:rPr>
          <w:delText xml:space="preserve">Мобильного </w:delText>
        </w:r>
      </w:del>
      <w:r w:rsidRPr="00CE198A">
        <w:rPr>
          <w:sz w:val="28"/>
          <w:szCs w:val="28"/>
        </w:rPr>
        <w:t>устройства</w:t>
      </w:r>
      <w:ins w:id="3232" w:author="Constantine Smirnov" w:date="2023-06-07T03:35:00Z">
        <w:r w:rsidR="001F2E7D" w:rsidRPr="00CE198A">
          <w:rPr>
            <w:sz w:val="28"/>
            <w:szCs w:val="28"/>
          </w:rPr>
          <w:t xml:space="preserve"> -</w:t>
        </w:r>
      </w:ins>
      <w:r w:rsidRPr="00CE198A">
        <w:rPr>
          <w:sz w:val="28"/>
          <w:szCs w:val="28"/>
        </w:rPr>
        <w:t xml:space="preserve"> русский, язык локализации</w:t>
      </w:r>
      <w:r w:rsidR="009E250F" w:rsidRPr="00CE198A">
        <w:rPr>
          <w:sz w:val="28"/>
          <w:szCs w:val="28"/>
        </w:rPr>
        <w:t xml:space="preserve"> </w:t>
      </w:r>
      <w:del w:id="3233" w:author="Constantine Smirnov" w:date="2023-06-07T03:34:00Z">
        <w:r w:rsidR="009E250F" w:rsidRPr="00CE198A" w:rsidDel="00E063AC">
          <w:rPr>
            <w:sz w:val="28"/>
            <w:szCs w:val="28"/>
          </w:rPr>
          <w:delText xml:space="preserve">Мобильного </w:delText>
        </w:r>
      </w:del>
      <w:r w:rsidR="009E250F" w:rsidRPr="00CE198A">
        <w:rPr>
          <w:sz w:val="28"/>
          <w:szCs w:val="28"/>
        </w:rPr>
        <w:t xml:space="preserve">приложения – русский. Для любого другого языка локализации </w:t>
      </w:r>
      <w:del w:id="3234" w:author="Constantine Smirnov" w:date="2023-06-07T03:35:00Z">
        <w:r w:rsidR="009E250F" w:rsidRPr="00CE198A" w:rsidDel="00982908">
          <w:rPr>
            <w:sz w:val="28"/>
            <w:szCs w:val="28"/>
          </w:rPr>
          <w:delText xml:space="preserve">Мобильного </w:delText>
        </w:r>
      </w:del>
      <w:r w:rsidR="009E250F" w:rsidRPr="00CE198A">
        <w:rPr>
          <w:sz w:val="28"/>
          <w:szCs w:val="28"/>
        </w:rPr>
        <w:t xml:space="preserve">устройства язык локализации </w:t>
      </w:r>
      <w:del w:id="3235" w:author="Constantine Smirnov" w:date="2023-06-07T03:35:00Z">
        <w:r w:rsidR="009E250F" w:rsidRPr="00CE198A" w:rsidDel="00982908">
          <w:rPr>
            <w:sz w:val="28"/>
            <w:szCs w:val="28"/>
          </w:rPr>
          <w:delText xml:space="preserve">Мобильного </w:delText>
        </w:r>
      </w:del>
      <w:r w:rsidR="009E250F" w:rsidRPr="00CE198A">
        <w:rPr>
          <w:sz w:val="28"/>
          <w:szCs w:val="28"/>
        </w:rPr>
        <w:t>приложения – Английский.</w:t>
      </w:r>
    </w:p>
    <w:p w14:paraId="586B742C" w14:textId="297FFA3D" w:rsidR="009E250F" w:rsidRPr="00CE198A" w:rsidRDefault="004903C4" w:rsidP="00364465">
      <w:pPr>
        <w:rPr>
          <w:sz w:val="28"/>
          <w:szCs w:val="28"/>
        </w:rPr>
      </w:pPr>
      <w:ins w:id="3236" w:author="Constantine Smirnov" w:date="2023-06-07T03:35:00Z">
        <w:r w:rsidRPr="00CE198A">
          <w:rPr>
            <w:sz w:val="28"/>
            <w:szCs w:val="28"/>
          </w:rPr>
          <w:t>П</w:t>
        </w:r>
      </w:ins>
      <w:del w:id="3237" w:author="Constantine Smirnov" w:date="2023-06-07T03:35:00Z">
        <w:r w:rsidR="009E250F" w:rsidRPr="00CE198A" w:rsidDel="00950521">
          <w:rPr>
            <w:sz w:val="28"/>
            <w:szCs w:val="28"/>
          </w:rPr>
          <w:delText>Мобильное п</w:delText>
        </w:r>
      </w:del>
      <w:r w:rsidR="009E250F" w:rsidRPr="00CE198A">
        <w:rPr>
          <w:sz w:val="28"/>
          <w:szCs w:val="28"/>
        </w:rPr>
        <w:t xml:space="preserve">риложение </w:t>
      </w:r>
      <w:r w:rsidR="00492917" w:rsidRPr="00CE198A">
        <w:rPr>
          <w:sz w:val="28"/>
          <w:szCs w:val="28"/>
        </w:rPr>
        <w:t xml:space="preserve">должно </w:t>
      </w:r>
      <w:r w:rsidR="009E250F" w:rsidRPr="00CE198A">
        <w:rPr>
          <w:sz w:val="28"/>
          <w:szCs w:val="28"/>
        </w:rPr>
        <w:t>давать возможность Пользователю вручную выбрать язык локализации</w:t>
      </w:r>
      <w:del w:id="3238" w:author="Constantine Smirnov" w:date="2023-06-07T03:36:00Z">
        <w:r w:rsidR="009E250F" w:rsidRPr="00CE198A" w:rsidDel="00F314E0">
          <w:rPr>
            <w:sz w:val="28"/>
            <w:szCs w:val="28"/>
          </w:rPr>
          <w:delText xml:space="preserve"> Мобильного</w:delText>
        </w:r>
      </w:del>
      <w:r w:rsidR="009E250F" w:rsidRPr="00CE198A">
        <w:rPr>
          <w:sz w:val="28"/>
          <w:szCs w:val="28"/>
        </w:rPr>
        <w:t xml:space="preserve"> приложения.</w:t>
      </w:r>
    </w:p>
    <w:p w14:paraId="1E8540B1" w14:textId="60CDD31D" w:rsidR="00BE5B65" w:rsidRPr="00CE198A" w:rsidRDefault="00BE5B65" w:rsidP="00BE5B65">
      <w:pPr>
        <w:pStyle w:val="3"/>
        <w:rPr>
          <w:rFonts w:ascii="Times New Roman" w:hAnsi="Times New Roman" w:cs="Times New Roman"/>
          <w:sz w:val="28"/>
          <w:szCs w:val="28"/>
          <w:lang w:eastAsia="ru-RU"/>
        </w:rPr>
      </w:pPr>
      <w:r w:rsidRPr="00CE198A">
        <w:rPr>
          <w:rFonts w:ascii="Times New Roman" w:hAnsi="Times New Roman" w:cs="Times New Roman"/>
          <w:sz w:val="28"/>
          <w:szCs w:val="28"/>
          <w:lang w:eastAsia="ru-RU"/>
        </w:rPr>
        <w:t xml:space="preserve">Требования к программному обеспечению </w:t>
      </w:r>
      <w:r w:rsidR="006863E4" w:rsidRPr="00CE198A">
        <w:rPr>
          <w:rFonts w:ascii="Times New Roman" w:hAnsi="Times New Roman" w:cs="Times New Roman"/>
          <w:sz w:val="28"/>
          <w:szCs w:val="28"/>
          <w:lang w:eastAsia="ru-RU"/>
        </w:rPr>
        <w:t>Подсистем</w:t>
      </w:r>
      <w:r w:rsidRPr="00CE198A">
        <w:rPr>
          <w:rFonts w:ascii="Times New Roman" w:hAnsi="Times New Roman" w:cs="Times New Roman"/>
          <w:sz w:val="28"/>
          <w:szCs w:val="28"/>
          <w:lang w:eastAsia="ru-RU"/>
        </w:rPr>
        <w:t>ы</w:t>
      </w:r>
      <w:bookmarkEnd w:id="3226"/>
    </w:p>
    <w:p w14:paraId="790F7654" w14:textId="517B8E9F" w:rsidR="001410D6" w:rsidRPr="00CE198A" w:rsidDel="005373C9" w:rsidRDefault="00CF3B60" w:rsidP="005373C9">
      <w:pPr>
        <w:rPr>
          <w:del w:id="3239" w:author="Constantine Smirnov" w:date="2023-06-07T03:37:00Z"/>
          <w:sz w:val="28"/>
          <w:szCs w:val="28"/>
          <w:lang w:eastAsia="ru-RU"/>
        </w:rPr>
      </w:pPr>
      <w:bookmarkStart w:id="3240" w:name="_Ref437873224"/>
      <w:r w:rsidRPr="00CE198A">
        <w:rPr>
          <w:sz w:val="28"/>
          <w:szCs w:val="28"/>
          <w:lang w:eastAsia="ru-RU"/>
        </w:rPr>
        <w:t xml:space="preserve">Для </w:t>
      </w:r>
      <w:r w:rsidR="001410D6" w:rsidRPr="00CE198A">
        <w:rPr>
          <w:sz w:val="28"/>
          <w:szCs w:val="28"/>
          <w:lang w:eastAsia="ru-RU"/>
        </w:rPr>
        <w:t>разработки</w:t>
      </w:r>
      <w:del w:id="3241" w:author="Constantine Smirnov" w:date="2023-06-07T03:37:00Z">
        <w:r w:rsidR="001410D6" w:rsidRPr="00CE198A" w:rsidDel="00F314E0">
          <w:rPr>
            <w:sz w:val="28"/>
            <w:szCs w:val="28"/>
            <w:lang w:eastAsia="ru-RU"/>
          </w:rPr>
          <w:delText xml:space="preserve"> </w:delText>
        </w:r>
        <w:r w:rsidR="00F153FB" w:rsidRPr="00CE198A" w:rsidDel="00F314E0">
          <w:rPr>
            <w:sz w:val="28"/>
            <w:szCs w:val="28"/>
            <w:lang w:eastAsia="ru-RU"/>
          </w:rPr>
          <w:delText>Мобильного</w:delText>
        </w:r>
      </w:del>
      <w:r w:rsidR="00F153FB" w:rsidRPr="00CE198A">
        <w:rPr>
          <w:sz w:val="28"/>
          <w:szCs w:val="28"/>
          <w:lang w:eastAsia="ru-RU"/>
        </w:rPr>
        <w:t xml:space="preserve"> приложения </w:t>
      </w:r>
      <w:r w:rsidRPr="00CE198A">
        <w:rPr>
          <w:sz w:val="28"/>
          <w:szCs w:val="28"/>
          <w:lang w:eastAsia="ru-RU"/>
        </w:rPr>
        <w:t xml:space="preserve">под </w:t>
      </w:r>
      <w:r w:rsidR="00A0145E" w:rsidRPr="00CE198A">
        <w:rPr>
          <w:sz w:val="28"/>
          <w:szCs w:val="28"/>
          <w:lang w:eastAsia="ru-RU"/>
        </w:rPr>
        <w:t xml:space="preserve">ОС </w:t>
      </w:r>
      <w:ins w:id="3242" w:author="Constantine Smirnov" w:date="2023-06-07T03:37:00Z">
        <w:r w:rsidR="005373C9" w:rsidRPr="00CE198A">
          <w:rPr>
            <w:sz w:val="28"/>
            <w:szCs w:val="28"/>
            <w:lang w:eastAsia="ru-RU"/>
          </w:rPr>
          <w:t>(название ОС и перечисление требований</w:t>
        </w:r>
      </w:ins>
      <w:ins w:id="3243" w:author="Constantine Smirnov" w:date="2023-06-07T03:38:00Z">
        <w:r w:rsidR="005373C9" w:rsidRPr="00CE198A">
          <w:rPr>
            <w:sz w:val="28"/>
            <w:szCs w:val="28"/>
            <w:lang w:eastAsia="ru-RU"/>
          </w:rPr>
          <w:t>):</w:t>
        </w:r>
      </w:ins>
      <w:del w:id="3244" w:author="Constantine Smirnov" w:date="2023-06-07T03:37:00Z">
        <w:r w:rsidR="00F153FB" w:rsidRPr="00CE198A" w:rsidDel="005373C9">
          <w:rPr>
            <w:sz w:val="28"/>
            <w:szCs w:val="28"/>
            <w:lang w:val="en-US" w:eastAsia="ru-RU"/>
          </w:rPr>
          <w:delText>Android</w:delText>
        </w:r>
        <w:r w:rsidR="00F153FB" w:rsidRPr="00CE198A" w:rsidDel="005373C9">
          <w:rPr>
            <w:sz w:val="28"/>
            <w:szCs w:val="28"/>
            <w:lang w:eastAsia="ru-RU"/>
          </w:rPr>
          <w:delText xml:space="preserve"> </w:delText>
        </w:r>
        <w:r w:rsidRPr="00CE198A" w:rsidDel="005373C9">
          <w:rPr>
            <w:sz w:val="28"/>
            <w:szCs w:val="28"/>
            <w:lang w:eastAsia="ru-RU"/>
          </w:rPr>
          <w:delText>должна использоваться среда</w:delText>
        </w:r>
        <w:r w:rsidR="00F153FB" w:rsidRPr="00CE198A" w:rsidDel="005373C9">
          <w:rPr>
            <w:sz w:val="28"/>
            <w:szCs w:val="28"/>
            <w:lang w:eastAsia="ru-RU"/>
          </w:rPr>
          <w:delText xml:space="preserve"> </w:delText>
        </w:r>
        <w:r w:rsidR="001410D6" w:rsidRPr="00CE198A" w:rsidDel="005373C9">
          <w:rPr>
            <w:sz w:val="28"/>
            <w:szCs w:val="28"/>
            <w:lang w:val="en-US" w:eastAsia="ru-RU"/>
          </w:rPr>
          <w:delText>Android</w:delText>
        </w:r>
        <w:r w:rsidR="001410D6" w:rsidRPr="00CE198A" w:rsidDel="005373C9">
          <w:rPr>
            <w:sz w:val="28"/>
            <w:szCs w:val="28"/>
            <w:lang w:eastAsia="ru-RU"/>
          </w:rPr>
          <w:delText xml:space="preserve"> </w:delText>
        </w:r>
        <w:r w:rsidR="001410D6" w:rsidRPr="00CE198A" w:rsidDel="005373C9">
          <w:rPr>
            <w:sz w:val="28"/>
            <w:szCs w:val="28"/>
            <w:lang w:val="en-US" w:eastAsia="ru-RU"/>
          </w:rPr>
          <w:delText>studio</w:delText>
        </w:r>
        <w:r w:rsidR="009E250F" w:rsidRPr="00CE198A" w:rsidDel="005373C9">
          <w:rPr>
            <w:sz w:val="28"/>
            <w:szCs w:val="28"/>
            <w:lang w:eastAsia="ru-RU"/>
          </w:rPr>
          <w:delText xml:space="preserve"> версии 2.х.х. или выше,</w:delText>
        </w:r>
        <w:r w:rsidR="001410D6" w:rsidRPr="00CE198A" w:rsidDel="005373C9">
          <w:rPr>
            <w:sz w:val="28"/>
            <w:szCs w:val="28"/>
            <w:lang w:eastAsia="ru-RU"/>
          </w:rPr>
          <w:delText xml:space="preserve"> </w:delText>
        </w:r>
        <w:r w:rsidR="00F153FB" w:rsidRPr="00CE198A" w:rsidDel="005373C9">
          <w:rPr>
            <w:sz w:val="28"/>
            <w:szCs w:val="28"/>
            <w:lang w:eastAsia="ru-RU"/>
          </w:rPr>
          <w:delText xml:space="preserve">язык </w:delText>
        </w:r>
        <w:r w:rsidRPr="00CE198A" w:rsidDel="005373C9">
          <w:rPr>
            <w:sz w:val="28"/>
            <w:szCs w:val="28"/>
            <w:lang w:eastAsia="ru-RU"/>
          </w:rPr>
          <w:delText>программирования</w:delText>
        </w:r>
        <w:r w:rsidR="00F153FB" w:rsidRPr="00CE198A" w:rsidDel="005373C9">
          <w:rPr>
            <w:sz w:val="28"/>
            <w:szCs w:val="28"/>
            <w:lang w:eastAsia="ru-RU"/>
          </w:rPr>
          <w:delText xml:space="preserve"> </w:delText>
        </w:r>
        <w:r w:rsidR="001410D6" w:rsidRPr="00CE198A" w:rsidDel="005373C9">
          <w:rPr>
            <w:sz w:val="28"/>
            <w:szCs w:val="28"/>
            <w:lang w:val="en-US" w:eastAsia="ru-RU"/>
          </w:rPr>
          <w:delText>Java</w:delText>
        </w:r>
        <w:r w:rsidR="001410D6" w:rsidRPr="00CE198A" w:rsidDel="005373C9">
          <w:rPr>
            <w:sz w:val="28"/>
            <w:szCs w:val="28"/>
            <w:lang w:eastAsia="ru-RU"/>
          </w:rPr>
          <w:delText>.</w:delText>
        </w:r>
      </w:del>
    </w:p>
    <w:p w14:paraId="33FB8857" w14:textId="77777777" w:rsidR="005373C9" w:rsidRPr="00CE198A" w:rsidRDefault="005373C9" w:rsidP="005373C9">
      <w:pPr>
        <w:rPr>
          <w:ins w:id="3245" w:author="Constantine Smirnov" w:date="2023-06-07T03:38:00Z"/>
          <w:sz w:val="28"/>
          <w:szCs w:val="28"/>
          <w:lang w:eastAsia="ru-RU"/>
        </w:rPr>
      </w:pPr>
    </w:p>
    <w:p w14:paraId="613B5EE9" w14:textId="14F4A49F" w:rsidR="00A0145E" w:rsidRPr="00CE198A" w:rsidDel="005373C9" w:rsidRDefault="00A0145E" w:rsidP="005373C9">
      <w:pPr>
        <w:rPr>
          <w:del w:id="3246" w:author="Constantine Smirnov" w:date="2023-06-07T03:37:00Z"/>
          <w:sz w:val="28"/>
          <w:szCs w:val="28"/>
          <w:lang w:eastAsia="ru-RU"/>
        </w:rPr>
      </w:pPr>
      <w:del w:id="3247" w:author="Constantine Smirnov" w:date="2023-06-07T03:37:00Z">
        <w:r w:rsidRPr="00CE198A" w:rsidDel="005373C9">
          <w:rPr>
            <w:sz w:val="28"/>
            <w:szCs w:val="28"/>
            <w:lang w:eastAsia="ru-RU"/>
          </w:rPr>
          <w:delText xml:space="preserve">Мобильное приложение под ОС </w:delText>
        </w:r>
        <w:r w:rsidRPr="00CE198A" w:rsidDel="005373C9">
          <w:rPr>
            <w:sz w:val="28"/>
            <w:szCs w:val="28"/>
            <w:lang w:val="en-US" w:eastAsia="ru-RU"/>
          </w:rPr>
          <w:delText>Android</w:delText>
        </w:r>
        <w:r w:rsidRPr="00CE198A" w:rsidDel="005373C9">
          <w:rPr>
            <w:sz w:val="28"/>
            <w:szCs w:val="28"/>
            <w:lang w:eastAsia="ru-RU"/>
          </w:rPr>
          <w:delText xml:space="preserve"> должно работать на версиях </w:delText>
        </w:r>
        <w:r w:rsidRPr="00CE198A" w:rsidDel="005373C9">
          <w:rPr>
            <w:sz w:val="28"/>
            <w:szCs w:val="28"/>
            <w:lang w:val="en-US" w:eastAsia="ru-RU"/>
          </w:rPr>
          <w:delText>Android</w:delText>
        </w:r>
        <w:r w:rsidRPr="00CE198A" w:rsidDel="005373C9">
          <w:rPr>
            <w:sz w:val="28"/>
            <w:szCs w:val="28"/>
            <w:lang w:eastAsia="ru-RU"/>
          </w:rPr>
          <w:delText xml:space="preserve"> 5.0 и выше</w:delText>
        </w:r>
      </w:del>
    </w:p>
    <w:p w14:paraId="3DB50E26" w14:textId="023C33C4" w:rsidR="001410D6" w:rsidRPr="00CE198A" w:rsidDel="005373C9" w:rsidRDefault="00CF3B60" w:rsidP="005373C9">
      <w:pPr>
        <w:rPr>
          <w:del w:id="3248" w:author="Constantine Smirnov" w:date="2023-06-07T03:37:00Z"/>
          <w:sz w:val="28"/>
          <w:szCs w:val="28"/>
          <w:lang w:eastAsia="ru-RU"/>
        </w:rPr>
      </w:pPr>
      <w:del w:id="3249" w:author="Constantine Smirnov" w:date="2023-06-07T03:37:00Z">
        <w:r w:rsidRPr="00CE198A" w:rsidDel="005373C9">
          <w:rPr>
            <w:sz w:val="28"/>
            <w:szCs w:val="28"/>
            <w:lang w:eastAsia="ru-RU"/>
          </w:rPr>
          <w:delText>Для разработки Мобильного приложения под</w:delText>
        </w:r>
        <w:r w:rsidR="00A0145E" w:rsidRPr="00CE198A" w:rsidDel="005373C9">
          <w:rPr>
            <w:sz w:val="28"/>
            <w:szCs w:val="28"/>
            <w:lang w:eastAsia="ru-RU"/>
          </w:rPr>
          <w:delText xml:space="preserve"> ОС</w:delText>
        </w:r>
        <w:r w:rsidRPr="00CE198A" w:rsidDel="005373C9">
          <w:rPr>
            <w:sz w:val="28"/>
            <w:szCs w:val="28"/>
            <w:lang w:eastAsia="ru-RU"/>
          </w:rPr>
          <w:delText xml:space="preserve"> </w:delText>
        </w:r>
        <w:r w:rsidR="00F153FB" w:rsidRPr="00CE198A" w:rsidDel="005373C9">
          <w:rPr>
            <w:sz w:val="28"/>
            <w:szCs w:val="28"/>
            <w:lang w:val="en-US" w:eastAsia="ru-RU"/>
          </w:rPr>
          <w:delText>iOS</w:delText>
        </w:r>
        <w:r w:rsidR="00F153FB" w:rsidRPr="00CE198A" w:rsidDel="005373C9">
          <w:rPr>
            <w:sz w:val="28"/>
            <w:szCs w:val="28"/>
            <w:lang w:eastAsia="ru-RU"/>
          </w:rPr>
          <w:delText xml:space="preserve"> </w:delText>
        </w:r>
        <w:r w:rsidRPr="00CE198A" w:rsidDel="005373C9">
          <w:rPr>
            <w:sz w:val="28"/>
            <w:szCs w:val="28"/>
            <w:lang w:eastAsia="ru-RU"/>
          </w:rPr>
          <w:delText xml:space="preserve">должна использоваться среда </w:delText>
        </w:r>
        <w:r w:rsidR="00CA423A" w:rsidRPr="00CE198A" w:rsidDel="005373C9">
          <w:rPr>
            <w:sz w:val="28"/>
            <w:szCs w:val="28"/>
            <w:lang w:val="en-US" w:eastAsia="ru-RU"/>
          </w:rPr>
          <w:delText>xCode</w:delText>
        </w:r>
        <w:r w:rsidR="00CA423A" w:rsidRPr="00CE198A" w:rsidDel="005373C9">
          <w:rPr>
            <w:sz w:val="28"/>
            <w:szCs w:val="28"/>
            <w:lang w:eastAsia="ru-RU"/>
          </w:rPr>
          <w:delText xml:space="preserve"> </w:delText>
        </w:r>
        <w:r w:rsidR="009E250F" w:rsidRPr="00CE198A" w:rsidDel="005373C9">
          <w:rPr>
            <w:sz w:val="28"/>
            <w:szCs w:val="28"/>
            <w:lang w:eastAsia="ru-RU"/>
          </w:rPr>
          <w:delText>версии 8.х.х. или выше,</w:delText>
        </w:r>
        <w:r w:rsidR="00F153FB" w:rsidRPr="00CE198A" w:rsidDel="005373C9">
          <w:rPr>
            <w:sz w:val="28"/>
            <w:szCs w:val="28"/>
            <w:lang w:eastAsia="ru-RU"/>
          </w:rPr>
          <w:delText xml:space="preserve"> язык </w:delText>
        </w:r>
        <w:r w:rsidRPr="00CE198A" w:rsidDel="005373C9">
          <w:rPr>
            <w:sz w:val="28"/>
            <w:szCs w:val="28"/>
            <w:lang w:eastAsia="ru-RU"/>
          </w:rPr>
          <w:delText>программирования</w:delText>
        </w:r>
        <w:r w:rsidR="00F153FB" w:rsidRPr="00CE198A" w:rsidDel="005373C9">
          <w:rPr>
            <w:sz w:val="28"/>
            <w:szCs w:val="28"/>
            <w:lang w:eastAsia="ru-RU"/>
          </w:rPr>
          <w:delText xml:space="preserve"> </w:delText>
        </w:r>
        <w:r w:rsidRPr="00CE198A" w:rsidDel="005373C9">
          <w:rPr>
            <w:sz w:val="28"/>
            <w:szCs w:val="28"/>
            <w:lang w:val="en-US" w:eastAsia="ru-RU"/>
          </w:rPr>
          <w:delText>Objective</w:delText>
        </w:r>
        <w:r w:rsidR="00F153FB" w:rsidRPr="00CE198A" w:rsidDel="005373C9">
          <w:rPr>
            <w:sz w:val="28"/>
            <w:szCs w:val="28"/>
            <w:lang w:eastAsia="ru-RU"/>
          </w:rPr>
          <w:delText>–</w:delText>
        </w:r>
        <w:r w:rsidR="00F153FB" w:rsidRPr="00CE198A" w:rsidDel="005373C9">
          <w:rPr>
            <w:sz w:val="28"/>
            <w:szCs w:val="28"/>
            <w:lang w:val="en-US" w:eastAsia="ru-RU"/>
          </w:rPr>
          <w:delText>C</w:delText>
        </w:r>
        <w:r w:rsidR="001410D6" w:rsidRPr="00CE198A" w:rsidDel="005373C9">
          <w:rPr>
            <w:sz w:val="28"/>
            <w:szCs w:val="28"/>
            <w:lang w:eastAsia="ru-RU"/>
          </w:rPr>
          <w:delText>.</w:delText>
        </w:r>
      </w:del>
    </w:p>
    <w:p w14:paraId="65ECAB28" w14:textId="7F542306" w:rsidR="00A0145E" w:rsidRPr="00CE198A" w:rsidRDefault="00A0145E" w:rsidP="005373C9">
      <w:pPr>
        <w:rPr>
          <w:sz w:val="28"/>
          <w:szCs w:val="28"/>
          <w:lang w:eastAsia="ru-RU"/>
        </w:rPr>
      </w:pPr>
      <w:del w:id="3250" w:author="Constantine Smirnov" w:date="2023-06-07T03:37:00Z">
        <w:r w:rsidRPr="00CE198A" w:rsidDel="005373C9">
          <w:rPr>
            <w:sz w:val="28"/>
            <w:szCs w:val="28"/>
            <w:lang w:eastAsia="ru-RU"/>
          </w:rPr>
          <w:delText xml:space="preserve">Мобильное приложение под ОС </w:delText>
        </w:r>
        <w:r w:rsidRPr="00CE198A" w:rsidDel="005373C9">
          <w:rPr>
            <w:sz w:val="28"/>
            <w:szCs w:val="28"/>
            <w:lang w:val="en-US" w:eastAsia="ru-RU"/>
          </w:rPr>
          <w:delText>iOS</w:delText>
        </w:r>
        <w:r w:rsidRPr="00CE198A" w:rsidDel="005373C9">
          <w:rPr>
            <w:sz w:val="28"/>
            <w:szCs w:val="28"/>
            <w:lang w:eastAsia="ru-RU"/>
          </w:rPr>
          <w:delText xml:space="preserve"> должно работать на версиях </w:delText>
        </w:r>
        <w:r w:rsidRPr="00CE198A" w:rsidDel="005373C9">
          <w:rPr>
            <w:sz w:val="28"/>
            <w:szCs w:val="28"/>
            <w:lang w:val="en-US" w:eastAsia="ru-RU"/>
          </w:rPr>
          <w:delText>iOS</w:delText>
        </w:r>
        <w:r w:rsidRPr="00CE198A" w:rsidDel="005373C9">
          <w:rPr>
            <w:sz w:val="28"/>
            <w:szCs w:val="28"/>
            <w:lang w:eastAsia="ru-RU"/>
          </w:rPr>
          <w:delText xml:space="preserve"> 9.0 и выше</w:delText>
        </w:r>
      </w:del>
    </w:p>
    <w:p w14:paraId="436F1830" w14:textId="77777777" w:rsidR="001410D6" w:rsidRPr="00CE198A" w:rsidRDefault="00F153FB" w:rsidP="001410D6">
      <w:pPr>
        <w:rPr>
          <w:sz w:val="28"/>
          <w:szCs w:val="28"/>
          <w:lang w:eastAsia="ru-RU"/>
        </w:rPr>
      </w:pPr>
      <w:r w:rsidRPr="00CE198A">
        <w:rPr>
          <w:sz w:val="28"/>
          <w:szCs w:val="28"/>
          <w:lang w:eastAsia="ru-RU"/>
        </w:rPr>
        <w:t xml:space="preserve">Мобильные </w:t>
      </w:r>
      <w:r w:rsidR="001410D6" w:rsidRPr="00CE198A">
        <w:rPr>
          <w:sz w:val="28"/>
          <w:szCs w:val="28"/>
          <w:lang w:eastAsia="ru-RU"/>
        </w:rPr>
        <w:t xml:space="preserve">приложения </w:t>
      </w:r>
      <w:r w:rsidRPr="00CE198A">
        <w:rPr>
          <w:sz w:val="28"/>
          <w:szCs w:val="28"/>
          <w:lang w:eastAsia="ru-RU"/>
        </w:rPr>
        <w:t xml:space="preserve">и </w:t>
      </w:r>
      <w:r w:rsidR="001410D6" w:rsidRPr="00CE198A">
        <w:rPr>
          <w:sz w:val="28"/>
          <w:szCs w:val="28"/>
          <w:lang w:eastAsia="ru-RU"/>
        </w:rPr>
        <w:t>сервер</w:t>
      </w:r>
      <w:r w:rsidRPr="00CE198A">
        <w:rPr>
          <w:sz w:val="28"/>
          <w:szCs w:val="28"/>
          <w:lang w:eastAsia="ru-RU"/>
        </w:rPr>
        <w:t>ы</w:t>
      </w:r>
      <w:r w:rsidR="001410D6" w:rsidRPr="00CE198A">
        <w:rPr>
          <w:sz w:val="28"/>
          <w:szCs w:val="28"/>
          <w:lang w:eastAsia="ru-RU"/>
        </w:rPr>
        <w:t xml:space="preserve"> </w:t>
      </w:r>
      <w:r w:rsidRPr="00CE198A">
        <w:rPr>
          <w:sz w:val="28"/>
          <w:szCs w:val="28"/>
          <w:lang w:eastAsia="ru-RU"/>
        </w:rPr>
        <w:t xml:space="preserve">должны взаимодействовать по защищённым каналам связи </w:t>
      </w:r>
      <w:r w:rsidR="00CF3B60" w:rsidRPr="00CE198A">
        <w:rPr>
          <w:sz w:val="28"/>
          <w:szCs w:val="28"/>
          <w:lang w:eastAsia="ru-RU"/>
        </w:rPr>
        <w:t xml:space="preserve">с использованием </w:t>
      </w:r>
      <w:r w:rsidR="001410D6" w:rsidRPr="00CE198A">
        <w:rPr>
          <w:sz w:val="28"/>
          <w:szCs w:val="28"/>
          <w:lang w:eastAsia="ru-RU"/>
        </w:rPr>
        <w:t>протокол</w:t>
      </w:r>
      <w:r w:rsidR="00CF3B60" w:rsidRPr="00CE198A">
        <w:rPr>
          <w:sz w:val="28"/>
          <w:szCs w:val="28"/>
          <w:lang w:eastAsia="ru-RU"/>
        </w:rPr>
        <w:t>а</w:t>
      </w:r>
      <w:r w:rsidR="001410D6" w:rsidRPr="00CE198A">
        <w:rPr>
          <w:sz w:val="28"/>
          <w:szCs w:val="28"/>
          <w:lang w:eastAsia="ru-RU"/>
        </w:rPr>
        <w:t xml:space="preserve"> </w:t>
      </w:r>
      <w:r w:rsidR="007E6B8F" w:rsidRPr="00CE198A">
        <w:rPr>
          <w:sz w:val="28"/>
          <w:szCs w:val="28"/>
          <w:lang w:eastAsia="ru-RU"/>
        </w:rPr>
        <w:t>HTTPS</w:t>
      </w:r>
      <w:r w:rsidR="00CF3B60" w:rsidRPr="00CE198A">
        <w:rPr>
          <w:sz w:val="28"/>
          <w:szCs w:val="28"/>
          <w:lang w:eastAsia="ru-RU"/>
        </w:rPr>
        <w:t xml:space="preserve"> и</w:t>
      </w:r>
      <w:r w:rsidR="001410D6" w:rsidRPr="00CE198A">
        <w:rPr>
          <w:sz w:val="28"/>
          <w:szCs w:val="28"/>
          <w:lang w:eastAsia="ru-RU"/>
        </w:rPr>
        <w:t xml:space="preserve"> </w:t>
      </w:r>
      <w:r w:rsidR="007E6B8F" w:rsidRPr="00CE198A">
        <w:rPr>
          <w:sz w:val="28"/>
          <w:szCs w:val="28"/>
          <w:lang w:eastAsia="ru-RU"/>
        </w:rPr>
        <w:t>библиотек SSL/</w:t>
      </w:r>
      <w:r w:rsidR="001410D6" w:rsidRPr="00CE198A">
        <w:rPr>
          <w:sz w:val="28"/>
          <w:szCs w:val="28"/>
          <w:lang w:eastAsia="ru-RU"/>
        </w:rPr>
        <w:t xml:space="preserve">TLS </w:t>
      </w:r>
      <w:r w:rsidR="007E6B8F" w:rsidRPr="00CE198A">
        <w:rPr>
          <w:sz w:val="28"/>
          <w:szCs w:val="28"/>
          <w:lang w:eastAsia="ru-RU"/>
        </w:rPr>
        <w:t xml:space="preserve">версии </w:t>
      </w:r>
      <w:r w:rsidR="001410D6" w:rsidRPr="00CE198A">
        <w:rPr>
          <w:sz w:val="28"/>
          <w:szCs w:val="28"/>
          <w:lang w:eastAsia="ru-RU"/>
        </w:rPr>
        <w:t xml:space="preserve">1.2. Обмен данными </w:t>
      </w:r>
      <w:r w:rsidR="007E6B8F" w:rsidRPr="00CE198A">
        <w:rPr>
          <w:sz w:val="28"/>
          <w:szCs w:val="28"/>
          <w:lang w:eastAsia="ru-RU"/>
        </w:rPr>
        <w:t xml:space="preserve">должен осуществляться </w:t>
      </w:r>
      <w:r w:rsidR="001410D6" w:rsidRPr="00CE198A">
        <w:rPr>
          <w:sz w:val="28"/>
          <w:szCs w:val="28"/>
          <w:lang w:eastAsia="ru-RU"/>
        </w:rPr>
        <w:t>в формате</w:t>
      </w:r>
      <w:r w:rsidR="007E6B8F" w:rsidRPr="00CE198A">
        <w:rPr>
          <w:sz w:val="28"/>
          <w:szCs w:val="28"/>
          <w:lang w:eastAsia="ru-RU"/>
        </w:rPr>
        <w:t xml:space="preserve"> JSON</w:t>
      </w:r>
      <w:del w:id="3251" w:author="Constantine Smirnov" w:date="2023-06-07T03:38:00Z">
        <w:r w:rsidR="00A0145E" w:rsidRPr="00CE198A" w:rsidDel="004608B6">
          <w:rPr>
            <w:sz w:val="28"/>
            <w:szCs w:val="28"/>
            <w:lang w:eastAsia="ru-RU"/>
          </w:rPr>
          <w:delText xml:space="preserve"> и </w:delText>
        </w:r>
        <w:r w:rsidR="00A0145E" w:rsidRPr="00CE198A" w:rsidDel="004608B6">
          <w:rPr>
            <w:sz w:val="28"/>
            <w:szCs w:val="28"/>
            <w:lang w:val="en-US" w:eastAsia="ru-RU"/>
          </w:rPr>
          <w:delText>GeoJSON</w:delText>
        </w:r>
      </w:del>
      <w:r w:rsidR="001410D6" w:rsidRPr="00CE198A">
        <w:rPr>
          <w:sz w:val="28"/>
          <w:szCs w:val="28"/>
          <w:lang w:eastAsia="ru-RU"/>
        </w:rPr>
        <w:t>.</w:t>
      </w:r>
    </w:p>
    <w:p w14:paraId="17FFD08B" w14:textId="66B66E22" w:rsidR="001410D6" w:rsidRPr="00CE198A" w:rsidRDefault="00CF3B60" w:rsidP="00F153FB">
      <w:pPr>
        <w:pStyle w:val="SC3"/>
        <w:rPr>
          <w:sz w:val="28"/>
          <w:szCs w:val="28"/>
          <w:lang w:eastAsia="ru-RU"/>
        </w:rPr>
      </w:pPr>
      <w:r w:rsidRPr="00CE198A">
        <w:rPr>
          <w:sz w:val="28"/>
          <w:szCs w:val="28"/>
          <w:lang w:eastAsia="ru-RU"/>
        </w:rPr>
        <w:t xml:space="preserve">Серверная часть </w:t>
      </w:r>
      <w:r w:rsidR="00CA423A" w:rsidRPr="00CE198A">
        <w:rPr>
          <w:sz w:val="28"/>
          <w:szCs w:val="28"/>
          <w:lang w:eastAsia="ru-RU"/>
        </w:rPr>
        <w:t xml:space="preserve">Подсистемы </w:t>
      </w:r>
      <w:r w:rsidRPr="00CE198A">
        <w:rPr>
          <w:sz w:val="28"/>
          <w:szCs w:val="28"/>
          <w:lang w:eastAsia="ru-RU"/>
        </w:rPr>
        <w:t>должна быть разработана с использование</w:t>
      </w:r>
      <w:r w:rsidR="00A0145E" w:rsidRPr="00CE198A">
        <w:rPr>
          <w:sz w:val="28"/>
          <w:szCs w:val="28"/>
          <w:lang w:eastAsia="ru-RU"/>
        </w:rPr>
        <w:t>м</w:t>
      </w:r>
      <w:r w:rsidRPr="00CE198A">
        <w:rPr>
          <w:sz w:val="28"/>
          <w:szCs w:val="28"/>
          <w:lang w:eastAsia="ru-RU"/>
        </w:rPr>
        <w:t xml:space="preserve"> следующего технологического стека</w:t>
      </w:r>
      <w:ins w:id="3252" w:author="Constantine Smirnov" w:date="2023-06-07T03:38:00Z">
        <w:r w:rsidR="00E12C90" w:rsidRPr="00CE198A">
          <w:rPr>
            <w:sz w:val="28"/>
            <w:szCs w:val="28"/>
            <w:lang w:eastAsia="ru-RU"/>
          </w:rPr>
          <w:t xml:space="preserve"> (перечисл</w:t>
        </w:r>
      </w:ins>
      <w:ins w:id="3253" w:author="Constantine Smirnov" w:date="2023-06-07T03:39:00Z">
        <w:r w:rsidR="00E12C90" w:rsidRPr="00CE198A">
          <w:rPr>
            <w:sz w:val="28"/>
            <w:szCs w:val="28"/>
            <w:lang w:eastAsia="ru-RU"/>
          </w:rPr>
          <w:t>ение)</w:t>
        </w:r>
      </w:ins>
      <w:r w:rsidR="001410D6" w:rsidRPr="00CE198A">
        <w:rPr>
          <w:sz w:val="28"/>
          <w:szCs w:val="28"/>
          <w:lang w:eastAsia="ru-RU"/>
        </w:rPr>
        <w:t>:</w:t>
      </w:r>
    </w:p>
    <w:p w14:paraId="4BF01593" w14:textId="77777777" w:rsidR="00CF3B60" w:rsidRPr="00CE198A" w:rsidDel="00E12C90" w:rsidRDefault="00CF3B60" w:rsidP="00E12C90">
      <w:pPr>
        <w:pStyle w:val="SC1-"/>
        <w:numPr>
          <w:ilvl w:val="0"/>
          <w:numId w:val="0"/>
        </w:numPr>
        <w:ind w:left="284"/>
        <w:rPr>
          <w:del w:id="3254" w:author="Constantine Smirnov" w:date="2023-06-07T03:38:00Z"/>
          <w:sz w:val="28"/>
          <w:szCs w:val="28"/>
          <w:lang w:eastAsia="ru-RU"/>
        </w:rPr>
      </w:pPr>
      <w:del w:id="3255" w:author="Constantine Smirnov" w:date="2023-06-07T03:38:00Z">
        <w:r w:rsidRPr="00CE198A" w:rsidDel="00E12C90">
          <w:rPr>
            <w:sz w:val="28"/>
            <w:szCs w:val="28"/>
            <w:lang w:eastAsia="ru-RU"/>
          </w:rPr>
          <w:delText xml:space="preserve">Веб-сервер </w:delText>
        </w:r>
        <w:r w:rsidRPr="00CE198A" w:rsidDel="00E12C90">
          <w:rPr>
            <w:sz w:val="28"/>
            <w:szCs w:val="28"/>
            <w:lang w:val="en-US" w:eastAsia="ru-RU"/>
          </w:rPr>
          <w:delText>Nginx</w:delText>
        </w:r>
        <w:r w:rsidRPr="00CE198A" w:rsidDel="00E12C90">
          <w:rPr>
            <w:sz w:val="28"/>
            <w:szCs w:val="28"/>
            <w:lang w:eastAsia="ru-RU"/>
          </w:rPr>
          <w:delText>;</w:delText>
        </w:r>
      </w:del>
    </w:p>
    <w:p w14:paraId="54788144" w14:textId="58868E72" w:rsidR="00CF3B60" w:rsidRPr="00CE198A" w:rsidRDefault="00CF3B60" w:rsidP="00E12C90">
      <w:pPr>
        <w:pStyle w:val="SC1-"/>
        <w:numPr>
          <w:ilvl w:val="0"/>
          <w:numId w:val="0"/>
        </w:numPr>
        <w:ind w:left="284"/>
        <w:rPr>
          <w:sz w:val="28"/>
          <w:szCs w:val="28"/>
          <w:lang w:eastAsia="ru-RU"/>
        </w:rPr>
      </w:pPr>
      <w:del w:id="3256" w:author="Constantine Smirnov" w:date="2023-06-07T03:38:00Z">
        <w:r w:rsidRPr="00CE198A" w:rsidDel="00E12C90">
          <w:rPr>
            <w:sz w:val="28"/>
            <w:szCs w:val="28"/>
            <w:lang w:eastAsia="ru-RU"/>
          </w:rPr>
          <w:delText xml:space="preserve">Сервер приложений </w:delText>
        </w:r>
        <w:r w:rsidR="001410D6" w:rsidRPr="00CE198A" w:rsidDel="00E12C90">
          <w:rPr>
            <w:sz w:val="28"/>
            <w:szCs w:val="28"/>
            <w:lang w:val="en-US" w:eastAsia="ru-RU"/>
          </w:rPr>
          <w:delText>PHP</w:delText>
        </w:r>
        <w:r w:rsidR="001410D6" w:rsidRPr="00CE198A" w:rsidDel="00E12C90">
          <w:rPr>
            <w:sz w:val="28"/>
            <w:szCs w:val="28"/>
            <w:lang w:eastAsia="ru-RU"/>
          </w:rPr>
          <w:delText>-</w:delText>
        </w:r>
        <w:r w:rsidR="001410D6" w:rsidRPr="00CE198A" w:rsidDel="00E12C90">
          <w:rPr>
            <w:sz w:val="28"/>
            <w:szCs w:val="28"/>
            <w:lang w:val="en-US" w:eastAsia="ru-RU"/>
          </w:rPr>
          <w:delText>FPM</w:delText>
        </w:r>
        <w:r w:rsidR="009E250F" w:rsidRPr="00CE198A" w:rsidDel="00E12C90">
          <w:rPr>
            <w:sz w:val="28"/>
            <w:szCs w:val="28"/>
            <w:lang w:eastAsia="ru-RU"/>
          </w:rPr>
          <w:delText>;</w:delText>
        </w:r>
      </w:del>
    </w:p>
    <w:p w14:paraId="2E03F7E1" w14:textId="77777777" w:rsidR="001410D6" w:rsidRPr="00CE198A" w:rsidDel="00E12C90" w:rsidRDefault="00CF3B60" w:rsidP="00E12C90">
      <w:pPr>
        <w:pStyle w:val="SC1-"/>
        <w:numPr>
          <w:ilvl w:val="0"/>
          <w:numId w:val="0"/>
        </w:numPr>
        <w:ind w:left="644" w:hanging="360"/>
        <w:rPr>
          <w:del w:id="3257" w:author="Constantine Smirnov" w:date="2023-06-07T03:38:00Z"/>
          <w:sz w:val="28"/>
          <w:szCs w:val="28"/>
          <w:lang w:eastAsia="ru-RU"/>
        </w:rPr>
      </w:pPr>
      <w:del w:id="3258" w:author="Constantine Smirnov" w:date="2023-06-07T03:38:00Z">
        <w:r w:rsidRPr="00CE198A" w:rsidDel="00E12C90">
          <w:rPr>
            <w:sz w:val="28"/>
            <w:szCs w:val="28"/>
            <w:lang w:eastAsia="ru-RU"/>
          </w:rPr>
          <w:delText xml:space="preserve">Программные платформы </w:delText>
        </w:r>
        <w:r w:rsidRPr="00CE198A" w:rsidDel="00E12C90">
          <w:rPr>
            <w:sz w:val="28"/>
            <w:szCs w:val="28"/>
            <w:lang w:val="en-US" w:eastAsia="ru-RU"/>
          </w:rPr>
          <w:delText>Framework</w:delText>
        </w:r>
        <w:r w:rsidRPr="00CE198A" w:rsidDel="00E12C90">
          <w:rPr>
            <w:sz w:val="28"/>
            <w:szCs w:val="28"/>
            <w:lang w:eastAsia="ru-RU"/>
          </w:rPr>
          <w:delText xml:space="preserve"> </w:delText>
        </w:r>
        <w:r w:rsidRPr="00CE198A" w:rsidDel="00E12C90">
          <w:rPr>
            <w:sz w:val="28"/>
            <w:szCs w:val="28"/>
            <w:lang w:val="en-US" w:eastAsia="ru-RU"/>
          </w:rPr>
          <w:delText>Yii</w:delText>
        </w:r>
        <w:r w:rsidRPr="00CE198A" w:rsidDel="00E12C90">
          <w:rPr>
            <w:sz w:val="28"/>
            <w:szCs w:val="28"/>
            <w:lang w:eastAsia="ru-RU"/>
          </w:rPr>
          <w:delText xml:space="preserve"> 2.0 и Node.js;</w:delText>
        </w:r>
      </w:del>
    </w:p>
    <w:p w14:paraId="694934F9" w14:textId="26AF90A4" w:rsidR="001410D6" w:rsidRPr="00CE198A" w:rsidRDefault="00CF3B60" w:rsidP="00E12C90">
      <w:pPr>
        <w:pStyle w:val="SC1-"/>
        <w:numPr>
          <w:ilvl w:val="0"/>
          <w:numId w:val="0"/>
        </w:numPr>
        <w:ind w:left="644" w:hanging="360"/>
        <w:rPr>
          <w:sz w:val="28"/>
          <w:szCs w:val="28"/>
          <w:lang w:eastAsia="ru-RU"/>
        </w:rPr>
      </w:pPr>
      <w:del w:id="3259" w:author="Constantine Smirnov" w:date="2023-06-07T03:38:00Z">
        <w:r w:rsidRPr="00CE198A" w:rsidDel="00E12C90">
          <w:rPr>
            <w:sz w:val="28"/>
            <w:szCs w:val="28"/>
            <w:lang w:eastAsia="ru-RU"/>
          </w:rPr>
          <w:delText xml:space="preserve">Сервер баз данных </w:delText>
        </w:r>
        <w:r w:rsidR="001410D6" w:rsidRPr="00CE198A" w:rsidDel="00E12C90">
          <w:rPr>
            <w:sz w:val="28"/>
            <w:szCs w:val="28"/>
            <w:lang w:val="en-US" w:eastAsia="ru-RU"/>
          </w:rPr>
          <w:delText>PostgreSQL</w:delText>
        </w:r>
        <w:r w:rsidR="001410D6" w:rsidRPr="00CE198A" w:rsidDel="00E12C90">
          <w:rPr>
            <w:sz w:val="28"/>
            <w:szCs w:val="28"/>
            <w:lang w:eastAsia="ru-RU"/>
          </w:rPr>
          <w:delText xml:space="preserve"> 9.6</w:delText>
        </w:r>
        <w:r w:rsidR="009E250F" w:rsidRPr="00CE198A" w:rsidDel="00E12C90">
          <w:rPr>
            <w:sz w:val="28"/>
            <w:szCs w:val="28"/>
            <w:lang w:eastAsia="ru-RU"/>
          </w:rPr>
          <w:delText xml:space="preserve"> или выше.</w:delText>
        </w:r>
      </w:del>
    </w:p>
    <w:p w14:paraId="73B2A584" w14:textId="77777777" w:rsidR="0009424B" w:rsidRPr="00CE198A" w:rsidRDefault="0009424B" w:rsidP="0009424B">
      <w:pPr>
        <w:pStyle w:val="3"/>
        <w:rPr>
          <w:rFonts w:ascii="Times New Roman" w:hAnsi="Times New Roman" w:cs="Times New Roman"/>
          <w:sz w:val="28"/>
          <w:szCs w:val="28"/>
          <w:lang w:eastAsia="ru-RU"/>
        </w:rPr>
      </w:pPr>
      <w:r w:rsidRPr="00CE198A">
        <w:rPr>
          <w:rFonts w:ascii="Times New Roman" w:hAnsi="Times New Roman" w:cs="Times New Roman"/>
          <w:sz w:val="28"/>
          <w:szCs w:val="28"/>
          <w:lang w:eastAsia="ru-RU"/>
        </w:rPr>
        <w:t>Требования к техническому обеспечению</w:t>
      </w:r>
      <w:bookmarkEnd w:id="3240"/>
    </w:p>
    <w:p w14:paraId="2784AA9F" w14:textId="49F7F110" w:rsidR="00A0145E" w:rsidRPr="00CE198A" w:rsidRDefault="009E250F" w:rsidP="008837F9">
      <w:pPr>
        <w:pStyle w:val="SC3"/>
        <w:rPr>
          <w:sz w:val="28"/>
          <w:szCs w:val="28"/>
          <w:lang w:eastAsia="ru-RU"/>
        </w:rPr>
      </w:pPr>
      <w:del w:id="3260" w:author="Constantine Smirnov" w:date="2023-06-07T03:39:00Z">
        <w:r w:rsidRPr="00CE198A" w:rsidDel="0089656D">
          <w:rPr>
            <w:sz w:val="28"/>
            <w:szCs w:val="28"/>
            <w:lang w:eastAsia="ru-RU"/>
          </w:rPr>
          <w:delText xml:space="preserve">Мобильные </w:delText>
        </w:r>
      </w:del>
      <w:ins w:id="3261" w:author="Constantine Smirnov" w:date="2023-06-07T03:39:00Z">
        <w:r w:rsidR="0089656D" w:rsidRPr="00CE198A">
          <w:rPr>
            <w:sz w:val="28"/>
            <w:szCs w:val="28"/>
            <w:lang w:eastAsia="ru-RU"/>
          </w:rPr>
          <w:t>У</w:t>
        </w:r>
      </w:ins>
      <w:del w:id="3262" w:author="Constantine Smirnov" w:date="2023-06-07T03:39:00Z">
        <w:r w:rsidRPr="00CE198A" w:rsidDel="0089656D">
          <w:rPr>
            <w:sz w:val="28"/>
            <w:szCs w:val="28"/>
            <w:lang w:eastAsia="ru-RU"/>
          </w:rPr>
          <w:delText>у</w:delText>
        </w:r>
      </w:del>
      <w:r w:rsidRPr="00CE198A">
        <w:rPr>
          <w:sz w:val="28"/>
          <w:szCs w:val="28"/>
          <w:lang w:eastAsia="ru-RU"/>
        </w:rPr>
        <w:t>стройства</w:t>
      </w:r>
      <w:r w:rsidR="00A0145E" w:rsidRPr="00CE198A">
        <w:rPr>
          <w:sz w:val="28"/>
          <w:szCs w:val="28"/>
          <w:lang w:eastAsia="ru-RU"/>
        </w:rPr>
        <w:t xml:space="preserve">, на которых должно работать </w:t>
      </w:r>
      <w:del w:id="3263" w:author="Constantine Smirnov" w:date="2023-06-07T03:39:00Z">
        <w:r w:rsidR="00A0145E" w:rsidRPr="00CE198A" w:rsidDel="0089656D">
          <w:rPr>
            <w:sz w:val="28"/>
            <w:szCs w:val="28"/>
            <w:lang w:eastAsia="ru-RU"/>
          </w:rPr>
          <w:delText xml:space="preserve">Мобильное </w:delText>
        </w:r>
      </w:del>
      <w:r w:rsidR="00A0145E" w:rsidRPr="00CE198A">
        <w:rPr>
          <w:sz w:val="28"/>
          <w:szCs w:val="28"/>
          <w:lang w:eastAsia="ru-RU"/>
        </w:rPr>
        <w:t>приложение, должны</w:t>
      </w:r>
      <w:ins w:id="3264" w:author="Constantine Smirnov" w:date="2023-06-07T03:39:00Z">
        <w:r w:rsidR="002E5EAB" w:rsidRPr="00CE198A">
          <w:rPr>
            <w:sz w:val="28"/>
            <w:szCs w:val="28"/>
            <w:lang w:eastAsia="ru-RU"/>
          </w:rPr>
          <w:t xml:space="preserve"> (перечисление)</w:t>
        </w:r>
      </w:ins>
      <w:r w:rsidR="00A0145E" w:rsidRPr="00CE198A">
        <w:rPr>
          <w:sz w:val="28"/>
          <w:szCs w:val="28"/>
          <w:lang w:eastAsia="ru-RU"/>
        </w:rPr>
        <w:t>:</w:t>
      </w:r>
    </w:p>
    <w:p w14:paraId="27925E5E" w14:textId="56F4A160" w:rsidR="00A0145E" w:rsidRPr="00CE198A" w:rsidDel="005D6A06" w:rsidRDefault="00A0145E" w:rsidP="00CA423A">
      <w:pPr>
        <w:rPr>
          <w:del w:id="3265" w:author="Constantine Smirnov" w:date="2023-06-07T03:39:00Z"/>
          <w:sz w:val="28"/>
          <w:szCs w:val="28"/>
          <w:lang w:eastAsia="ru-RU"/>
        </w:rPr>
      </w:pPr>
      <w:del w:id="3266" w:author="Constantine Smirnov" w:date="2023-06-07T03:39:00Z">
        <w:r w:rsidRPr="00CE198A" w:rsidDel="005D6A06">
          <w:rPr>
            <w:sz w:val="28"/>
            <w:szCs w:val="28"/>
            <w:lang w:eastAsia="ru-RU"/>
          </w:rPr>
          <w:delText xml:space="preserve">Официально поддерживаться производителями ОС </w:delText>
        </w:r>
        <w:r w:rsidRPr="00CE198A" w:rsidDel="005D6A06">
          <w:rPr>
            <w:sz w:val="28"/>
            <w:szCs w:val="28"/>
            <w:lang w:val="en-US" w:eastAsia="ru-RU"/>
          </w:rPr>
          <w:delText>Android</w:delText>
        </w:r>
        <w:r w:rsidRPr="00CE198A" w:rsidDel="005D6A06">
          <w:rPr>
            <w:sz w:val="28"/>
            <w:szCs w:val="28"/>
            <w:lang w:eastAsia="ru-RU"/>
          </w:rPr>
          <w:delText xml:space="preserve"> и </w:delText>
        </w:r>
        <w:r w:rsidRPr="00CE198A" w:rsidDel="005D6A06">
          <w:rPr>
            <w:sz w:val="28"/>
            <w:szCs w:val="28"/>
            <w:lang w:val="en-US" w:eastAsia="ru-RU"/>
          </w:rPr>
          <w:delText>iOS</w:delText>
        </w:r>
        <w:r w:rsidRPr="00CE198A" w:rsidDel="005D6A06">
          <w:rPr>
            <w:sz w:val="28"/>
            <w:szCs w:val="28"/>
            <w:lang w:eastAsia="ru-RU"/>
          </w:rPr>
          <w:delText>;</w:delText>
        </w:r>
      </w:del>
    </w:p>
    <w:p w14:paraId="4E0AB376" w14:textId="77777777" w:rsidR="005D6A06" w:rsidRPr="00CE198A" w:rsidRDefault="005D6A06" w:rsidP="00A0145E">
      <w:pPr>
        <w:pStyle w:val="a"/>
        <w:rPr>
          <w:ins w:id="3267" w:author="Constantine Smirnov" w:date="2023-06-07T03:39:00Z"/>
          <w:sz w:val="28"/>
          <w:szCs w:val="28"/>
          <w:lang w:eastAsia="ru-RU"/>
        </w:rPr>
      </w:pPr>
    </w:p>
    <w:p w14:paraId="353B165D" w14:textId="3B5E08C3" w:rsidR="00A0145E" w:rsidRPr="00CE198A" w:rsidDel="005D6A06" w:rsidRDefault="00A0145E" w:rsidP="005244B8">
      <w:pPr>
        <w:pStyle w:val="a"/>
        <w:rPr>
          <w:del w:id="3268" w:author="Constantine Smirnov" w:date="2023-06-07T03:39:00Z"/>
          <w:sz w:val="28"/>
          <w:szCs w:val="28"/>
          <w:lang w:eastAsia="ru-RU"/>
        </w:rPr>
      </w:pPr>
      <w:del w:id="3269" w:author="Constantine Smirnov" w:date="2023-06-07T03:39:00Z">
        <w:r w:rsidRPr="00CE198A" w:rsidDel="005D6A06">
          <w:rPr>
            <w:sz w:val="28"/>
            <w:szCs w:val="28"/>
            <w:lang w:eastAsia="ru-RU"/>
          </w:rPr>
          <w:delText xml:space="preserve">Обладать разрешением экрана </w:delText>
        </w:r>
        <w:r w:rsidR="005244B8" w:rsidRPr="00CE198A" w:rsidDel="005D6A06">
          <w:rPr>
            <w:sz w:val="28"/>
            <w:szCs w:val="28"/>
            <w:lang w:eastAsia="ru-RU"/>
          </w:rPr>
          <w:delText>от 480*800 пикселей до 2048*2732 пикселей.</w:delText>
        </w:r>
      </w:del>
    </w:p>
    <w:p w14:paraId="0C98C078" w14:textId="2D4D6C09" w:rsidR="00CA423A" w:rsidRPr="00CE198A" w:rsidRDefault="00CA423A" w:rsidP="00CA423A">
      <w:pPr>
        <w:rPr>
          <w:sz w:val="28"/>
          <w:szCs w:val="28"/>
          <w:lang w:eastAsia="ru-RU"/>
        </w:rPr>
      </w:pPr>
      <w:r w:rsidRPr="00CE198A">
        <w:rPr>
          <w:sz w:val="28"/>
          <w:szCs w:val="28"/>
          <w:lang w:eastAsia="ru-RU"/>
        </w:rPr>
        <w:t xml:space="preserve">Требования к техническому обеспечению серверов Подсистемы определены в п. </w:t>
      </w:r>
      <w:r w:rsidRPr="00CE198A">
        <w:rPr>
          <w:sz w:val="28"/>
          <w:szCs w:val="28"/>
          <w:lang w:eastAsia="ru-RU"/>
        </w:rPr>
        <w:fldChar w:fldCharType="begin"/>
      </w:r>
      <w:r w:rsidRPr="00CE198A">
        <w:rPr>
          <w:sz w:val="28"/>
          <w:szCs w:val="28"/>
          <w:lang w:eastAsia="ru-RU"/>
        </w:rPr>
        <w:instrText xml:space="preserve"> REF _Ref478581556 \r \h </w:instrText>
      </w:r>
      <w:r w:rsidRPr="00CE198A">
        <w:rPr>
          <w:sz w:val="28"/>
          <w:szCs w:val="28"/>
          <w:lang w:eastAsia="ru-RU"/>
        </w:rPr>
      </w:r>
      <w:r w:rsidR="00CE198A" w:rsidRPr="00CE198A">
        <w:rPr>
          <w:sz w:val="28"/>
          <w:szCs w:val="28"/>
          <w:lang w:eastAsia="ru-RU"/>
        </w:rPr>
        <w:instrText xml:space="preserve"> \* MERGEFORMAT </w:instrText>
      </w:r>
      <w:r w:rsidRPr="00CE198A">
        <w:rPr>
          <w:sz w:val="28"/>
          <w:szCs w:val="28"/>
          <w:lang w:eastAsia="ru-RU"/>
        </w:rPr>
        <w:fldChar w:fldCharType="separate"/>
      </w:r>
      <w:r w:rsidRPr="00CE198A">
        <w:rPr>
          <w:sz w:val="28"/>
          <w:szCs w:val="28"/>
          <w:lang w:eastAsia="ru-RU"/>
        </w:rPr>
        <w:t>4.1.8</w:t>
      </w:r>
      <w:r w:rsidRPr="00CE198A">
        <w:rPr>
          <w:sz w:val="28"/>
          <w:szCs w:val="28"/>
          <w:lang w:eastAsia="ru-RU"/>
        </w:rPr>
        <w:fldChar w:fldCharType="end"/>
      </w:r>
      <w:r w:rsidRPr="00CE198A">
        <w:rPr>
          <w:sz w:val="28"/>
          <w:szCs w:val="28"/>
          <w:lang w:eastAsia="ru-RU"/>
        </w:rPr>
        <w:t>.</w:t>
      </w:r>
    </w:p>
    <w:p w14:paraId="514FFBB5" w14:textId="2E4AA04C" w:rsidR="002A49B2" w:rsidRPr="00CE198A" w:rsidRDefault="002A49B2" w:rsidP="00CA423A">
      <w:pPr>
        <w:pStyle w:val="SC3"/>
        <w:rPr>
          <w:sz w:val="28"/>
          <w:szCs w:val="28"/>
          <w:lang w:eastAsia="ru-RU"/>
        </w:rPr>
      </w:pPr>
      <w:r w:rsidRPr="00CE198A">
        <w:rPr>
          <w:sz w:val="28"/>
          <w:szCs w:val="28"/>
        </w:rPr>
        <w:t>Требования</w:t>
      </w:r>
      <w:r w:rsidRPr="00CE198A">
        <w:rPr>
          <w:sz w:val="28"/>
          <w:szCs w:val="28"/>
          <w:lang w:eastAsia="ru-RU"/>
        </w:rPr>
        <w:t xml:space="preserve"> к </w:t>
      </w:r>
      <w:r w:rsidR="00CA423A" w:rsidRPr="00CE198A">
        <w:rPr>
          <w:sz w:val="28"/>
          <w:szCs w:val="28"/>
          <w:lang w:eastAsia="ru-RU"/>
        </w:rPr>
        <w:t xml:space="preserve">составу и </w:t>
      </w:r>
      <w:r w:rsidR="000620CB" w:rsidRPr="00CE198A">
        <w:rPr>
          <w:sz w:val="28"/>
          <w:szCs w:val="28"/>
          <w:lang w:eastAsia="ru-RU"/>
        </w:rPr>
        <w:t xml:space="preserve">характеристикам </w:t>
      </w:r>
      <w:r w:rsidR="00CA423A" w:rsidRPr="00CE198A">
        <w:rPr>
          <w:sz w:val="28"/>
          <w:szCs w:val="28"/>
          <w:lang w:eastAsia="ru-RU"/>
        </w:rPr>
        <w:t>серверов Подсистемы</w:t>
      </w:r>
      <w:r w:rsidR="000620CB" w:rsidRPr="00CE198A">
        <w:rPr>
          <w:sz w:val="28"/>
          <w:szCs w:val="28"/>
          <w:lang w:eastAsia="ru-RU"/>
        </w:rPr>
        <w:t xml:space="preserve"> должны быть определены на этапе технического проектирования Решения. Требования должны учитывать особенности эксплуатации Решения в рамках Платформы.</w:t>
      </w:r>
    </w:p>
    <w:p w14:paraId="4C6C9D20" w14:textId="77777777" w:rsidR="004854E8" w:rsidRPr="00CE198A" w:rsidRDefault="004854E8" w:rsidP="004854E8">
      <w:pPr>
        <w:pStyle w:val="3"/>
        <w:rPr>
          <w:rFonts w:ascii="Times New Roman" w:hAnsi="Times New Roman" w:cs="Times New Roman"/>
          <w:sz w:val="28"/>
          <w:szCs w:val="28"/>
          <w:lang w:eastAsia="ru-RU"/>
        </w:rPr>
      </w:pPr>
      <w:r w:rsidRPr="00CE198A">
        <w:rPr>
          <w:rFonts w:ascii="Times New Roman" w:hAnsi="Times New Roman" w:cs="Times New Roman"/>
          <w:sz w:val="28"/>
          <w:szCs w:val="28"/>
          <w:lang w:eastAsia="ru-RU"/>
        </w:rPr>
        <w:t>Требования к метрологическому обеспечению</w:t>
      </w:r>
    </w:p>
    <w:p w14:paraId="7DD4C47D" w14:textId="77478B4B" w:rsidR="00684783" w:rsidRPr="00CE198A" w:rsidRDefault="00684783" w:rsidP="00684783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Требования к метрологическому обеспечению </w:t>
      </w:r>
      <w:r w:rsidR="00492917" w:rsidRPr="00CE198A">
        <w:rPr>
          <w:sz w:val="28"/>
          <w:szCs w:val="28"/>
        </w:rPr>
        <w:t xml:space="preserve">Подсистемы </w:t>
      </w:r>
      <w:r w:rsidRPr="00CE198A">
        <w:rPr>
          <w:sz w:val="28"/>
          <w:szCs w:val="28"/>
        </w:rPr>
        <w:t>не предъявляются.</w:t>
      </w:r>
    </w:p>
    <w:p w14:paraId="6682F6E1" w14:textId="77777777" w:rsidR="004854E8" w:rsidRPr="00CE198A" w:rsidRDefault="004854E8" w:rsidP="004854E8">
      <w:pPr>
        <w:pStyle w:val="3"/>
        <w:rPr>
          <w:rFonts w:ascii="Times New Roman" w:hAnsi="Times New Roman" w:cs="Times New Roman"/>
          <w:sz w:val="28"/>
          <w:szCs w:val="28"/>
          <w:lang w:eastAsia="ru-RU"/>
        </w:rPr>
      </w:pPr>
      <w:r w:rsidRPr="00CE198A">
        <w:rPr>
          <w:rFonts w:ascii="Times New Roman" w:hAnsi="Times New Roman" w:cs="Times New Roman"/>
          <w:sz w:val="28"/>
          <w:szCs w:val="28"/>
          <w:lang w:eastAsia="ru-RU"/>
        </w:rPr>
        <w:t>Требования к организационному обеспечению</w:t>
      </w:r>
    </w:p>
    <w:p w14:paraId="4945FF2A" w14:textId="275FC76F" w:rsidR="00684783" w:rsidRPr="00CE198A" w:rsidRDefault="00684783" w:rsidP="00684783">
      <w:pPr>
        <w:pStyle w:val="SC3"/>
        <w:rPr>
          <w:sz w:val="28"/>
          <w:szCs w:val="28"/>
        </w:rPr>
      </w:pPr>
      <w:r w:rsidRPr="00CE198A">
        <w:rPr>
          <w:sz w:val="28"/>
          <w:szCs w:val="28"/>
        </w:rPr>
        <w:t xml:space="preserve">Для эффективного выполнения работ, предусмотренных настоящим Техническим заданием, должно быть обеспечено взаимодействие между </w:t>
      </w:r>
      <w:r w:rsidR="00104CF5" w:rsidRPr="00CE198A">
        <w:rPr>
          <w:sz w:val="28"/>
          <w:szCs w:val="28"/>
        </w:rPr>
        <w:t>З</w:t>
      </w:r>
      <w:r w:rsidRPr="00CE198A">
        <w:rPr>
          <w:sz w:val="28"/>
          <w:szCs w:val="28"/>
        </w:rPr>
        <w:t xml:space="preserve">аказчиком и </w:t>
      </w:r>
      <w:r w:rsidR="00906086" w:rsidRPr="00CE198A">
        <w:rPr>
          <w:sz w:val="28"/>
          <w:szCs w:val="28"/>
        </w:rPr>
        <w:t>Исполнителем</w:t>
      </w:r>
      <w:r w:rsidRPr="00CE198A">
        <w:rPr>
          <w:sz w:val="28"/>
          <w:szCs w:val="28"/>
        </w:rPr>
        <w:t>,</w:t>
      </w:r>
      <w:r w:rsidR="00FC0F33" w:rsidRPr="00CE198A">
        <w:rPr>
          <w:sz w:val="28"/>
          <w:szCs w:val="28"/>
        </w:rPr>
        <w:t xml:space="preserve"> </w:t>
      </w:r>
      <w:r w:rsidRPr="00CE198A">
        <w:rPr>
          <w:sz w:val="28"/>
          <w:szCs w:val="28"/>
        </w:rPr>
        <w:t xml:space="preserve">для чего необходимо формирование совместной рабочей группы, включающей представителей </w:t>
      </w:r>
      <w:r w:rsidR="00F56335" w:rsidRPr="00CE198A">
        <w:rPr>
          <w:sz w:val="28"/>
          <w:szCs w:val="28"/>
        </w:rPr>
        <w:t>всех</w:t>
      </w:r>
      <w:r w:rsidRPr="00CE198A">
        <w:rPr>
          <w:sz w:val="28"/>
          <w:szCs w:val="28"/>
        </w:rPr>
        <w:t xml:space="preserve"> сторон</w:t>
      </w:r>
      <w:r w:rsidR="00751999" w:rsidRPr="00CE198A">
        <w:rPr>
          <w:sz w:val="28"/>
          <w:szCs w:val="28"/>
        </w:rPr>
        <w:t xml:space="preserve"> и координатора разработки </w:t>
      </w:r>
      <w:r w:rsidR="000620CB" w:rsidRPr="00CE198A">
        <w:rPr>
          <w:sz w:val="28"/>
          <w:szCs w:val="28"/>
        </w:rPr>
        <w:t>Подсистемы</w:t>
      </w:r>
      <w:r w:rsidRPr="00CE198A">
        <w:rPr>
          <w:sz w:val="28"/>
          <w:szCs w:val="28"/>
        </w:rPr>
        <w:t>, уровень компетенции которых достаточен для решения:</w:t>
      </w:r>
    </w:p>
    <w:p w14:paraId="1D5AB78A" w14:textId="77777777" w:rsidR="00684783" w:rsidRPr="00CE198A" w:rsidRDefault="00D76656" w:rsidP="00684783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А</w:t>
      </w:r>
      <w:r w:rsidR="00684783" w:rsidRPr="00CE198A">
        <w:rPr>
          <w:sz w:val="28"/>
          <w:szCs w:val="28"/>
        </w:rPr>
        <w:t>дминистративных и организационных вопросов (организация встреч, предоставление допусков, планирование процесса внедрения и т. п.);</w:t>
      </w:r>
    </w:p>
    <w:p w14:paraId="3C3FF556" w14:textId="77777777" w:rsidR="00684783" w:rsidRPr="00CE198A" w:rsidRDefault="00D76656" w:rsidP="00684783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И</w:t>
      </w:r>
      <w:r w:rsidR="00684783" w:rsidRPr="00CE198A">
        <w:rPr>
          <w:sz w:val="28"/>
          <w:szCs w:val="28"/>
        </w:rPr>
        <w:t>нженерно-технических вопросов (согласование</w:t>
      </w:r>
      <w:r w:rsidR="00032DD6" w:rsidRPr="00CE198A">
        <w:rPr>
          <w:sz w:val="28"/>
          <w:szCs w:val="28"/>
        </w:rPr>
        <w:t xml:space="preserve"> технических аспектов установки</w:t>
      </w:r>
      <w:r w:rsidR="00FC0F33" w:rsidRPr="00CE198A">
        <w:rPr>
          <w:sz w:val="28"/>
          <w:szCs w:val="28"/>
        </w:rPr>
        <w:t xml:space="preserve"> </w:t>
      </w:r>
      <w:r w:rsidR="00032DD6" w:rsidRPr="00CE198A">
        <w:rPr>
          <w:sz w:val="28"/>
          <w:szCs w:val="28"/>
        </w:rPr>
        <w:t xml:space="preserve">и </w:t>
      </w:r>
      <w:r w:rsidR="00684783" w:rsidRPr="00CE198A">
        <w:rPr>
          <w:sz w:val="28"/>
          <w:szCs w:val="28"/>
        </w:rPr>
        <w:t>настройки, администрирования, определение наличия и размещения технических средств, коммуникаций и т. п.);</w:t>
      </w:r>
    </w:p>
    <w:p w14:paraId="7CB3B3AA" w14:textId="2072AD2A" w:rsidR="00684783" w:rsidRPr="00CE198A" w:rsidRDefault="00D76656" w:rsidP="00684783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П</w:t>
      </w:r>
      <w:r w:rsidR="00684783" w:rsidRPr="00CE198A">
        <w:rPr>
          <w:sz w:val="28"/>
          <w:szCs w:val="28"/>
        </w:rPr>
        <w:t>р</w:t>
      </w:r>
      <w:r w:rsidR="00AE4C3A" w:rsidRPr="00CE198A">
        <w:rPr>
          <w:sz w:val="28"/>
          <w:szCs w:val="28"/>
        </w:rPr>
        <w:t xml:space="preserve">облем, возникающих при </w:t>
      </w:r>
      <w:r w:rsidR="00A4295C" w:rsidRPr="00CE198A">
        <w:rPr>
          <w:sz w:val="28"/>
          <w:szCs w:val="28"/>
        </w:rPr>
        <w:t>разработке</w:t>
      </w:r>
      <w:r w:rsidR="00684783" w:rsidRPr="00CE198A">
        <w:rPr>
          <w:sz w:val="28"/>
          <w:szCs w:val="28"/>
        </w:rPr>
        <w:t xml:space="preserve"> и эксплуатации </w:t>
      </w:r>
      <w:r w:rsidR="000620CB" w:rsidRPr="00CE198A">
        <w:rPr>
          <w:sz w:val="28"/>
          <w:szCs w:val="28"/>
        </w:rPr>
        <w:t>Подсистемы</w:t>
      </w:r>
      <w:r w:rsidR="00684783" w:rsidRPr="00CE198A">
        <w:rPr>
          <w:sz w:val="28"/>
          <w:szCs w:val="28"/>
        </w:rPr>
        <w:t>;</w:t>
      </w:r>
    </w:p>
    <w:p w14:paraId="15006F48" w14:textId="6A69F4CE" w:rsidR="00684783" w:rsidRPr="00CE198A" w:rsidRDefault="00D76656" w:rsidP="00684783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Н</w:t>
      </w:r>
      <w:r w:rsidR="00684783" w:rsidRPr="00CE198A">
        <w:rPr>
          <w:sz w:val="28"/>
          <w:szCs w:val="28"/>
        </w:rPr>
        <w:t>ормативно-методического и информационного обеспечения работ, включая необходимое консультирование, организацию инте</w:t>
      </w:r>
      <w:r w:rsidR="00F33639" w:rsidRPr="00CE198A">
        <w:rPr>
          <w:sz w:val="28"/>
          <w:szCs w:val="28"/>
        </w:rPr>
        <w:t>рвьюирования экспертных групп с</w:t>
      </w:r>
      <w:r w:rsidR="00F07C46" w:rsidRPr="00CE198A">
        <w:rPr>
          <w:sz w:val="28"/>
          <w:szCs w:val="28"/>
        </w:rPr>
        <w:t xml:space="preserve"> </w:t>
      </w:r>
      <w:r w:rsidR="00684783" w:rsidRPr="00CE198A">
        <w:rPr>
          <w:sz w:val="28"/>
          <w:szCs w:val="28"/>
        </w:rPr>
        <w:t>целью уточнения функциональ</w:t>
      </w:r>
      <w:r w:rsidR="00032DD6" w:rsidRPr="00CE198A">
        <w:rPr>
          <w:sz w:val="28"/>
          <w:szCs w:val="28"/>
        </w:rPr>
        <w:t xml:space="preserve">ных характеристик </w:t>
      </w:r>
      <w:r w:rsidR="000620CB" w:rsidRPr="00CE198A">
        <w:rPr>
          <w:sz w:val="28"/>
          <w:szCs w:val="28"/>
        </w:rPr>
        <w:t>Подсистемы</w:t>
      </w:r>
      <w:r w:rsidR="00684783" w:rsidRPr="00CE198A">
        <w:rPr>
          <w:sz w:val="28"/>
          <w:szCs w:val="28"/>
        </w:rPr>
        <w:t>.</w:t>
      </w:r>
    </w:p>
    <w:p w14:paraId="4CB9CDA2" w14:textId="3A66E105" w:rsidR="00684783" w:rsidRPr="00CE198A" w:rsidRDefault="00684783" w:rsidP="00684783">
      <w:pPr>
        <w:pStyle w:val="SC3"/>
        <w:rPr>
          <w:sz w:val="28"/>
          <w:szCs w:val="28"/>
        </w:rPr>
      </w:pPr>
      <w:r w:rsidRPr="00CE198A">
        <w:rPr>
          <w:sz w:val="28"/>
          <w:szCs w:val="28"/>
        </w:rPr>
        <w:t>Заказчику необходимо определить должностных лиц, ответственных за:</w:t>
      </w:r>
    </w:p>
    <w:p w14:paraId="0F12ADB3" w14:textId="17D35E3A" w:rsidR="00684783" w:rsidRPr="00CE198A" w:rsidRDefault="00AB6AAC" w:rsidP="00684783">
      <w:pPr>
        <w:pStyle w:val="SC1-"/>
        <w:rPr>
          <w:sz w:val="28"/>
          <w:szCs w:val="28"/>
        </w:rPr>
      </w:pPr>
      <w:r w:rsidRPr="00CE198A">
        <w:rPr>
          <w:sz w:val="28"/>
          <w:szCs w:val="28"/>
        </w:rPr>
        <w:t>О</w:t>
      </w:r>
      <w:r w:rsidR="00751999" w:rsidRPr="00CE198A">
        <w:rPr>
          <w:sz w:val="28"/>
          <w:szCs w:val="28"/>
        </w:rPr>
        <w:t xml:space="preserve">бработку информации </w:t>
      </w:r>
      <w:r w:rsidR="000620CB" w:rsidRPr="00CE198A">
        <w:rPr>
          <w:sz w:val="28"/>
          <w:szCs w:val="28"/>
        </w:rPr>
        <w:t>Подсистемы</w:t>
      </w:r>
      <w:r w:rsidR="00684783" w:rsidRPr="00CE198A">
        <w:rPr>
          <w:sz w:val="28"/>
          <w:szCs w:val="28"/>
        </w:rPr>
        <w:t>;</w:t>
      </w:r>
    </w:p>
    <w:p w14:paraId="5A9E6A71" w14:textId="0294D15D" w:rsidR="00684783" w:rsidRPr="00CE198A" w:rsidRDefault="000620CB" w:rsidP="00684783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Эксплуатацию Подсистемы</w:t>
      </w:r>
      <w:r w:rsidR="00684783" w:rsidRPr="00CE198A">
        <w:rPr>
          <w:sz w:val="28"/>
          <w:szCs w:val="28"/>
        </w:rPr>
        <w:t>;</w:t>
      </w:r>
    </w:p>
    <w:p w14:paraId="0A6656A8" w14:textId="22309E21" w:rsidR="00684783" w:rsidRPr="00CE198A" w:rsidRDefault="00AB6AAC" w:rsidP="00684783">
      <w:pPr>
        <w:pStyle w:val="SC1-"/>
        <w:rPr>
          <w:sz w:val="28"/>
          <w:szCs w:val="28"/>
        </w:rPr>
      </w:pPr>
      <w:r w:rsidRPr="00CE198A">
        <w:rPr>
          <w:sz w:val="28"/>
          <w:szCs w:val="28"/>
        </w:rPr>
        <w:t>О</w:t>
      </w:r>
      <w:r w:rsidR="00684783" w:rsidRPr="00CE198A">
        <w:rPr>
          <w:sz w:val="28"/>
          <w:szCs w:val="28"/>
        </w:rPr>
        <w:t>беспечение информационной безопасности в</w:t>
      </w:r>
      <w:r w:rsidR="00751999" w:rsidRPr="00CE198A">
        <w:rPr>
          <w:sz w:val="28"/>
          <w:szCs w:val="28"/>
        </w:rPr>
        <w:t xml:space="preserve"> </w:t>
      </w:r>
      <w:r w:rsidR="000620CB" w:rsidRPr="00CE198A">
        <w:rPr>
          <w:sz w:val="28"/>
          <w:szCs w:val="28"/>
        </w:rPr>
        <w:t>Подсистемы</w:t>
      </w:r>
      <w:r w:rsidR="00684783" w:rsidRPr="00CE198A">
        <w:rPr>
          <w:sz w:val="28"/>
          <w:szCs w:val="28"/>
        </w:rPr>
        <w:t>;</w:t>
      </w:r>
    </w:p>
    <w:p w14:paraId="13172A33" w14:textId="47C2E30B" w:rsidR="00684783" w:rsidRPr="00CE198A" w:rsidRDefault="00AB6AAC" w:rsidP="00684783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У</w:t>
      </w:r>
      <w:r w:rsidR="00684783" w:rsidRPr="00CE198A">
        <w:rPr>
          <w:sz w:val="28"/>
          <w:szCs w:val="28"/>
        </w:rPr>
        <w:t>правление рабо</w:t>
      </w:r>
      <w:r w:rsidR="00751999" w:rsidRPr="00CE198A">
        <w:rPr>
          <w:sz w:val="28"/>
          <w:szCs w:val="28"/>
        </w:rPr>
        <w:t xml:space="preserve">той персонала по </w:t>
      </w:r>
      <w:r w:rsidR="000620CB" w:rsidRPr="00CE198A">
        <w:rPr>
          <w:sz w:val="28"/>
          <w:szCs w:val="28"/>
        </w:rPr>
        <w:t>эксплуатации Подсистемы</w:t>
      </w:r>
      <w:r w:rsidR="00684783" w:rsidRPr="00CE198A">
        <w:rPr>
          <w:sz w:val="28"/>
          <w:szCs w:val="28"/>
        </w:rPr>
        <w:t>.</w:t>
      </w:r>
    </w:p>
    <w:p w14:paraId="051D43DA" w14:textId="77777777" w:rsidR="004854E8" w:rsidRPr="00CE198A" w:rsidRDefault="004854E8" w:rsidP="004854E8">
      <w:pPr>
        <w:pStyle w:val="3"/>
        <w:rPr>
          <w:rFonts w:ascii="Times New Roman" w:hAnsi="Times New Roman" w:cs="Times New Roman"/>
          <w:sz w:val="28"/>
          <w:szCs w:val="28"/>
          <w:lang w:eastAsia="ru-RU"/>
        </w:rPr>
      </w:pPr>
      <w:r w:rsidRPr="00CE198A">
        <w:rPr>
          <w:rFonts w:ascii="Times New Roman" w:hAnsi="Times New Roman" w:cs="Times New Roman"/>
          <w:sz w:val="28"/>
          <w:szCs w:val="28"/>
          <w:lang w:eastAsia="ru-RU"/>
        </w:rPr>
        <w:t>Требования к методическому обеспечению</w:t>
      </w:r>
    </w:p>
    <w:p w14:paraId="4EC0A244" w14:textId="74B507FF" w:rsidR="00684783" w:rsidRPr="00CE198A" w:rsidRDefault="00684783" w:rsidP="00684783">
      <w:pPr>
        <w:pStyle w:val="SC3"/>
        <w:rPr>
          <w:sz w:val="28"/>
          <w:szCs w:val="28"/>
        </w:rPr>
      </w:pPr>
      <w:bookmarkStart w:id="3270" w:name="_Toc445321101"/>
      <w:r w:rsidRPr="00CE198A">
        <w:rPr>
          <w:sz w:val="28"/>
          <w:szCs w:val="28"/>
        </w:rPr>
        <w:t xml:space="preserve">Методическое обеспечение </w:t>
      </w:r>
      <w:r w:rsidR="000620CB" w:rsidRPr="00CE198A">
        <w:rPr>
          <w:sz w:val="28"/>
          <w:szCs w:val="28"/>
        </w:rPr>
        <w:t xml:space="preserve">Подсистемы </w:t>
      </w:r>
      <w:r w:rsidRPr="00CE198A">
        <w:rPr>
          <w:sz w:val="28"/>
          <w:szCs w:val="28"/>
        </w:rPr>
        <w:t>составля</w:t>
      </w:r>
      <w:r w:rsidR="009A0B19" w:rsidRPr="00CE198A">
        <w:rPr>
          <w:sz w:val="28"/>
          <w:szCs w:val="28"/>
        </w:rPr>
        <w:t>е</w:t>
      </w:r>
      <w:r w:rsidRPr="00CE198A">
        <w:rPr>
          <w:sz w:val="28"/>
          <w:szCs w:val="28"/>
        </w:rPr>
        <w:t xml:space="preserve">т </w:t>
      </w:r>
      <w:r w:rsidR="009A0B19" w:rsidRPr="00CE198A">
        <w:rPr>
          <w:sz w:val="28"/>
          <w:szCs w:val="28"/>
        </w:rPr>
        <w:t xml:space="preserve">набор эксплуатационной </w:t>
      </w:r>
      <w:r w:rsidRPr="00CE198A">
        <w:rPr>
          <w:sz w:val="28"/>
          <w:szCs w:val="28"/>
        </w:rPr>
        <w:t>документ</w:t>
      </w:r>
      <w:r w:rsidR="009A0B19" w:rsidRPr="00CE198A">
        <w:rPr>
          <w:sz w:val="28"/>
          <w:szCs w:val="28"/>
        </w:rPr>
        <w:t xml:space="preserve">ации, в состав </w:t>
      </w:r>
      <w:r w:rsidR="000620CB" w:rsidRPr="00CE198A">
        <w:rPr>
          <w:sz w:val="28"/>
          <w:szCs w:val="28"/>
        </w:rPr>
        <w:t xml:space="preserve">которого </w:t>
      </w:r>
      <w:r w:rsidR="009A0B19" w:rsidRPr="00CE198A">
        <w:rPr>
          <w:sz w:val="28"/>
          <w:szCs w:val="28"/>
        </w:rPr>
        <w:t>входят</w:t>
      </w:r>
      <w:r w:rsidRPr="00CE198A">
        <w:rPr>
          <w:sz w:val="28"/>
          <w:szCs w:val="28"/>
        </w:rPr>
        <w:t>:</w:t>
      </w:r>
    </w:p>
    <w:p w14:paraId="4F1DDAA7" w14:textId="77777777" w:rsidR="008342EE" w:rsidRPr="00CE198A" w:rsidRDefault="008342EE" w:rsidP="00724D91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Комплект регламентов по обслуживанию системы;</w:t>
      </w:r>
    </w:p>
    <w:p w14:paraId="475A0B3D" w14:textId="77777777" w:rsidR="00684783" w:rsidRPr="00CE198A" w:rsidRDefault="00684783" w:rsidP="00724D91">
      <w:pPr>
        <w:pStyle w:val="SC1-"/>
        <w:rPr>
          <w:sz w:val="28"/>
          <w:szCs w:val="28"/>
        </w:rPr>
      </w:pPr>
      <w:r w:rsidRPr="00CE198A">
        <w:rPr>
          <w:sz w:val="28"/>
          <w:szCs w:val="28"/>
        </w:rPr>
        <w:t>Руководство администратора</w:t>
      </w:r>
      <w:r w:rsidR="008342EE" w:rsidRPr="00CE198A">
        <w:rPr>
          <w:sz w:val="28"/>
          <w:szCs w:val="28"/>
        </w:rPr>
        <w:t>.</w:t>
      </w:r>
    </w:p>
    <w:p w14:paraId="6B86EF8C" w14:textId="5328EFC7" w:rsidR="004854E8" w:rsidRPr="00CE198A" w:rsidRDefault="00B459DF" w:rsidP="00144AE9">
      <w:pPr>
        <w:pStyle w:val="1"/>
        <w:rPr>
          <w:rFonts w:ascii="Times New Roman" w:hAnsi="Times New Roman" w:cs="Times New Roman"/>
          <w:sz w:val="28"/>
          <w:szCs w:val="28"/>
          <w:lang w:eastAsia="ru-RU"/>
        </w:rPr>
      </w:pPr>
      <w:bookmarkStart w:id="3271" w:name="_Toc477448465"/>
      <w:bookmarkStart w:id="3272" w:name="_Toc477536979"/>
      <w:bookmarkStart w:id="3273" w:name="_Toc479788739"/>
      <w:bookmarkStart w:id="3274" w:name="_Toc481488936"/>
      <w:bookmarkStart w:id="3275" w:name="_Toc481489573"/>
      <w:bookmarkStart w:id="3276" w:name="_Toc447141656"/>
      <w:bookmarkEnd w:id="3271"/>
      <w:bookmarkEnd w:id="3272"/>
      <w:r w:rsidRPr="00CE198A">
        <w:rPr>
          <w:rFonts w:ascii="Times New Roman" w:hAnsi="Times New Roman" w:cs="Times New Roman"/>
          <w:sz w:val="28"/>
          <w:szCs w:val="28"/>
          <w:lang w:eastAsia="ru-RU"/>
        </w:rPr>
        <w:t xml:space="preserve">Состав и содержание работ по </w:t>
      </w:r>
      <w:r w:rsidR="006D5C85" w:rsidRPr="00CE198A">
        <w:rPr>
          <w:rFonts w:ascii="Times New Roman" w:hAnsi="Times New Roman" w:cs="Times New Roman"/>
          <w:sz w:val="28"/>
          <w:szCs w:val="28"/>
          <w:lang w:eastAsia="ru-RU"/>
        </w:rPr>
        <w:t xml:space="preserve">созданию </w:t>
      </w:r>
      <w:r w:rsidR="006863E4" w:rsidRPr="00CE198A">
        <w:rPr>
          <w:rFonts w:ascii="Times New Roman" w:hAnsi="Times New Roman" w:cs="Times New Roman"/>
          <w:sz w:val="28"/>
          <w:szCs w:val="28"/>
          <w:lang w:eastAsia="ru-RU"/>
        </w:rPr>
        <w:t>Подсистем</w:t>
      </w:r>
      <w:r w:rsidRPr="00CE198A">
        <w:rPr>
          <w:rFonts w:ascii="Times New Roman" w:hAnsi="Times New Roman" w:cs="Times New Roman"/>
          <w:sz w:val="28"/>
          <w:szCs w:val="28"/>
          <w:lang w:eastAsia="ru-RU"/>
        </w:rPr>
        <w:t>ы</w:t>
      </w:r>
      <w:bookmarkEnd w:id="3270"/>
      <w:bookmarkEnd w:id="3273"/>
      <w:bookmarkEnd w:id="3274"/>
      <w:bookmarkEnd w:id="3275"/>
      <w:bookmarkEnd w:id="3276"/>
    </w:p>
    <w:p w14:paraId="32A0C479" w14:textId="2440C68F" w:rsidR="00E01839" w:rsidRPr="00CE198A" w:rsidRDefault="00E01839" w:rsidP="00E01839">
      <w:pPr>
        <w:pStyle w:val="2"/>
        <w:keepLines w:val="0"/>
        <w:ind w:left="576" w:hanging="576"/>
        <w:rPr>
          <w:rFonts w:ascii="Times New Roman" w:hAnsi="Times New Roman" w:cs="Times New Roman"/>
          <w:sz w:val="28"/>
          <w:szCs w:val="28"/>
        </w:rPr>
      </w:pPr>
      <w:bookmarkStart w:id="3277" w:name="_Toc479788740"/>
      <w:bookmarkStart w:id="3278" w:name="_Toc481488937"/>
      <w:bookmarkStart w:id="3279" w:name="_Toc481489574"/>
      <w:bookmarkStart w:id="3280" w:name="_Toc447141657"/>
      <w:r w:rsidRPr="00CE198A">
        <w:rPr>
          <w:rFonts w:ascii="Times New Roman" w:hAnsi="Times New Roman" w:cs="Times New Roman"/>
          <w:sz w:val="28"/>
          <w:szCs w:val="28"/>
        </w:rPr>
        <w:t xml:space="preserve">Задачи, решаемые в рамках </w:t>
      </w:r>
      <w:r w:rsidR="006D5C85" w:rsidRPr="00CE198A">
        <w:rPr>
          <w:rFonts w:ascii="Times New Roman" w:hAnsi="Times New Roman" w:cs="Times New Roman"/>
          <w:sz w:val="28"/>
          <w:szCs w:val="28"/>
        </w:rPr>
        <w:t xml:space="preserve">создания </w:t>
      </w:r>
      <w:r w:rsidR="006863E4" w:rsidRPr="00CE198A">
        <w:rPr>
          <w:rFonts w:ascii="Times New Roman" w:hAnsi="Times New Roman" w:cs="Times New Roman"/>
          <w:sz w:val="28"/>
          <w:szCs w:val="28"/>
          <w:lang w:eastAsia="ru-RU"/>
        </w:rPr>
        <w:t>Подсистем</w:t>
      </w:r>
      <w:r w:rsidRPr="00CE198A">
        <w:rPr>
          <w:rFonts w:ascii="Times New Roman" w:hAnsi="Times New Roman" w:cs="Times New Roman"/>
          <w:sz w:val="28"/>
          <w:szCs w:val="28"/>
        </w:rPr>
        <w:t>ы</w:t>
      </w:r>
      <w:bookmarkEnd w:id="3277"/>
      <w:bookmarkEnd w:id="3278"/>
      <w:bookmarkEnd w:id="3279"/>
      <w:bookmarkEnd w:id="3280"/>
    </w:p>
    <w:p w14:paraId="5C9E1E1D" w14:textId="0E365D0E" w:rsidR="00E01839" w:rsidRPr="00CE198A" w:rsidRDefault="00E01839" w:rsidP="00E01839">
      <w:pPr>
        <w:pStyle w:val="SC3"/>
        <w:rPr>
          <w:sz w:val="28"/>
          <w:szCs w:val="28"/>
        </w:rPr>
      </w:pPr>
      <w:r w:rsidRPr="00CE198A">
        <w:rPr>
          <w:sz w:val="28"/>
          <w:szCs w:val="28"/>
        </w:rPr>
        <w:t xml:space="preserve">Задачи, решаемые в рамках </w:t>
      </w:r>
      <w:r w:rsidR="00000000" w:rsidRPr="00CE198A">
        <w:rPr>
          <w:sz w:val="28"/>
          <w:szCs w:val="28"/>
        </w:rPr>
        <w:fldChar w:fldCharType="begin"/>
      </w:r>
      <w:r w:rsidR="00000000" w:rsidRPr="00CE198A">
        <w:rPr>
          <w:sz w:val="28"/>
          <w:szCs w:val="28"/>
        </w:rPr>
        <w:instrText xml:space="preserve"> DOCPROPERTY  "Тип проекта_род"  \* MERGEFORMAT </w:instrText>
      </w:r>
      <w:r w:rsidR="00000000" w:rsidRPr="00CE198A">
        <w:rPr>
          <w:sz w:val="28"/>
          <w:szCs w:val="28"/>
        </w:rPr>
        <w:fldChar w:fldCharType="separate"/>
      </w:r>
      <w:r w:rsidR="005A0256" w:rsidRPr="00CE198A">
        <w:rPr>
          <w:sz w:val="28"/>
          <w:szCs w:val="28"/>
        </w:rPr>
        <w:t>создания</w:t>
      </w:r>
      <w:r w:rsidR="00000000" w:rsidRPr="00CE198A">
        <w:rPr>
          <w:sz w:val="28"/>
          <w:szCs w:val="28"/>
        </w:rPr>
        <w:fldChar w:fldCharType="end"/>
      </w:r>
      <w:r w:rsidRPr="00CE198A">
        <w:rPr>
          <w:sz w:val="28"/>
          <w:szCs w:val="28"/>
        </w:rPr>
        <w:t xml:space="preserve"> </w:t>
      </w:r>
      <w:r w:rsidR="006863E4" w:rsidRPr="00CE198A">
        <w:rPr>
          <w:sz w:val="28"/>
          <w:szCs w:val="28"/>
          <w:lang w:eastAsia="ru-RU"/>
        </w:rPr>
        <w:t>Подсистем</w:t>
      </w:r>
      <w:r w:rsidRPr="00CE198A">
        <w:rPr>
          <w:sz w:val="28"/>
          <w:szCs w:val="28"/>
        </w:rPr>
        <w:t xml:space="preserve">ы, приведены в таблице </w:t>
      </w:r>
      <w:r w:rsidR="007D6A55" w:rsidRPr="00CE198A">
        <w:rPr>
          <w:sz w:val="28"/>
          <w:szCs w:val="28"/>
        </w:rPr>
        <w:fldChar w:fldCharType="begin"/>
      </w:r>
      <w:r w:rsidR="007D6A55" w:rsidRPr="00CE198A">
        <w:rPr>
          <w:sz w:val="28"/>
          <w:szCs w:val="28"/>
        </w:rPr>
        <w:instrText xml:space="preserve"> REF _Ref468814843 \h </w:instrText>
      </w:r>
      <w:r w:rsidR="007D6A55" w:rsidRPr="00CE198A">
        <w:rPr>
          <w:sz w:val="28"/>
          <w:szCs w:val="28"/>
        </w:rPr>
      </w:r>
      <w:r w:rsidR="00CE198A" w:rsidRPr="00CE198A">
        <w:rPr>
          <w:sz w:val="28"/>
          <w:szCs w:val="28"/>
        </w:rPr>
        <w:instrText xml:space="preserve"> \* MERGEFORMAT </w:instrText>
      </w:r>
      <w:r w:rsidR="007D6A55" w:rsidRPr="00CE198A">
        <w:rPr>
          <w:sz w:val="28"/>
          <w:szCs w:val="28"/>
        </w:rPr>
        <w:fldChar w:fldCharType="separate"/>
      </w:r>
      <w:r w:rsidR="00000331" w:rsidRPr="00CE198A">
        <w:rPr>
          <w:noProof/>
          <w:sz w:val="28"/>
          <w:szCs w:val="28"/>
        </w:rPr>
        <w:t>50</w:t>
      </w:r>
      <w:r w:rsidR="007D6A55" w:rsidRPr="00CE198A">
        <w:rPr>
          <w:sz w:val="28"/>
          <w:szCs w:val="28"/>
        </w:rPr>
        <w:fldChar w:fldCharType="end"/>
      </w:r>
      <w:r w:rsidRPr="00CE198A">
        <w:rPr>
          <w:sz w:val="28"/>
          <w:szCs w:val="28"/>
        </w:rPr>
        <w:t>.</w:t>
      </w:r>
    </w:p>
    <w:p w14:paraId="38F6154E" w14:textId="23430DCC" w:rsidR="00E01839" w:rsidRPr="00CE198A" w:rsidRDefault="007D6A55" w:rsidP="00A36307">
      <w:pPr>
        <w:pStyle w:val="af"/>
        <w:rPr>
          <w:rFonts w:ascii="Times New Roman" w:hAnsi="Times New Roman" w:cs="Times New Roman"/>
          <w:sz w:val="28"/>
          <w:szCs w:val="28"/>
        </w:rPr>
      </w:pPr>
      <w:bookmarkStart w:id="3281" w:name="_Ref445325712"/>
      <w:bookmarkStart w:id="3282" w:name="_Toc447141680"/>
      <w:bookmarkStart w:id="3283" w:name="_Toc479788797"/>
      <w:bookmarkStart w:id="3284" w:name="_Toc481488962"/>
      <w:bookmarkStart w:id="3285" w:name="_Toc481489552"/>
      <w:r w:rsidRPr="00CE198A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begin"/>
      </w:r>
      <w:r w:rsidR="00000000" w:rsidRPr="00CE198A">
        <w:rPr>
          <w:rFonts w:ascii="Times New Roman" w:hAnsi="Times New Roman" w:cs="Times New Roman"/>
          <w:sz w:val="28"/>
          <w:szCs w:val="28"/>
        </w:rPr>
        <w:instrText xml:space="preserve"> SEQ Таблица \* ARABIC </w:instrTex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3286" w:name="_Ref468814843"/>
      <w:r w:rsidR="00000331" w:rsidRPr="00CE198A">
        <w:rPr>
          <w:rFonts w:ascii="Times New Roman" w:hAnsi="Times New Roman" w:cs="Times New Roman"/>
          <w:noProof/>
          <w:sz w:val="28"/>
          <w:szCs w:val="28"/>
        </w:rPr>
        <w:t>50</w:t>
      </w:r>
      <w:bookmarkEnd w:id="3286"/>
      <w:r w:rsidR="00000000" w:rsidRPr="00CE198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E01839" w:rsidRPr="00CE198A">
        <w:rPr>
          <w:rFonts w:ascii="Times New Roman" w:hAnsi="Times New Roman" w:cs="Times New Roman"/>
          <w:sz w:val="28"/>
          <w:szCs w:val="28"/>
        </w:rPr>
        <w:br/>
        <w:t xml:space="preserve">Задачи, решаемые в </w:t>
      </w:r>
      <w:bookmarkEnd w:id="3281"/>
      <w:r w:rsidR="00E01839" w:rsidRPr="00CE198A">
        <w:rPr>
          <w:rFonts w:ascii="Times New Roman" w:hAnsi="Times New Roman" w:cs="Times New Roman"/>
          <w:sz w:val="28"/>
          <w:szCs w:val="28"/>
        </w:rPr>
        <w:t xml:space="preserve">рамках </w: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begin"/>
      </w:r>
      <w:r w:rsidR="00000000" w:rsidRPr="00CE198A">
        <w:rPr>
          <w:rFonts w:ascii="Times New Roman" w:hAnsi="Times New Roman" w:cs="Times New Roman"/>
          <w:sz w:val="28"/>
          <w:szCs w:val="28"/>
        </w:rPr>
        <w:instrText xml:space="preserve"> DOCPROPERTY  "Тип проекта_род"  \* MERGEFORMAT </w:instrTex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separate"/>
      </w:r>
      <w:r w:rsidR="005A0256" w:rsidRPr="00CE198A">
        <w:rPr>
          <w:rFonts w:ascii="Times New Roman" w:hAnsi="Times New Roman" w:cs="Times New Roman"/>
          <w:sz w:val="28"/>
          <w:szCs w:val="28"/>
        </w:rPr>
        <w:t>создания</w: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end"/>
      </w:r>
      <w:r w:rsidR="00FD675B" w:rsidRPr="00CE198A">
        <w:rPr>
          <w:rFonts w:ascii="Times New Roman" w:hAnsi="Times New Roman" w:cs="Times New Roman"/>
          <w:sz w:val="28"/>
          <w:szCs w:val="28"/>
        </w:rPr>
        <w:t xml:space="preserve"> </w:t>
      </w:r>
      <w:r w:rsidR="00E01839" w:rsidRPr="00CE198A">
        <w:rPr>
          <w:rFonts w:ascii="Times New Roman" w:hAnsi="Times New Roman" w:cs="Times New Roman"/>
          <w:sz w:val="28"/>
          <w:szCs w:val="28"/>
        </w:rPr>
        <w:t>Системы</w:t>
      </w:r>
      <w:bookmarkEnd w:id="3282"/>
      <w:bookmarkEnd w:id="3283"/>
      <w:bookmarkEnd w:id="3284"/>
      <w:bookmarkEnd w:id="3285"/>
    </w:p>
    <w:tbl>
      <w:tblPr>
        <w:tblStyle w:val="SC9"/>
        <w:tblW w:w="5000" w:type="pct"/>
        <w:tblLook w:val="0020" w:firstRow="1" w:lastRow="0" w:firstColumn="0" w:lastColumn="0" w:noHBand="0" w:noVBand="0"/>
      </w:tblPr>
      <w:tblGrid>
        <w:gridCol w:w="541"/>
        <w:gridCol w:w="4429"/>
        <w:gridCol w:w="4600"/>
      </w:tblGrid>
      <w:tr w:rsidR="00E01839" w:rsidRPr="00CE198A" w14:paraId="514A56F1" w14:textId="77777777" w:rsidTr="00795F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41" w:type="dxa"/>
          </w:tcPr>
          <w:p w14:paraId="539C11D9" w14:textId="77777777" w:rsidR="00E01839" w:rsidRPr="00CE198A" w:rsidRDefault="00E01839" w:rsidP="00A975A7">
            <w:pPr>
              <w:pStyle w:val="SC8"/>
              <w:rPr>
                <w:rFonts w:ascii="Times New Roman" w:eastAsia="MS Mincho" w:hAnsi="Times New Roman"/>
                <w:sz w:val="28"/>
                <w:szCs w:val="28"/>
              </w:rPr>
            </w:pPr>
            <w:r w:rsidRPr="00CE198A">
              <w:rPr>
                <w:rFonts w:ascii="Times New Roman" w:eastAsia="MS Mincho" w:hAnsi="Times New Roman"/>
                <w:sz w:val="28"/>
                <w:szCs w:val="28"/>
              </w:rPr>
              <w:t>№</w:t>
            </w:r>
          </w:p>
        </w:tc>
        <w:tc>
          <w:tcPr>
            <w:tcW w:w="4429" w:type="dxa"/>
          </w:tcPr>
          <w:p w14:paraId="25659ABC" w14:textId="2B8AB0CE" w:rsidR="00E01839" w:rsidRPr="00CE198A" w:rsidRDefault="00E01839" w:rsidP="00A975A7">
            <w:pPr>
              <w:pStyle w:val="SC8"/>
              <w:rPr>
                <w:rFonts w:ascii="Times New Roman" w:eastAsia="MS Mincho" w:hAnsi="Times New Roman"/>
                <w:sz w:val="28"/>
                <w:szCs w:val="28"/>
              </w:rPr>
            </w:pPr>
            <w:r w:rsidRPr="00CE198A">
              <w:rPr>
                <w:rFonts w:ascii="Times New Roman" w:eastAsia="MS Mincho" w:hAnsi="Times New Roman"/>
                <w:sz w:val="28"/>
                <w:szCs w:val="28"/>
              </w:rPr>
              <w:t xml:space="preserve">ОПИСАНИЕ </w:t>
            </w:r>
            <w:r w:rsidR="006863E4" w:rsidRPr="00CE198A">
              <w:rPr>
                <w:rFonts w:ascii="Times New Roman" w:eastAsia="MS Mincho" w:hAnsi="Times New Roman"/>
                <w:sz w:val="28"/>
                <w:szCs w:val="28"/>
              </w:rPr>
              <w:t>задачи</w:t>
            </w:r>
          </w:p>
        </w:tc>
        <w:tc>
          <w:tcPr>
            <w:tcW w:w="4600" w:type="dxa"/>
          </w:tcPr>
          <w:p w14:paraId="45EDDD29" w14:textId="77777777" w:rsidR="00E01839" w:rsidRPr="00CE198A" w:rsidRDefault="00E01839" w:rsidP="00A975A7">
            <w:pPr>
              <w:pStyle w:val="SC8"/>
              <w:rPr>
                <w:rFonts w:ascii="Times New Roman" w:eastAsia="MS Mincho" w:hAnsi="Times New Roman"/>
                <w:sz w:val="28"/>
                <w:szCs w:val="28"/>
              </w:rPr>
            </w:pPr>
            <w:r w:rsidRPr="00CE198A">
              <w:rPr>
                <w:rFonts w:ascii="Times New Roman" w:eastAsia="MS Mincho" w:hAnsi="Times New Roman"/>
                <w:sz w:val="28"/>
                <w:szCs w:val="28"/>
              </w:rPr>
              <w:t>Связь с целями проекта</w:t>
            </w:r>
          </w:p>
        </w:tc>
      </w:tr>
      <w:tr w:rsidR="00E01839" w:rsidRPr="00CE198A" w14:paraId="17E04B17" w14:textId="77777777" w:rsidTr="00795F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41" w:type="dxa"/>
          </w:tcPr>
          <w:p w14:paraId="2BF64EB8" w14:textId="77777777" w:rsidR="00E01839" w:rsidRPr="00CE198A" w:rsidRDefault="00E01839" w:rsidP="00A975A7">
            <w:pPr>
              <w:pStyle w:val="SC8"/>
              <w:rPr>
                <w:rFonts w:ascii="Times New Roman" w:eastAsia="MS Mincho" w:hAnsi="Times New Roman"/>
                <w:sz w:val="28"/>
                <w:szCs w:val="28"/>
              </w:rPr>
            </w:pPr>
            <w:r w:rsidRPr="00CE198A">
              <w:rPr>
                <w:rFonts w:ascii="Times New Roman" w:eastAsia="MS Mincho" w:hAnsi="Times New Roman"/>
                <w:sz w:val="28"/>
                <w:szCs w:val="28"/>
              </w:rPr>
              <w:t>1</w:t>
            </w:r>
          </w:p>
        </w:tc>
        <w:tc>
          <w:tcPr>
            <w:tcW w:w="4429" w:type="dxa"/>
          </w:tcPr>
          <w:p w14:paraId="2336A34A" w14:textId="77777777" w:rsidR="00E01839" w:rsidRPr="00CE198A" w:rsidRDefault="00E01839" w:rsidP="00A975A7">
            <w:pPr>
              <w:pStyle w:val="SC8"/>
              <w:rPr>
                <w:rFonts w:ascii="Times New Roman" w:eastAsia="MS Mincho" w:hAnsi="Times New Roman"/>
                <w:sz w:val="28"/>
                <w:szCs w:val="28"/>
              </w:rPr>
            </w:pPr>
            <w:r w:rsidRPr="00CE198A">
              <w:rPr>
                <w:rFonts w:ascii="Times New Roman" w:eastAsia="MS Mincho" w:hAnsi="Times New Roman"/>
                <w:sz w:val="28"/>
                <w:szCs w:val="28"/>
              </w:rPr>
              <w:t>2</w:t>
            </w:r>
          </w:p>
        </w:tc>
        <w:tc>
          <w:tcPr>
            <w:tcW w:w="4600" w:type="dxa"/>
          </w:tcPr>
          <w:p w14:paraId="02231B70" w14:textId="77777777" w:rsidR="00E01839" w:rsidRPr="00CE198A" w:rsidRDefault="00E01839" w:rsidP="00A975A7">
            <w:pPr>
              <w:pStyle w:val="SC8"/>
              <w:rPr>
                <w:rFonts w:ascii="Times New Roman" w:eastAsia="MS Mincho" w:hAnsi="Times New Roman"/>
                <w:sz w:val="28"/>
                <w:szCs w:val="28"/>
              </w:rPr>
            </w:pPr>
            <w:r w:rsidRPr="00CE198A">
              <w:rPr>
                <w:rFonts w:ascii="Times New Roman" w:eastAsia="MS Mincho" w:hAnsi="Times New Roman"/>
                <w:sz w:val="28"/>
                <w:szCs w:val="28"/>
              </w:rPr>
              <w:t>3</w:t>
            </w:r>
          </w:p>
        </w:tc>
      </w:tr>
      <w:tr w:rsidR="004721AB" w:rsidRPr="00CE198A" w14:paraId="7EBFB70C" w14:textId="77777777" w:rsidTr="00795F9D">
        <w:trPr>
          <w:trHeight w:val="57"/>
        </w:trPr>
        <w:tc>
          <w:tcPr>
            <w:tcW w:w="541" w:type="dxa"/>
          </w:tcPr>
          <w:p w14:paraId="12AD7C10" w14:textId="77777777" w:rsidR="004721AB" w:rsidRPr="00CE198A" w:rsidRDefault="004721AB" w:rsidP="0028275E">
            <w:pPr>
              <w:pStyle w:val="SC"/>
              <w:numPr>
                <w:ilvl w:val="0"/>
                <w:numId w:val="120"/>
              </w:numPr>
              <w:rPr>
                <w:sz w:val="28"/>
                <w:szCs w:val="28"/>
              </w:rPr>
            </w:pPr>
          </w:p>
        </w:tc>
        <w:tc>
          <w:tcPr>
            <w:tcW w:w="4429" w:type="dxa"/>
          </w:tcPr>
          <w:p w14:paraId="247D3FF7" w14:textId="77777777" w:rsidR="004721AB" w:rsidRPr="00CE198A" w:rsidRDefault="004721AB" w:rsidP="00810A19">
            <w:pPr>
              <w:pStyle w:val="SC7"/>
              <w:rPr>
                <w:sz w:val="28"/>
                <w:szCs w:val="28"/>
                <w:highlight w:val="yellow"/>
              </w:rPr>
            </w:pPr>
            <w:del w:id="3287" w:author="Constantine Smirnov" w:date="2023-06-07T03:41:00Z">
              <w:r w:rsidRPr="00CE198A" w:rsidDel="00795F9D">
                <w:rPr>
                  <w:sz w:val="28"/>
                  <w:szCs w:val="28"/>
                </w:rPr>
                <w:delText>Ан</w:delText>
              </w:r>
            </w:del>
            <w:del w:id="3288" w:author="Constantine Smirnov" w:date="2023-06-07T03:40:00Z">
              <w:r w:rsidRPr="00CE198A" w:rsidDel="00795F9D">
                <w:rPr>
                  <w:sz w:val="28"/>
                  <w:szCs w:val="28"/>
                </w:rPr>
                <w:delText>ализ и детализация требований</w:delText>
              </w:r>
            </w:del>
          </w:p>
        </w:tc>
        <w:tc>
          <w:tcPr>
            <w:tcW w:w="4600" w:type="dxa"/>
          </w:tcPr>
          <w:p w14:paraId="740BAB83" w14:textId="4B856257" w:rsidR="004721AB" w:rsidRPr="00CE198A" w:rsidRDefault="004721AB" w:rsidP="00810A19">
            <w:pPr>
              <w:pStyle w:val="SC7"/>
              <w:rPr>
                <w:sz w:val="28"/>
                <w:szCs w:val="28"/>
                <w:highlight w:val="yellow"/>
              </w:rPr>
            </w:pPr>
            <w:del w:id="3289" w:author="Constantine Smirnov" w:date="2023-06-07T03:40:00Z">
              <w:r w:rsidRPr="00CE198A" w:rsidDel="00795F9D">
                <w:rPr>
                  <w:sz w:val="28"/>
                  <w:szCs w:val="28"/>
                </w:rPr>
                <w:delText xml:space="preserve">Анализ бизнес требований, описание целевого процесса работы, разработка и согласование частных технических </w:delText>
              </w:r>
              <w:r w:rsidR="006863E4" w:rsidRPr="00CE198A" w:rsidDel="00795F9D">
                <w:rPr>
                  <w:sz w:val="28"/>
                  <w:szCs w:val="28"/>
                </w:rPr>
                <w:delText>решений</w:delText>
              </w:r>
            </w:del>
          </w:p>
        </w:tc>
      </w:tr>
      <w:tr w:rsidR="004721AB" w:rsidRPr="00CE198A" w:rsidDel="00795F9D" w14:paraId="5C37BD8D" w14:textId="695161C0" w:rsidTr="00795F9D">
        <w:trPr>
          <w:trHeight w:val="44"/>
          <w:del w:id="3290" w:author="Constantine Smirnov" w:date="2023-06-07T03:40:00Z"/>
        </w:trPr>
        <w:tc>
          <w:tcPr>
            <w:tcW w:w="541" w:type="dxa"/>
          </w:tcPr>
          <w:p w14:paraId="1BDE4E4F" w14:textId="0E818307" w:rsidR="004721AB" w:rsidRPr="00CE198A" w:rsidDel="00795F9D" w:rsidRDefault="004721AB" w:rsidP="00A975A7">
            <w:pPr>
              <w:pStyle w:val="SC"/>
              <w:rPr>
                <w:del w:id="3291" w:author="Constantine Smirnov" w:date="2023-06-07T03:40:00Z"/>
                <w:sz w:val="28"/>
                <w:szCs w:val="28"/>
              </w:rPr>
            </w:pPr>
          </w:p>
        </w:tc>
        <w:tc>
          <w:tcPr>
            <w:tcW w:w="4429" w:type="dxa"/>
          </w:tcPr>
          <w:p w14:paraId="3A6EE56C" w14:textId="39603C11" w:rsidR="004721AB" w:rsidRPr="00CE198A" w:rsidDel="00795F9D" w:rsidRDefault="004721AB" w:rsidP="00795F9D">
            <w:pPr>
              <w:pStyle w:val="SC7"/>
              <w:rPr>
                <w:del w:id="3292" w:author="Constantine Smirnov" w:date="2023-06-07T03:40:00Z"/>
                <w:sz w:val="28"/>
                <w:szCs w:val="28"/>
                <w:highlight w:val="yellow"/>
              </w:rPr>
            </w:pPr>
            <w:del w:id="3293" w:author="Constantine Smirnov" w:date="2023-06-07T03:40:00Z">
              <w:r w:rsidRPr="00CE198A" w:rsidDel="00795F9D">
                <w:rPr>
                  <w:sz w:val="28"/>
                  <w:szCs w:val="28"/>
                </w:rPr>
                <w:delText>Разработка проектных решений</w:delText>
              </w:r>
            </w:del>
          </w:p>
        </w:tc>
        <w:tc>
          <w:tcPr>
            <w:tcW w:w="4600" w:type="dxa"/>
          </w:tcPr>
          <w:p w14:paraId="4B6426F7" w14:textId="17D534A5" w:rsidR="004721AB" w:rsidRPr="00CE198A" w:rsidDel="00795F9D" w:rsidRDefault="004721AB" w:rsidP="00795F9D">
            <w:pPr>
              <w:pStyle w:val="SC7"/>
              <w:rPr>
                <w:del w:id="3294" w:author="Constantine Smirnov" w:date="2023-06-07T03:40:00Z"/>
                <w:sz w:val="28"/>
                <w:szCs w:val="28"/>
                <w:highlight w:val="yellow"/>
              </w:rPr>
            </w:pPr>
            <w:del w:id="3295" w:author="Constantine Smirnov" w:date="2023-06-07T03:40:00Z">
              <w:r w:rsidRPr="00CE198A" w:rsidDel="00795F9D">
                <w:rPr>
                  <w:sz w:val="28"/>
                  <w:szCs w:val="28"/>
                </w:rPr>
                <w:delText>Разработка и согласование проектной документации</w:delText>
              </w:r>
            </w:del>
          </w:p>
        </w:tc>
      </w:tr>
      <w:tr w:rsidR="004721AB" w:rsidRPr="00CE198A" w:rsidDel="00795F9D" w14:paraId="71D90773" w14:textId="4097B8FC" w:rsidTr="00795F9D">
        <w:trPr>
          <w:trHeight w:val="44"/>
          <w:del w:id="3296" w:author="Constantine Smirnov" w:date="2023-06-07T03:40:00Z"/>
        </w:trPr>
        <w:tc>
          <w:tcPr>
            <w:tcW w:w="541" w:type="dxa"/>
          </w:tcPr>
          <w:p w14:paraId="616FB2AC" w14:textId="721FEB59" w:rsidR="004721AB" w:rsidRPr="00CE198A" w:rsidDel="00795F9D" w:rsidRDefault="004721AB" w:rsidP="00A975A7">
            <w:pPr>
              <w:pStyle w:val="SC"/>
              <w:rPr>
                <w:del w:id="3297" w:author="Constantine Smirnov" w:date="2023-06-07T03:40:00Z"/>
                <w:sz w:val="28"/>
                <w:szCs w:val="28"/>
              </w:rPr>
            </w:pPr>
          </w:p>
        </w:tc>
        <w:tc>
          <w:tcPr>
            <w:tcW w:w="4429" w:type="dxa"/>
          </w:tcPr>
          <w:p w14:paraId="15265245" w14:textId="63541A5D" w:rsidR="004721AB" w:rsidRPr="00CE198A" w:rsidDel="00795F9D" w:rsidRDefault="004721AB" w:rsidP="00795F9D">
            <w:pPr>
              <w:pStyle w:val="SC7"/>
              <w:rPr>
                <w:del w:id="3298" w:author="Constantine Smirnov" w:date="2023-06-07T03:40:00Z"/>
                <w:sz w:val="28"/>
                <w:szCs w:val="28"/>
                <w:highlight w:val="yellow"/>
              </w:rPr>
            </w:pPr>
            <w:del w:id="3299" w:author="Constantine Smirnov" w:date="2023-06-07T03:40:00Z">
              <w:r w:rsidRPr="00CE198A" w:rsidDel="00795F9D">
                <w:rPr>
                  <w:sz w:val="28"/>
                  <w:szCs w:val="28"/>
                </w:rPr>
                <w:delText xml:space="preserve">Развёртывание, настройка и адаптация </w:delText>
              </w:r>
              <w:r w:rsidR="00544F05" w:rsidRPr="00CE198A" w:rsidDel="00795F9D">
                <w:rPr>
                  <w:sz w:val="28"/>
                  <w:szCs w:val="28"/>
                </w:rPr>
                <w:delText>Решения</w:delText>
              </w:r>
            </w:del>
          </w:p>
        </w:tc>
        <w:tc>
          <w:tcPr>
            <w:tcW w:w="4600" w:type="dxa"/>
          </w:tcPr>
          <w:p w14:paraId="7A2ED61D" w14:textId="4A447DB7" w:rsidR="004721AB" w:rsidRPr="00CE198A" w:rsidDel="00795F9D" w:rsidRDefault="004721AB" w:rsidP="00795F9D">
            <w:pPr>
              <w:pStyle w:val="SC7"/>
              <w:rPr>
                <w:del w:id="3300" w:author="Constantine Smirnov" w:date="2023-06-07T03:40:00Z"/>
                <w:sz w:val="28"/>
                <w:szCs w:val="28"/>
                <w:highlight w:val="yellow"/>
              </w:rPr>
            </w:pPr>
            <w:del w:id="3301" w:author="Constantine Smirnov" w:date="2023-06-07T03:40:00Z">
              <w:r w:rsidRPr="00CE198A" w:rsidDel="00795F9D">
                <w:rPr>
                  <w:sz w:val="28"/>
                  <w:szCs w:val="28"/>
                </w:rPr>
                <w:delText xml:space="preserve">Актуализация проектной документации с описанием целевого процесса работы, подготовка </w:delText>
              </w:r>
              <w:r w:rsidR="00544F05" w:rsidRPr="00CE198A" w:rsidDel="00795F9D">
                <w:rPr>
                  <w:sz w:val="28"/>
                  <w:szCs w:val="28"/>
                </w:rPr>
                <w:delText xml:space="preserve">Решения </w:delText>
              </w:r>
              <w:r w:rsidRPr="00CE198A" w:rsidDel="00795F9D">
                <w:rPr>
                  <w:sz w:val="28"/>
                  <w:szCs w:val="28"/>
                </w:rPr>
                <w:delText>к вводу в действие</w:delText>
              </w:r>
            </w:del>
          </w:p>
        </w:tc>
      </w:tr>
      <w:tr w:rsidR="004721AB" w:rsidRPr="00CE198A" w:rsidDel="00795F9D" w14:paraId="023D04D2" w14:textId="2BB2991A" w:rsidTr="00795F9D">
        <w:trPr>
          <w:trHeight w:val="732"/>
          <w:del w:id="3302" w:author="Constantine Smirnov" w:date="2023-06-07T03:40:00Z"/>
        </w:trPr>
        <w:tc>
          <w:tcPr>
            <w:tcW w:w="541" w:type="dxa"/>
          </w:tcPr>
          <w:p w14:paraId="2DFFBCCA" w14:textId="17A07DC8" w:rsidR="004721AB" w:rsidRPr="00CE198A" w:rsidDel="00795F9D" w:rsidRDefault="004721AB" w:rsidP="00A975A7">
            <w:pPr>
              <w:pStyle w:val="SC"/>
              <w:rPr>
                <w:del w:id="3303" w:author="Constantine Smirnov" w:date="2023-06-07T03:40:00Z"/>
                <w:sz w:val="28"/>
                <w:szCs w:val="28"/>
              </w:rPr>
            </w:pPr>
          </w:p>
        </w:tc>
        <w:tc>
          <w:tcPr>
            <w:tcW w:w="4429" w:type="dxa"/>
          </w:tcPr>
          <w:p w14:paraId="46FA6E85" w14:textId="25CE665E" w:rsidR="004721AB" w:rsidRPr="00CE198A" w:rsidDel="00795F9D" w:rsidRDefault="006863E4" w:rsidP="00795F9D">
            <w:pPr>
              <w:pStyle w:val="SC7"/>
              <w:rPr>
                <w:del w:id="3304" w:author="Constantine Smirnov" w:date="2023-06-07T03:40:00Z"/>
                <w:sz w:val="28"/>
                <w:szCs w:val="28"/>
                <w:highlight w:val="yellow"/>
              </w:rPr>
            </w:pPr>
            <w:del w:id="3305" w:author="Constantine Smirnov" w:date="2023-06-07T03:40:00Z">
              <w:r w:rsidRPr="00CE198A" w:rsidDel="00795F9D">
                <w:rPr>
                  <w:sz w:val="28"/>
                  <w:szCs w:val="28"/>
                </w:rPr>
                <w:delText>Запуск</w:delText>
              </w:r>
              <w:r w:rsidR="004721AB" w:rsidRPr="00CE198A" w:rsidDel="00795F9D">
                <w:rPr>
                  <w:sz w:val="28"/>
                  <w:szCs w:val="28"/>
                </w:rPr>
                <w:delText xml:space="preserve"> </w:delText>
              </w:r>
              <w:r w:rsidR="00544F05" w:rsidRPr="00CE198A" w:rsidDel="00795F9D">
                <w:rPr>
                  <w:sz w:val="28"/>
                  <w:szCs w:val="28"/>
                </w:rPr>
                <w:delText xml:space="preserve">Решения </w:delText>
              </w:r>
              <w:r w:rsidRPr="00CE198A" w:rsidDel="00795F9D">
                <w:rPr>
                  <w:sz w:val="28"/>
                  <w:szCs w:val="28"/>
                </w:rPr>
                <w:delText>в</w:delText>
              </w:r>
              <w:r w:rsidR="004721AB" w:rsidRPr="00CE198A" w:rsidDel="00795F9D">
                <w:rPr>
                  <w:sz w:val="28"/>
                  <w:szCs w:val="28"/>
                </w:rPr>
                <w:delText xml:space="preserve"> опытн</w:delText>
              </w:r>
              <w:r w:rsidRPr="00CE198A" w:rsidDel="00795F9D">
                <w:rPr>
                  <w:sz w:val="28"/>
                  <w:szCs w:val="28"/>
                </w:rPr>
                <w:delText>ую</w:delText>
              </w:r>
              <w:r w:rsidR="004721AB" w:rsidRPr="00CE198A" w:rsidDel="00795F9D">
                <w:rPr>
                  <w:sz w:val="28"/>
                  <w:szCs w:val="28"/>
                </w:rPr>
                <w:delText xml:space="preserve"> эксплуатаци</w:delText>
              </w:r>
              <w:r w:rsidRPr="00CE198A" w:rsidDel="00795F9D">
                <w:rPr>
                  <w:sz w:val="28"/>
                  <w:szCs w:val="28"/>
                </w:rPr>
                <w:delText>ю</w:delText>
              </w:r>
            </w:del>
          </w:p>
        </w:tc>
        <w:tc>
          <w:tcPr>
            <w:tcW w:w="4600" w:type="dxa"/>
          </w:tcPr>
          <w:p w14:paraId="106EB5B1" w14:textId="4AF81E63" w:rsidR="004721AB" w:rsidRPr="00CE198A" w:rsidDel="00795F9D" w:rsidRDefault="006863E4" w:rsidP="00795F9D">
            <w:pPr>
              <w:pStyle w:val="SC7"/>
              <w:rPr>
                <w:del w:id="3306" w:author="Constantine Smirnov" w:date="2023-06-07T03:40:00Z"/>
                <w:sz w:val="28"/>
                <w:szCs w:val="28"/>
                <w:highlight w:val="yellow"/>
              </w:rPr>
            </w:pPr>
            <w:del w:id="3307" w:author="Constantine Smirnov" w:date="2023-06-07T03:40:00Z">
              <w:r w:rsidRPr="00CE198A" w:rsidDel="00795F9D">
                <w:rPr>
                  <w:sz w:val="28"/>
                  <w:szCs w:val="28"/>
                </w:rPr>
                <w:delText>Пилотный запуск</w:delText>
              </w:r>
              <w:r w:rsidR="00615099" w:rsidRPr="00CE198A" w:rsidDel="00795F9D">
                <w:rPr>
                  <w:sz w:val="28"/>
                  <w:szCs w:val="28"/>
                </w:rPr>
                <w:delText xml:space="preserve"> </w:delText>
              </w:r>
              <w:r w:rsidRPr="00CE198A" w:rsidDel="00795F9D">
                <w:rPr>
                  <w:sz w:val="28"/>
                  <w:szCs w:val="28"/>
                  <w:lang w:eastAsia="ru-RU"/>
                </w:rPr>
                <w:delText xml:space="preserve">Подсистемы </w:delText>
              </w:r>
              <w:r w:rsidRPr="00CE198A" w:rsidDel="00795F9D">
                <w:rPr>
                  <w:sz w:val="28"/>
                  <w:szCs w:val="28"/>
                </w:rPr>
                <w:delText>на ограниченной территории, тестирование и доработка Решения по отзывам реальных пользователей</w:delText>
              </w:r>
            </w:del>
          </w:p>
        </w:tc>
      </w:tr>
      <w:tr w:rsidR="004721AB" w:rsidRPr="00CE198A" w:rsidDel="00795F9D" w14:paraId="5D064FE7" w14:textId="075BAA10" w:rsidTr="00795F9D">
        <w:trPr>
          <w:trHeight w:val="44"/>
          <w:del w:id="3308" w:author="Constantine Smirnov" w:date="2023-06-07T03:40:00Z"/>
        </w:trPr>
        <w:tc>
          <w:tcPr>
            <w:tcW w:w="541" w:type="dxa"/>
          </w:tcPr>
          <w:p w14:paraId="79EEA4A2" w14:textId="7DA84BD0" w:rsidR="004721AB" w:rsidRPr="00CE198A" w:rsidDel="00795F9D" w:rsidRDefault="004721AB" w:rsidP="00A975A7">
            <w:pPr>
              <w:pStyle w:val="SC"/>
              <w:rPr>
                <w:del w:id="3309" w:author="Constantine Smirnov" w:date="2023-06-07T03:40:00Z"/>
                <w:sz w:val="28"/>
                <w:szCs w:val="28"/>
              </w:rPr>
            </w:pPr>
          </w:p>
        </w:tc>
        <w:tc>
          <w:tcPr>
            <w:tcW w:w="4429" w:type="dxa"/>
          </w:tcPr>
          <w:p w14:paraId="532ECB78" w14:textId="2EFB9024" w:rsidR="004721AB" w:rsidRPr="00CE198A" w:rsidDel="00795F9D" w:rsidRDefault="006863E4" w:rsidP="00795F9D">
            <w:pPr>
              <w:pStyle w:val="SC7"/>
              <w:rPr>
                <w:del w:id="3310" w:author="Constantine Smirnov" w:date="2023-06-07T03:40:00Z"/>
                <w:sz w:val="28"/>
                <w:szCs w:val="28"/>
                <w:highlight w:val="yellow"/>
              </w:rPr>
            </w:pPr>
            <w:del w:id="3311" w:author="Constantine Smirnov" w:date="2023-06-07T03:40:00Z">
              <w:r w:rsidRPr="00CE198A" w:rsidDel="00795F9D">
                <w:rPr>
                  <w:sz w:val="28"/>
                  <w:szCs w:val="28"/>
                </w:rPr>
                <w:delText>Запуск</w:delText>
              </w:r>
              <w:r w:rsidR="004721AB" w:rsidRPr="00CE198A" w:rsidDel="00795F9D">
                <w:rPr>
                  <w:sz w:val="28"/>
                  <w:szCs w:val="28"/>
                </w:rPr>
                <w:delText xml:space="preserve"> </w:delText>
              </w:r>
              <w:r w:rsidR="00544F05" w:rsidRPr="00CE198A" w:rsidDel="00795F9D">
                <w:rPr>
                  <w:sz w:val="28"/>
                  <w:szCs w:val="28"/>
                </w:rPr>
                <w:delText xml:space="preserve">Решения </w:delText>
              </w:r>
              <w:r w:rsidRPr="00CE198A" w:rsidDel="00795F9D">
                <w:rPr>
                  <w:sz w:val="28"/>
                  <w:szCs w:val="28"/>
                </w:rPr>
                <w:delText>в промышленную эксплуатацию,</w:delText>
              </w:r>
              <w:r w:rsidR="004721AB" w:rsidRPr="00CE198A" w:rsidDel="00795F9D">
                <w:rPr>
                  <w:sz w:val="28"/>
                  <w:szCs w:val="28"/>
                </w:rPr>
                <w:delText xml:space="preserve"> </w:delText>
              </w:r>
              <w:r w:rsidRPr="00CE198A" w:rsidDel="00795F9D">
                <w:rPr>
                  <w:sz w:val="28"/>
                  <w:szCs w:val="28"/>
                </w:rPr>
                <w:delText>а</w:delText>
              </w:r>
              <w:r w:rsidR="004721AB" w:rsidRPr="00CE198A" w:rsidDel="00795F9D">
                <w:rPr>
                  <w:sz w:val="28"/>
                  <w:szCs w:val="28"/>
                </w:rPr>
                <w:delText xml:space="preserve">ктуализация документации на </w:delText>
              </w:r>
              <w:r w:rsidRPr="00CE198A" w:rsidDel="00795F9D">
                <w:rPr>
                  <w:sz w:val="28"/>
                  <w:szCs w:val="28"/>
                  <w:lang w:eastAsia="ru-RU"/>
                </w:rPr>
                <w:delText>Подсистему</w:delText>
              </w:r>
            </w:del>
          </w:p>
        </w:tc>
        <w:tc>
          <w:tcPr>
            <w:tcW w:w="4600" w:type="dxa"/>
          </w:tcPr>
          <w:p w14:paraId="4540ABA9" w14:textId="1F0113A7" w:rsidR="004721AB" w:rsidRPr="00CE198A" w:rsidDel="00795F9D" w:rsidRDefault="006863E4" w:rsidP="00795F9D">
            <w:pPr>
              <w:pStyle w:val="SC7"/>
              <w:rPr>
                <w:del w:id="3312" w:author="Constantine Smirnov" w:date="2023-06-07T03:40:00Z"/>
                <w:sz w:val="28"/>
                <w:szCs w:val="28"/>
                <w:highlight w:val="yellow"/>
              </w:rPr>
            </w:pPr>
            <w:del w:id="3313" w:author="Constantine Smirnov" w:date="2023-06-07T03:40:00Z">
              <w:r w:rsidRPr="00CE198A" w:rsidDel="00795F9D">
                <w:rPr>
                  <w:sz w:val="28"/>
                  <w:szCs w:val="28"/>
                </w:rPr>
                <w:delText xml:space="preserve">Запуск </w:delText>
              </w:r>
              <w:r w:rsidRPr="00CE198A" w:rsidDel="00795F9D">
                <w:rPr>
                  <w:sz w:val="28"/>
                  <w:szCs w:val="28"/>
                  <w:lang w:eastAsia="ru-RU"/>
                </w:rPr>
                <w:delText xml:space="preserve">Подсистемы </w:delText>
              </w:r>
              <w:r w:rsidRPr="00CE198A" w:rsidDel="00795F9D">
                <w:rPr>
                  <w:sz w:val="28"/>
                  <w:szCs w:val="28"/>
                </w:rPr>
                <w:delText>на без ограничений по территории и категориям пользователей</w:delText>
              </w:r>
            </w:del>
          </w:p>
        </w:tc>
      </w:tr>
    </w:tbl>
    <w:p w14:paraId="56344521" w14:textId="77E8E34A" w:rsidR="00E01839" w:rsidRPr="00CE198A" w:rsidRDefault="0060493D" w:rsidP="00E01839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314" w:name="_Toc447141658"/>
      <w:bookmarkStart w:id="3315" w:name="_Toc479788741"/>
      <w:bookmarkStart w:id="3316" w:name="_Toc481488938"/>
      <w:bookmarkStart w:id="3317" w:name="_Toc481489575"/>
      <w:r w:rsidRPr="00CE198A">
        <w:rPr>
          <w:rFonts w:ascii="Times New Roman" w:hAnsi="Times New Roman" w:cs="Times New Roman"/>
          <w:sz w:val="28"/>
          <w:szCs w:val="28"/>
          <w:lang w:eastAsia="ru-RU"/>
        </w:rPr>
        <w:t>Содержание и результаты работ</w:t>
      </w:r>
      <w:bookmarkEnd w:id="3314"/>
      <w:bookmarkEnd w:id="3315"/>
      <w:bookmarkEnd w:id="3316"/>
      <w:bookmarkEnd w:id="3317"/>
    </w:p>
    <w:p w14:paraId="2E4CF8A1" w14:textId="569C9603" w:rsidR="00E01839" w:rsidRPr="00CE198A" w:rsidRDefault="0060493D" w:rsidP="00E01839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Содержание и результаты работ с разбиением на этапы указаны в таблице </w:t>
      </w:r>
      <w:r w:rsidRPr="00CE198A">
        <w:rPr>
          <w:sz w:val="28"/>
          <w:szCs w:val="28"/>
        </w:rPr>
        <w:fldChar w:fldCharType="begin"/>
      </w:r>
      <w:r w:rsidRPr="00CE198A">
        <w:rPr>
          <w:sz w:val="28"/>
          <w:szCs w:val="28"/>
        </w:rPr>
        <w:instrText xml:space="preserve"> REF _Ref445487546 \h </w:instrText>
      </w:r>
      <w:r w:rsidRPr="00CE198A">
        <w:rPr>
          <w:sz w:val="28"/>
          <w:szCs w:val="28"/>
        </w:rPr>
      </w:r>
      <w:r w:rsidR="00CE198A" w:rsidRPr="00CE198A">
        <w:rPr>
          <w:sz w:val="28"/>
          <w:szCs w:val="28"/>
        </w:rPr>
        <w:instrText xml:space="preserve"> \* MERGEFORMAT </w:instrText>
      </w:r>
      <w:r w:rsidRPr="00CE198A">
        <w:rPr>
          <w:sz w:val="28"/>
          <w:szCs w:val="28"/>
        </w:rPr>
        <w:fldChar w:fldCharType="separate"/>
      </w:r>
      <w:r w:rsidR="00000331" w:rsidRPr="00CE198A">
        <w:rPr>
          <w:noProof/>
          <w:sz w:val="28"/>
          <w:szCs w:val="28"/>
        </w:rPr>
        <w:t>51</w:t>
      </w:r>
      <w:r w:rsidRPr="00CE198A">
        <w:rPr>
          <w:sz w:val="28"/>
          <w:szCs w:val="28"/>
        </w:rPr>
        <w:fldChar w:fldCharType="end"/>
      </w:r>
      <w:r w:rsidRPr="00CE198A">
        <w:rPr>
          <w:sz w:val="28"/>
          <w:szCs w:val="28"/>
        </w:rPr>
        <w:t>.</w:t>
      </w:r>
    </w:p>
    <w:p w14:paraId="59EAF2B5" w14:textId="1A26A39A" w:rsidR="00E01839" w:rsidRPr="00CE198A" w:rsidRDefault="0060493D" w:rsidP="00A3472B">
      <w:pPr>
        <w:pStyle w:val="af"/>
        <w:rPr>
          <w:rFonts w:ascii="Times New Roman" w:hAnsi="Times New Roman" w:cs="Times New Roman"/>
          <w:sz w:val="28"/>
          <w:szCs w:val="28"/>
        </w:rPr>
      </w:pPr>
      <w:bookmarkStart w:id="3318" w:name="_Toc447141681"/>
      <w:bookmarkStart w:id="3319" w:name="_Toc479788798"/>
      <w:bookmarkStart w:id="3320" w:name="_Toc481488963"/>
      <w:bookmarkStart w:id="3321" w:name="_Toc481489553"/>
      <w:r w:rsidRPr="00CE198A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begin"/>
      </w:r>
      <w:r w:rsidR="00000000" w:rsidRPr="00CE198A">
        <w:rPr>
          <w:rFonts w:ascii="Times New Roman" w:hAnsi="Times New Roman" w:cs="Times New Roman"/>
          <w:sz w:val="28"/>
          <w:szCs w:val="28"/>
        </w:rPr>
        <w:instrText xml:space="preserve"> SEQ Таблица \* ARABIC </w:instrTex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3322" w:name="_Ref445487546"/>
      <w:r w:rsidR="00000331" w:rsidRPr="00CE198A">
        <w:rPr>
          <w:rFonts w:ascii="Times New Roman" w:hAnsi="Times New Roman" w:cs="Times New Roman"/>
          <w:noProof/>
          <w:sz w:val="28"/>
          <w:szCs w:val="28"/>
        </w:rPr>
        <w:t>51</w:t>
      </w:r>
      <w:bookmarkEnd w:id="3322"/>
      <w:r w:rsidR="00000000" w:rsidRPr="00CE198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CE198A">
        <w:rPr>
          <w:rFonts w:ascii="Times New Roman" w:hAnsi="Times New Roman" w:cs="Times New Roman"/>
          <w:sz w:val="28"/>
          <w:szCs w:val="28"/>
        </w:rPr>
        <w:br/>
        <w:t>С</w:t>
      </w:r>
      <w:r w:rsidR="00E01839" w:rsidRPr="00CE198A">
        <w:rPr>
          <w:rFonts w:ascii="Times New Roman" w:hAnsi="Times New Roman" w:cs="Times New Roman"/>
          <w:sz w:val="28"/>
          <w:szCs w:val="28"/>
        </w:rPr>
        <w:t xml:space="preserve">одержание </w:t>
      </w:r>
      <w:r w:rsidRPr="00CE198A">
        <w:rPr>
          <w:rFonts w:ascii="Times New Roman" w:hAnsi="Times New Roman" w:cs="Times New Roman"/>
          <w:sz w:val="28"/>
          <w:szCs w:val="28"/>
        </w:rPr>
        <w:t xml:space="preserve">и результаты </w:t>
      </w:r>
      <w:r w:rsidR="00E01839" w:rsidRPr="00CE198A">
        <w:rPr>
          <w:rFonts w:ascii="Times New Roman" w:hAnsi="Times New Roman" w:cs="Times New Roman"/>
          <w:sz w:val="28"/>
          <w:szCs w:val="28"/>
        </w:rPr>
        <w:t>работ</w:t>
      </w:r>
      <w:bookmarkEnd w:id="3318"/>
      <w:bookmarkEnd w:id="3319"/>
      <w:bookmarkEnd w:id="3320"/>
      <w:bookmarkEnd w:id="3321"/>
    </w:p>
    <w:tbl>
      <w:tblPr>
        <w:tblStyle w:val="SC9"/>
        <w:tblW w:w="5000" w:type="pct"/>
        <w:tblLayout w:type="fixed"/>
        <w:tblLook w:val="04A0" w:firstRow="1" w:lastRow="0" w:firstColumn="1" w:lastColumn="0" w:noHBand="0" w:noVBand="1"/>
      </w:tblPr>
      <w:tblGrid>
        <w:gridCol w:w="600"/>
        <w:gridCol w:w="2397"/>
        <w:gridCol w:w="4237"/>
        <w:gridCol w:w="2336"/>
      </w:tblGrid>
      <w:tr w:rsidR="002258E8" w:rsidRPr="00CE198A" w14:paraId="27098CC0" w14:textId="77777777" w:rsidTr="00141A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</w:trPr>
        <w:tc>
          <w:tcPr>
            <w:tcW w:w="600" w:type="dxa"/>
            <w:hideMark/>
          </w:tcPr>
          <w:p w14:paraId="256DE8C4" w14:textId="77777777" w:rsidR="002258E8" w:rsidRPr="00CE198A" w:rsidRDefault="002258E8" w:rsidP="000620CB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№</w:t>
            </w:r>
          </w:p>
        </w:tc>
        <w:tc>
          <w:tcPr>
            <w:tcW w:w="2397" w:type="dxa"/>
            <w:hideMark/>
          </w:tcPr>
          <w:p w14:paraId="048766F9" w14:textId="77777777" w:rsidR="002258E8" w:rsidRPr="00CE198A" w:rsidRDefault="002258E8" w:rsidP="000620CB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Содержание работ</w:t>
            </w:r>
          </w:p>
        </w:tc>
        <w:tc>
          <w:tcPr>
            <w:tcW w:w="4237" w:type="dxa"/>
            <w:hideMark/>
          </w:tcPr>
          <w:p w14:paraId="598601AC" w14:textId="77777777" w:rsidR="002258E8" w:rsidRPr="00CE198A" w:rsidRDefault="002258E8" w:rsidP="000620CB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Результат</w:t>
            </w:r>
          </w:p>
        </w:tc>
        <w:tc>
          <w:tcPr>
            <w:tcW w:w="2336" w:type="dxa"/>
            <w:hideMark/>
          </w:tcPr>
          <w:p w14:paraId="041B5146" w14:textId="77777777" w:rsidR="002258E8" w:rsidRPr="00CE198A" w:rsidRDefault="002258E8" w:rsidP="000620CB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Длительность</w:t>
            </w:r>
          </w:p>
        </w:tc>
      </w:tr>
      <w:tr w:rsidR="002258E8" w:rsidRPr="00CE198A" w14:paraId="7C6F0A0B" w14:textId="77777777" w:rsidTr="00141A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  <w:tblHeader/>
        </w:trPr>
        <w:tc>
          <w:tcPr>
            <w:tcW w:w="600" w:type="dxa"/>
            <w:hideMark/>
          </w:tcPr>
          <w:p w14:paraId="34695C92" w14:textId="77777777" w:rsidR="002258E8" w:rsidRPr="00CE198A" w:rsidRDefault="002258E8" w:rsidP="000620CB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397" w:type="dxa"/>
            <w:hideMark/>
          </w:tcPr>
          <w:p w14:paraId="49111711" w14:textId="77777777" w:rsidR="002258E8" w:rsidRPr="00CE198A" w:rsidRDefault="002258E8" w:rsidP="000620CB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4237" w:type="dxa"/>
            <w:hideMark/>
          </w:tcPr>
          <w:p w14:paraId="2FAED2B3" w14:textId="77777777" w:rsidR="002258E8" w:rsidRPr="00CE198A" w:rsidRDefault="002258E8" w:rsidP="000620CB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336" w:type="dxa"/>
            <w:hideMark/>
          </w:tcPr>
          <w:p w14:paraId="1C081089" w14:textId="77777777" w:rsidR="002258E8" w:rsidRPr="00CE198A" w:rsidRDefault="002258E8" w:rsidP="000620CB">
            <w:pPr>
              <w:pStyle w:val="SC8"/>
              <w:rPr>
                <w:rFonts w:ascii="Times New Roman" w:hAnsi="Times New Roman"/>
                <w:sz w:val="28"/>
                <w:szCs w:val="28"/>
              </w:rPr>
            </w:pPr>
            <w:r w:rsidRPr="00CE198A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2258E8" w:rsidRPr="00CE198A" w14:paraId="6DECF9C6" w14:textId="77777777" w:rsidTr="00141A77">
        <w:trPr>
          <w:trHeight w:val="780"/>
        </w:trPr>
        <w:tc>
          <w:tcPr>
            <w:tcW w:w="600" w:type="dxa"/>
          </w:tcPr>
          <w:p w14:paraId="7AC2DE32" w14:textId="761E7AB2" w:rsidR="002258E8" w:rsidRPr="00CE198A" w:rsidRDefault="002258E8" w:rsidP="0028275E">
            <w:pPr>
              <w:pStyle w:val="SC"/>
              <w:numPr>
                <w:ilvl w:val="0"/>
                <w:numId w:val="121"/>
              </w:numPr>
              <w:rPr>
                <w:sz w:val="28"/>
                <w:szCs w:val="28"/>
                <w:lang w:eastAsia="ru-RU"/>
              </w:rPr>
            </w:pPr>
          </w:p>
        </w:tc>
        <w:tc>
          <w:tcPr>
            <w:tcW w:w="2397" w:type="dxa"/>
            <w:hideMark/>
          </w:tcPr>
          <w:p w14:paraId="20D31874" w14:textId="4232292A" w:rsidR="002258E8" w:rsidRPr="00CE198A" w:rsidRDefault="002258E8" w:rsidP="00810A19">
            <w:pPr>
              <w:pStyle w:val="SC7"/>
              <w:rPr>
                <w:sz w:val="28"/>
                <w:szCs w:val="28"/>
                <w:lang w:eastAsia="ru-RU"/>
              </w:rPr>
            </w:pPr>
            <w:del w:id="3323" w:author="Constantine Smirnov" w:date="2023-06-07T03:41:00Z">
              <w:r w:rsidRPr="00CE198A" w:rsidDel="00141A77">
                <w:rPr>
                  <w:sz w:val="28"/>
                  <w:szCs w:val="28"/>
                  <w:lang w:eastAsia="ru-RU"/>
                </w:rPr>
                <w:delText>Разработка Мобильного приложения</w:delText>
              </w:r>
            </w:del>
          </w:p>
        </w:tc>
        <w:tc>
          <w:tcPr>
            <w:tcW w:w="4237" w:type="dxa"/>
            <w:hideMark/>
          </w:tcPr>
          <w:p w14:paraId="7BA37358" w14:textId="117F2A7F" w:rsidR="002258E8" w:rsidRPr="00CE198A" w:rsidDel="00141A77" w:rsidRDefault="002258E8" w:rsidP="00810A19">
            <w:pPr>
              <w:pStyle w:val="SC7"/>
              <w:rPr>
                <w:del w:id="3324" w:author="Constantine Smirnov" w:date="2023-06-07T03:41:00Z"/>
                <w:sz w:val="28"/>
                <w:szCs w:val="28"/>
                <w:lang w:eastAsia="ru-RU"/>
              </w:rPr>
            </w:pPr>
            <w:del w:id="3325" w:author="Constantine Smirnov" w:date="2023-06-07T03:41:00Z">
              <w:r w:rsidRPr="00CE198A" w:rsidDel="00141A77">
                <w:rPr>
                  <w:sz w:val="28"/>
                  <w:szCs w:val="28"/>
                  <w:lang w:eastAsia="ru-RU"/>
                </w:rPr>
                <w:delText>Разработаны и согласованы с заказчиком:</w:delText>
              </w:r>
            </w:del>
          </w:p>
          <w:p w14:paraId="05226B07" w14:textId="670948F3" w:rsidR="002258E8" w:rsidRPr="00CE198A" w:rsidDel="00141A77" w:rsidRDefault="002258E8" w:rsidP="00810A19">
            <w:pPr>
              <w:pStyle w:val="SC7"/>
              <w:rPr>
                <w:del w:id="3326" w:author="Constantine Smirnov" w:date="2023-06-07T03:41:00Z"/>
                <w:sz w:val="28"/>
                <w:szCs w:val="28"/>
                <w:lang w:eastAsia="ru-RU"/>
              </w:rPr>
            </w:pPr>
            <w:del w:id="3327" w:author="Constantine Smirnov" w:date="2023-06-07T03:41:00Z">
              <w:r w:rsidRPr="00CE198A" w:rsidDel="00141A77">
                <w:rPr>
                  <w:sz w:val="28"/>
                  <w:szCs w:val="28"/>
                  <w:lang w:eastAsia="ru-RU"/>
                </w:rPr>
                <w:delText>Дизайн Мобильного приложения;</w:delText>
              </w:r>
            </w:del>
          </w:p>
          <w:p w14:paraId="2EA05225" w14:textId="6A63B93A" w:rsidR="002258E8" w:rsidRPr="00CE198A" w:rsidDel="00141A77" w:rsidRDefault="002258E8" w:rsidP="00810A19">
            <w:pPr>
              <w:pStyle w:val="SC7"/>
              <w:rPr>
                <w:del w:id="3328" w:author="Constantine Smirnov" w:date="2023-06-07T03:41:00Z"/>
                <w:sz w:val="28"/>
                <w:szCs w:val="28"/>
                <w:lang w:eastAsia="ru-RU"/>
              </w:rPr>
            </w:pPr>
            <w:del w:id="3329" w:author="Constantine Smirnov" w:date="2023-06-07T03:41:00Z">
              <w:r w:rsidRPr="00CE198A" w:rsidDel="00141A77">
                <w:rPr>
                  <w:sz w:val="28"/>
                  <w:szCs w:val="28"/>
                  <w:lang w:eastAsia="ru-RU"/>
                </w:rPr>
                <w:delText>Базовая функциональность;</w:delText>
              </w:r>
            </w:del>
          </w:p>
          <w:p w14:paraId="48875B4E" w14:textId="53E7393D" w:rsidR="002258E8" w:rsidRPr="00CE198A" w:rsidDel="00141A77" w:rsidRDefault="002258E8" w:rsidP="00810A19">
            <w:pPr>
              <w:pStyle w:val="SC7"/>
              <w:rPr>
                <w:del w:id="3330" w:author="Constantine Smirnov" w:date="2023-06-07T03:41:00Z"/>
                <w:sz w:val="28"/>
                <w:szCs w:val="28"/>
                <w:lang w:eastAsia="ru-RU"/>
              </w:rPr>
            </w:pPr>
            <w:del w:id="3331" w:author="Constantine Smirnov" w:date="2023-06-07T03:41:00Z">
              <w:r w:rsidRPr="00CE198A" w:rsidDel="00141A77">
                <w:rPr>
                  <w:sz w:val="28"/>
                  <w:szCs w:val="28"/>
                  <w:lang w:eastAsia="ru-RU"/>
                </w:rPr>
                <w:delText>Личный кабинет пользователя;</w:delText>
              </w:r>
            </w:del>
          </w:p>
          <w:p w14:paraId="75B365BC" w14:textId="5205BCAE" w:rsidR="002258E8" w:rsidRPr="00CE198A" w:rsidDel="00141A77" w:rsidRDefault="002258E8" w:rsidP="00810A19">
            <w:pPr>
              <w:pStyle w:val="SC7"/>
              <w:rPr>
                <w:del w:id="3332" w:author="Constantine Smirnov" w:date="2023-06-07T03:41:00Z"/>
                <w:sz w:val="28"/>
                <w:szCs w:val="28"/>
                <w:lang w:eastAsia="ru-RU"/>
              </w:rPr>
            </w:pPr>
            <w:del w:id="3333" w:author="Constantine Smirnov" w:date="2023-06-07T03:41:00Z">
              <w:r w:rsidRPr="00CE198A" w:rsidDel="00141A77">
                <w:rPr>
                  <w:sz w:val="28"/>
                  <w:szCs w:val="28"/>
                  <w:lang w:eastAsia="ru-RU"/>
                </w:rPr>
                <w:delText>Модуль ГИС;</w:delText>
              </w:r>
            </w:del>
          </w:p>
          <w:p w14:paraId="5CABF7C2" w14:textId="27820451" w:rsidR="002258E8" w:rsidRPr="00CE198A" w:rsidDel="00141A77" w:rsidRDefault="002258E8" w:rsidP="00810A19">
            <w:pPr>
              <w:pStyle w:val="SC7"/>
              <w:rPr>
                <w:del w:id="3334" w:author="Constantine Smirnov" w:date="2023-06-07T03:41:00Z"/>
                <w:sz w:val="28"/>
                <w:szCs w:val="28"/>
                <w:lang w:eastAsia="ru-RU"/>
              </w:rPr>
            </w:pPr>
            <w:del w:id="3335" w:author="Constantine Smirnov" w:date="2023-06-07T03:41:00Z">
              <w:r w:rsidRPr="00CE198A" w:rsidDel="00141A77">
                <w:rPr>
                  <w:sz w:val="28"/>
                  <w:szCs w:val="28"/>
                  <w:lang w:eastAsia="ru-RU"/>
                </w:rPr>
                <w:delText>Модуль метеоданных;</w:delText>
              </w:r>
            </w:del>
          </w:p>
          <w:p w14:paraId="123BC7C8" w14:textId="72BCEBC9" w:rsidR="002258E8" w:rsidRPr="00CE198A" w:rsidDel="00141A77" w:rsidRDefault="002258E8" w:rsidP="00810A19">
            <w:pPr>
              <w:pStyle w:val="SC7"/>
              <w:rPr>
                <w:del w:id="3336" w:author="Constantine Smirnov" w:date="2023-06-07T03:41:00Z"/>
                <w:sz w:val="28"/>
                <w:szCs w:val="28"/>
                <w:lang w:eastAsia="ru-RU"/>
              </w:rPr>
            </w:pPr>
            <w:del w:id="3337" w:author="Constantine Smirnov" w:date="2023-06-07T03:41:00Z">
              <w:r w:rsidRPr="00CE198A" w:rsidDel="00141A77">
                <w:rPr>
                  <w:sz w:val="28"/>
                  <w:szCs w:val="28"/>
                  <w:lang w:eastAsia="ru-RU"/>
                </w:rPr>
                <w:delText xml:space="preserve">Модуль </w:delText>
              </w:r>
              <w:r w:rsidRPr="00CE198A" w:rsidDel="00141A77">
                <w:rPr>
                  <w:sz w:val="28"/>
                  <w:szCs w:val="28"/>
                  <w:lang w:val="en-US" w:eastAsia="ru-RU"/>
                </w:rPr>
                <w:delText>POI</w:delText>
              </w:r>
              <w:r w:rsidRPr="00CE198A" w:rsidDel="00141A77">
                <w:rPr>
                  <w:sz w:val="28"/>
                  <w:szCs w:val="28"/>
                  <w:lang w:eastAsia="ru-RU"/>
                </w:rPr>
                <w:delText>;</w:delText>
              </w:r>
            </w:del>
          </w:p>
          <w:p w14:paraId="0E04B52E" w14:textId="4601D8E2" w:rsidR="002258E8" w:rsidRPr="00CE198A" w:rsidDel="00141A77" w:rsidRDefault="002258E8" w:rsidP="00810A19">
            <w:pPr>
              <w:pStyle w:val="SC7"/>
              <w:rPr>
                <w:del w:id="3338" w:author="Constantine Smirnov" w:date="2023-06-07T03:41:00Z"/>
                <w:sz w:val="28"/>
                <w:szCs w:val="28"/>
                <w:lang w:eastAsia="ru-RU"/>
              </w:rPr>
            </w:pPr>
            <w:del w:id="3339" w:author="Constantine Smirnov" w:date="2023-06-07T03:41:00Z">
              <w:r w:rsidRPr="00CE198A" w:rsidDel="00141A77">
                <w:rPr>
                  <w:sz w:val="28"/>
                  <w:szCs w:val="28"/>
                  <w:lang w:eastAsia="ru-RU"/>
                </w:rPr>
                <w:delText>Модуль чатов;</w:delText>
              </w:r>
            </w:del>
          </w:p>
          <w:p w14:paraId="7349F903" w14:textId="6782D39B" w:rsidR="002258E8" w:rsidRPr="00CE198A" w:rsidDel="00141A77" w:rsidRDefault="002258E8" w:rsidP="00810A19">
            <w:pPr>
              <w:pStyle w:val="SC7"/>
              <w:rPr>
                <w:del w:id="3340" w:author="Constantine Smirnov" w:date="2023-06-07T03:41:00Z"/>
                <w:sz w:val="28"/>
                <w:szCs w:val="28"/>
                <w:lang w:eastAsia="ru-RU"/>
              </w:rPr>
            </w:pPr>
            <w:del w:id="3341" w:author="Constantine Smirnov" w:date="2023-06-07T03:41:00Z">
              <w:r w:rsidRPr="00CE198A" w:rsidDel="00141A77">
                <w:rPr>
                  <w:sz w:val="28"/>
                  <w:szCs w:val="28"/>
                  <w:lang w:eastAsia="ru-RU"/>
                </w:rPr>
                <w:delText>Модуль монетизации;</w:delText>
              </w:r>
            </w:del>
          </w:p>
          <w:p w14:paraId="74ACC043" w14:textId="136E7A27" w:rsidR="002258E8" w:rsidRPr="00CE198A" w:rsidDel="00141A77" w:rsidRDefault="002258E8" w:rsidP="00810A19">
            <w:pPr>
              <w:pStyle w:val="SC7"/>
              <w:rPr>
                <w:del w:id="3342" w:author="Constantine Smirnov" w:date="2023-06-07T03:41:00Z"/>
                <w:sz w:val="28"/>
                <w:szCs w:val="28"/>
                <w:lang w:eastAsia="ru-RU"/>
              </w:rPr>
            </w:pPr>
            <w:del w:id="3343" w:author="Constantine Smirnov" w:date="2023-06-07T03:41:00Z">
              <w:r w:rsidRPr="00CE198A" w:rsidDel="00141A77">
                <w:rPr>
                  <w:sz w:val="28"/>
                  <w:szCs w:val="28"/>
                  <w:lang w:eastAsia="ru-RU"/>
                </w:rPr>
                <w:delText>Модуль администрирования</w:delText>
              </w:r>
              <w:r w:rsidRPr="00CE198A" w:rsidDel="00141A77">
                <w:rPr>
                  <w:sz w:val="28"/>
                  <w:szCs w:val="28"/>
                  <w:lang w:val="en-US" w:eastAsia="ru-RU"/>
                </w:rPr>
                <w:delText>.</w:delText>
              </w:r>
            </w:del>
          </w:p>
          <w:p w14:paraId="418B3E1F" w14:textId="410F1713" w:rsidR="002258E8" w:rsidRPr="00CE198A" w:rsidDel="00141A77" w:rsidRDefault="002258E8" w:rsidP="00810A19">
            <w:pPr>
              <w:pStyle w:val="SC7"/>
              <w:rPr>
                <w:del w:id="3344" w:author="Constantine Smirnov" w:date="2023-06-07T03:41:00Z"/>
                <w:sz w:val="28"/>
                <w:szCs w:val="28"/>
                <w:lang w:eastAsia="ru-RU"/>
              </w:rPr>
            </w:pPr>
            <w:del w:id="3345" w:author="Constantine Smirnov" w:date="2023-06-07T03:41:00Z">
              <w:r w:rsidRPr="00CE198A" w:rsidDel="00141A77">
                <w:rPr>
                  <w:sz w:val="28"/>
                  <w:szCs w:val="28"/>
                  <w:lang w:eastAsia="ru-RU"/>
                </w:rPr>
                <w:delText>Мобильное приложение прошло внутреннее тестирование Заказчика.</w:delText>
              </w:r>
            </w:del>
          </w:p>
          <w:p w14:paraId="525040ED" w14:textId="2F382CF0" w:rsidR="002258E8" w:rsidRPr="00CE198A" w:rsidDel="00141A77" w:rsidRDefault="002258E8" w:rsidP="00810A19">
            <w:pPr>
              <w:pStyle w:val="SC7"/>
              <w:rPr>
                <w:del w:id="3346" w:author="Constantine Smirnov" w:date="2023-06-07T03:41:00Z"/>
                <w:sz w:val="28"/>
                <w:szCs w:val="28"/>
                <w:lang w:eastAsia="ru-RU"/>
              </w:rPr>
            </w:pPr>
            <w:del w:id="3347" w:author="Constantine Smirnov" w:date="2023-06-07T03:41:00Z">
              <w:r w:rsidRPr="00CE198A" w:rsidDel="00141A77">
                <w:rPr>
                  <w:sz w:val="28"/>
                  <w:szCs w:val="28"/>
                  <w:lang w:eastAsia="ru-RU"/>
                </w:rPr>
                <w:delText xml:space="preserve">Мобильное приложение передано на регистрацию в </w:delText>
              </w:r>
              <w:r w:rsidRPr="00CE198A" w:rsidDel="00141A77">
                <w:rPr>
                  <w:sz w:val="28"/>
                  <w:szCs w:val="28"/>
                  <w:lang w:val="en-US" w:eastAsia="ru-RU"/>
                </w:rPr>
                <w:delText>App</w:delText>
              </w:r>
              <w:r w:rsidRPr="00CE198A" w:rsidDel="00141A77">
                <w:rPr>
                  <w:sz w:val="28"/>
                  <w:szCs w:val="28"/>
                  <w:lang w:eastAsia="ru-RU"/>
                </w:rPr>
                <w:delText> </w:delText>
              </w:r>
              <w:r w:rsidRPr="00CE198A" w:rsidDel="00141A77">
                <w:rPr>
                  <w:sz w:val="28"/>
                  <w:szCs w:val="28"/>
                  <w:lang w:val="en-US" w:eastAsia="ru-RU"/>
                </w:rPr>
                <w:delText>Store</w:delText>
              </w:r>
              <w:r w:rsidRPr="00CE198A" w:rsidDel="00141A77">
                <w:rPr>
                  <w:sz w:val="28"/>
                  <w:szCs w:val="28"/>
                  <w:lang w:eastAsia="ru-RU"/>
                </w:rPr>
                <w:delText xml:space="preserve"> и </w:delText>
              </w:r>
              <w:r w:rsidRPr="00CE198A" w:rsidDel="00141A77">
                <w:rPr>
                  <w:sz w:val="28"/>
                  <w:szCs w:val="28"/>
                  <w:lang w:val="en-US" w:eastAsia="ru-RU"/>
                </w:rPr>
                <w:delText>Google</w:delText>
              </w:r>
              <w:r w:rsidRPr="00CE198A" w:rsidDel="00141A77">
                <w:rPr>
                  <w:sz w:val="28"/>
                  <w:szCs w:val="28"/>
                  <w:lang w:eastAsia="ru-RU"/>
                </w:rPr>
                <w:delText> </w:delText>
              </w:r>
              <w:r w:rsidRPr="00CE198A" w:rsidDel="00141A77">
                <w:rPr>
                  <w:sz w:val="28"/>
                  <w:szCs w:val="28"/>
                  <w:lang w:val="en-US" w:eastAsia="ru-RU"/>
                </w:rPr>
                <w:delText>Play</w:delText>
              </w:r>
            </w:del>
          </w:p>
          <w:p w14:paraId="6AA7E1E5" w14:textId="1AC25314" w:rsidR="00B22526" w:rsidRPr="00CE198A" w:rsidDel="00141A77" w:rsidRDefault="00B22526" w:rsidP="00810A19">
            <w:pPr>
              <w:pStyle w:val="SC7"/>
              <w:rPr>
                <w:del w:id="3348" w:author="Constantine Smirnov" w:date="2023-06-07T03:41:00Z"/>
                <w:sz w:val="28"/>
                <w:szCs w:val="28"/>
                <w:lang w:eastAsia="ru-RU"/>
              </w:rPr>
            </w:pPr>
            <w:del w:id="3349" w:author="Constantine Smirnov" w:date="2023-06-07T03:41:00Z">
              <w:r w:rsidRPr="00CE198A" w:rsidDel="00141A77">
                <w:rPr>
                  <w:sz w:val="28"/>
                  <w:szCs w:val="28"/>
                  <w:lang w:eastAsia="ru-RU"/>
                </w:rPr>
                <w:delText>Предварительные испытания Подсистемы проведены.</w:delText>
              </w:r>
            </w:del>
          </w:p>
          <w:p w14:paraId="5D5DF062" w14:textId="07DCE9BA" w:rsidR="00B22526" w:rsidRPr="00CE198A" w:rsidRDefault="00B22526" w:rsidP="00810A19">
            <w:pPr>
              <w:pStyle w:val="SC7"/>
              <w:rPr>
                <w:sz w:val="28"/>
                <w:szCs w:val="28"/>
                <w:lang w:eastAsia="ru-RU"/>
              </w:rPr>
            </w:pPr>
          </w:p>
        </w:tc>
        <w:tc>
          <w:tcPr>
            <w:tcW w:w="2336" w:type="dxa"/>
            <w:hideMark/>
          </w:tcPr>
          <w:p w14:paraId="4D310DD8" w14:textId="5825027F" w:rsidR="002258E8" w:rsidRPr="00CE198A" w:rsidRDefault="002258E8" w:rsidP="00810A19">
            <w:pPr>
              <w:pStyle w:val="SC7"/>
              <w:rPr>
                <w:sz w:val="28"/>
                <w:szCs w:val="28"/>
                <w:lang w:eastAsia="ru-RU"/>
              </w:rPr>
            </w:pPr>
            <w:del w:id="3350" w:author="Constantine Smirnov" w:date="2023-06-07T03:41:00Z">
              <w:r w:rsidRPr="00CE198A" w:rsidDel="00141A77">
                <w:rPr>
                  <w:sz w:val="28"/>
                  <w:szCs w:val="28"/>
                  <w:lang w:eastAsia="ru-RU"/>
                </w:rPr>
                <w:delText>Три календарных месяца с момента начала выполнения работ</w:delText>
              </w:r>
            </w:del>
          </w:p>
        </w:tc>
      </w:tr>
      <w:tr w:rsidR="002258E8" w:rsidRPr="00CE198A" w:rsidDel="00141A77" w14:paraId="4398325B" w14:textId="7244D4F1" w:rsidTr="00141A77">
        <w:trPr>
          <w:trHeight w:val="780"/>
          <w:del w:id="3351" w:author="Constantine Smirnov" w:date="2023-06-07T03:41:00Z"/>
        </w:trPr>
        <w:tc>
          <w:tcPr>
            <w:tcW w:w="600" w:type="dxa"/>
          </w:tcPr>
          <w:p w14:paraId="4049829A" w14:textId="60A53502" w:rsidR="002258E8" w:rsidRPr="00CE198A" w:rsidDel="00141A77" w:rsidRDefault="002258E8" w:rsidP="000620CB">
            <w:pPr>
              <w:pStyle w:val="SC"/>
              <w:rPr>
                <w:del w:id="3352" w:author="Constantine Smirnov" w:date="2023-06-07T03:41:00Z"/>
                <w:sz w:val="28"/>
                <w:szCs w:val="28"/>
                <w:lang w:eastAsia="ru-RU"/>
              </w:rPr>
            </w:pPr>
          </w:p>
        </w:tc>
        <w:tc>
          <w:tcPr>
            <w:tcW w:w="2397" w:type="dxa"/>
          </w:tcPr>
          <w:p w14:paraId="5F2415F3" w14:textId="4A58F556" w:rsidR="002258E8" w:rsidRPr="00CE198A" w:rsidDel="00141A77" w:rsidRDefault="002258E8" w:rsidP="00141A77">
            <w:pPr>
              <w:pStyle w:val="SC7"/>
              <w:rPr>
                <w:del w:id="3353" w:author="Constantine Smirnov" w:date="2023-06-07T03:41:00Z"/>
                <w:sz w:val="28"/>
                <w:szCs w:val="28"/>
                <w:lang w:eastAsia="ru-RU"/>
              </w:rPr>
            </w:pPr>
            <w:del w:id="3354" w:author="Constantine Smirnov" w:date="2023-06-07T03:41:00Z">
              <w:r w:rsidRPr="00CE198A" w:rsidDel="00141A77">
                <w:rPr>
                  <w:sz w:val="28"/>
                  <w:szCs w:val="28"/>
                  <w:lang w:eastAsia="ru-RU"/>
                </w:rPr>
                <w:delText>Опытная эксплуатация</w:delText>
              </w:r>
            </w:del>
          </w:p>
        </w:tc>
        <w:tc>
          <w:tcPr>
            <w:tcW w:w="4237" w:type="dxa"/>
          </w:tcPr>
          <w:p w14:paraId="3D2C11DC" w14:textId="2DAA0EA3" w:rsidR="002258E8" w:rsidRPr="00CE198A" w:rsidDel="00141A77" w:rsidRDefault="002258E8" w:rsidP="00141A77">
            <w:pPr>
              <w:pStyle w:val="SC7"/>
              <w:rPr>
                <w:del w:id="3355" w:author="Constantine Smirnov" w:date="2023-06-07T03:41:00Z"/>
                <w:sz w:val="28"/>
                <w:szCs w:val="28"/>
              </w:rPr>
            </w:pPr>
            <w:del w:id="3356" w:author="Constantine Smirnov" w:date="2023-06-07T03:41:00Z">
              <w:r w:rsidRPr="00CE198A" w:rsidDel="00141A77">
                <w:rPr>
                  <w:sz w:val="28"/>
                  <w:szCs w:val="28"/>
                  <w:lang w:eastAsia="ru-RU"/>
                </w:rPr>
                <w:delText xml:space="preserve">Замечания по результатам </w:delText>
              </w:r>
              <w:r w:rsidR="00B22526" w:rsidRPr="00CE198A" w:rsidDel="00141A77">
                <w:rPr>
                  <w:sz w:val="28"/>
                  <w:szCs w:val="28"/>
                  <w:lang w:eastAsia="ru-RU"/>
                </w:rPr>
                <w:delText>предварительных</w:delText>
              </w:r>
              <w:r w:rsidRPr="00CE198A" w:rsidDel="00141A77">
                <w:rPr>
                  <w:sz w:val="28"/>
                  <w:szCs w:val="28"/>
                  <w:lang w:eastAsia="ru-RU"/>
                </w:rPr>
                <w:delText xml:space="preserve"> испытаний устранены.</w:delText>
              </w:r>
            </w:del>
          </w:p>
          <w:p w14:paraId="00E2554F" w14:textId="53779DF9" w:rsidR="002258E8" w:rsidRPr="00CE198A" w:rsidDel="00141A77" w:rsidRDefault="002258E8" w:rsidP="00141A77">
            <w:pPr>
              <w:pStyle w:val="SC7"/>
              <w:rPr>
                <w:del w:id="3357" w:author="Constantine Smirnov" w:date="2023-06-07T03:41:00Z"/>
                <w:sz w:val="28"/>
                <w:szCs w:val="28"/>
                <w:lang w:eastAsia="ru-RU"/>
              </w:rPr>
            </w:pPr>
            <w:del w:id="3358" w:author="Constantine Smirnov" w:date="2023-06-07T03:41:00Z">
              <w:r w:rsidRPr="00CE198A" w:rsidDel="00141A77">
                <w:rPr>
                  <w:sz w:val="28"/>
                  <w:szCs w:val="28"/>
                  <w:lang w:eastAsia="ru-RU"/>
                </w:rPr>
                <w:delText xml:space="preserve">Мобильное приложение зарегистрировано в </w:delText>
              </w:r>
              <w:r w:rsidRPr="00CE198A" w:rsidDel="00141A77">
                <w:rPr>
                  <w:sz w:val="28"/>
                  <w:szCs w:val="28"/>
                  <w:lang w:val="en-US" w:eastAsia="ru-RU"/>
                </w:rPr>
                <w:delText>App Store</w:delText>
              </w:r>
              <w:r w:rsidRPr="00CE198A" w:rsidDel="00141A77">
                <w:rPr>
                  <w:sz w:val="28"/>
                  <w:szCs w:val="28"/>
                  <w:lang w:eastAsia="ru-RU"/>
                </w:rPr>
                <w:delText xml:space="preserve"> и </w:delText>
              </w:r>
              <w:r w:rsidRPr="00CE198A" w:rsidDel="00141A77">
                <w:rPr>
                  <w:sz w:val="28"/>
                  <w:szCs w:val="28"/>
                  <w:lang w:val="en-US" w:eastAsia="ru-RU"/>
                </w:rPr>
                <w:delText>Google Play</w:delText>
              </w:r>
              <w:r w:rsidRPr="00CE198A" w:rsidDel="00141A77">
                <w:rPr>
                  <w:sz w:val="28"/>
                  <w:szCs w:val="28"/>
                  <w:lang w:eastAsia="ru-RU"/>
                </w:rPr>
                <w:delText>.</w:delText>
              </w:r>
            </w:del>
          </w:p>
          <w:p w14:paraId="1334DAD4" w14:textId="2F73442B" w:rsidR="002258E8" w:rsidRPr="00CE198A" w:rsidDel="00141A77" w:rsidRDefault="002258E8" w:rsidP="00141A77">
            <w:pPr>
              <w:pStyle w:val="SC7"/>
              <w:rPr>
                <w:del w:id="3359" w:author="Constantine Smirnov" w:date="2023-06-07T03:41:00Z"/>
                <w:sz w:val="28"/>
                <w:szCs w:val="28"/>
                <w:lang w:eastAsia="ru-RU"/>
              </w:rPr>
            </w:pPr>
            <w:del w:id="3360" w:author="Constantine Smirnov" w:date="2023-06-07T03:41:00Z">
              <w:r w:rsidRPr="00CE198A" w:rsidDel="00141A77">
                <w:rPr>
                  <w:sz w:val="28"/>
                  <w:szCs w:val="28"/>
                  <w:lang w:eastAsia="ru-RU"/>
                </w:rPr>
                <w:delText xml:space="preserve">Ограниченный запуск приложения на выбранные страны в </w:delText>
              </w:r>
              <w:r w:rsidRPr="00CE198A" w:rsidDel="00141A77">
                <w:rPr>
                  <w:sz w:val="28"/>
                  <w:szCs w:val="28"/>
                  <w:lang w:val="en-US" w:eastAsia="ru-RU"/>
                </w:rPr>
                <w:delText>App Store</w:delText>
              </w:r>
              <w:r w:rsidRPr="00CE198A" w:rsidDel="00141A77">
                <w:rPr>
                  <w:sz w:val="28"/>
                  <w:szCs w:val="28"/>
                  <w:lang w:eastAsia="ru-RU"/>
                </w:rPr>
                <w:delText xml:space="preserve"> и </w:delText>
              </w:r>
              <w:r w:rsidRPr="00CE198A" w:rsidDel="00141A77">
                <w:rPr>
                  <w:sz w:val="28"/>
                  <w:szCs w:val="28"/>
                  <w:lang w:val="en-US" w:eastAsia="ru-RU"/>
                </w:rPr>
                <w:delText>Google Play</w:delText>
              </w:r>
              <w:r w:rsidRPr="00CE198A" w:rsidDel="00141A77">
                <w:rPr>
                  <w:sz w:val="28"/>
                  <w:szCs w:val="28"/>
                  <w:lang w:eastAsia="ru-RU"/>
                </w:rPr>
                <w:delText xml:space="preserve"> выполнен.</w:delText>
              </w:r>
            </w:del>
          </w:p>
          <w:p w14:paraId="28005793" w14:textId="7FAB8471" w:rsidR="002258E8" w:rsidRPr="00CE198A" w:rsidDel="00141A77" w:rsidRDefault="002258E8" w:rsidP="00141A77">
            <w:pPr>
              <w:pStyle w:val="SC7"/>
              <w:rPr>
                <w:del w:id="3361" w:author="Constantine Smirnov" w:date="2023-06-07T03:41:00Z"/>
                <w:sz w:val="28"/>
                <w:szCs w:val="28"/>
                <w:lang w:eastAsia="ru-RU"/>
              </w:rPr>
            </w:pPr>
            <w:del w:id="3362" w:author="Constantine Smirnov" w:date="2023-06-07T03:41:00Z">
              <w:r w:rsidRPr="00CE198A" w:rsidDel="00141A77">
                <w:rPr>
                  <w:sz w:val="28"/>
                  <w:szCs w:val="28"/>
                  <w:lang w:eastAsia="ru-RU"/>
                </w:rPr>
                <w:delText>Работа по сбору и анализу метрик Мобильного приложения проведена.</w:delText>
              </w:r>
            </w:del>
          </w:p>
          <w:p w14:paraId="76769863" w14:textId="3106DC77" w:rsidR="002258E8" w:rsidRPr="00CE198A" w:rsidDel="00141A77" w:rsidRDefault="002258E8" w:rsidP="00141A77">
            <w:pPr>
              <w:pStyle w:val="SC7"/>
              <w:rPr>
                <w:del w:id="3363" w:author="Constantine Smirnov" w:date="2023-06-07T03:41:00Z"/>
                <w:sz w:val="28"/>
                <w:szCs w:val="28"/>
                <w:lang w:eastAsia="ru-RU"/>
              </w:rPr>
            </w:pPr>
            <w:del w:id="3364" w:author="Constantine Smirnov" w:date="2023-06-07T03:41:00Z">
              <w:r w:rsidRPr="00CE198A" w:rsidDel="00141A77">
                <w:rPr>
                  <w:sz w:val="28"/>
                  <w:szCs w:val="28"/>
                  <w:lang w:eastAsia="ru-RU"/>
                </w:rPr>
                <w:delText xml:space="preserve">Отзывы пользователей в </w:delText>
              </w:r>
              <w:r w:rsidRPr="00CE198A" w:rsidDel="00141A77">
                <w:rPr>
                  <w:sz w:val="28"/>
                  <w:szCs w:val="28"/>
                  <w:lang w:val="en-US" w:eastAsia="ru-RU"/>
                </w:rPr>
                <w:delText>App Store</w:delText>
              </w:r>
              <w:r w:rsidRPr="00CE198A" w:rsidDel="00141A77">
                <w:rPr>
                  <w:sz w:val="28"/>
                  <w:szCs w:val="28"/>
                  <w:lang w:eastAsia="ru-RU"/>
                </w:rPr>
                <w:delText xml:space="preserve"> и </w:delText>
              </w:r>
              <w:r w:rsidRPr="00CE198A" w:rsidDel="00141A77">
                <w:rPr>
                  <w:sz w:val="28"/>
                  <w:szCs w:val="28"/>
                  <w:lang w:val="en-US" w:eastAsia="ru-RU"/>
                </w:rPr>
                <w:delText>Google Play</w:delText>
              </w:r>
              <w:r w:rsidRPr="00CE198A" w:rsidDel="00141A77">
                <w:rPr>
                  <w:sz w:val="28"/>
                  <w:szCs w:val="28"/>
                  <w:lang w:eastAsia="ru-RU"/>
                </w:rPr>
                <w:delText xml:space="preserve"> обработаны, критические замечания к Подсистеме устранены.</w:delText>
              </w:r>
            </w:del>
          </w:p>
          <w:p w14:paraId="066AFA7A" w14:textId="36FDA7B4" w:rsidR="002258E8" w:rsidRPr="00CE198A" w:rsidDel="00141A77" w:rsidRDefault="002258E8" w:rsidP="00141A77">
            <w:pPr>
              <w:pStyle w:val="SC7"/>
              <w:rPr>
                <w:del w:id="3365" w:author="Constantine Smirnov" w:date="2023-06-07T03:41:00Z"/>
                <w:sz w:val="28"/>
                <w:szCs w:val="28"/>
                <w:lang w:eastAsia="ru-RU"/>
              </w:rPr>
            </w:pPr>
            <w:del w:id="3366" w:author="Constantine Smirnov" w:date="2023-06-07T03:41:00Z">
              <w:r w:rsidRPr="00CE198A" w:rsidDel="00141A77">
                <w:rPr>
                  <w:sz w:val="28"/>
                  <w:szCs w:val="28"/>
                  <w:lang w:eastAsia="ru-RU"/>
                </w:rPr>
                <w:delText>ПМИ, Техническая и Рабочая документация актуализированы</w:delText>
              </w:r>
            </w:del>
          </w:p>
        </w:tc>
        <w:tc>
          <w:tcPr>
            <w:tcW w:w="2336" w:type="dxa"/>
          </w:tcPr>
          <w:p w14:paraId="64F26EF9" w14:textId="00B67220" w:rsidR="002258E8" w:rsidRPr="00CE198A" w:rsidDel="00141A77" w:rsidRDefault="002258E8" w:rsidP="00141A77">
            <w:pPr>
              <w:pStyle w:val="SC7"/>
              <w:rPr>
                <w:del w:id="3367" w:author="Constantine Smirnov" w:date="2023-06-07T03:41:00Z"/>
                <w:sz w:val="28"/>
                <w:szCs w:val="28"/>
                <w:lang w:eastAsia="ru-RU"/>
              </w:rPr>
            </w:pPr>
            <w:del w:id="3368" w:author="Constantine Smirnov" w:date="2023-06-07T03:41:00Z">
              <w:r w:rsidRPr="00CE198A" w:rsidDel="00141A77">
                <w:rPr>
                  <w:sz w:val="28"/>
                  <w:szCs w:val="28"/>
                  <w:lang w:eastAsia="ru-RU"/>
                </w:rPr>
                <w:delText>Три календарных месяца с момента окончания первого этапа</w:delText>
              </w:r>
            </w:del>
          </w:p>
        </w:tc>
      </w:tr>
      <w:tr w:rsidR="002258E8" w:rsidRPr="00CE198A" w:rsidDel="00141A77" w14:paraId="5324121B" w14:textId="2EB5D7E3" w:rsidTr="00141A77">
        <w:trPr>
          <w:trHeight w:val="780"/>
          <w:del w:id="3369" w:author="Constantine Smirnov" w:date="2023-06-07T03:41:00Z"/>
        </w:trPr>
        <w:tc>
          <w:tcPr>
            <w:tcW w:w="600" w:type="dxa"/>
          </w:tcPr>
          <w:p w14:paraId="40D0961D" w14:textId="55AA1EE8" w:rsidR="002258E8" w:rsidRPr="00CE198A" w:rsidDel="00141A77" w:rsidRDefault="002258E8" w:rsidP="000620CB">
            <w:pPr>
              <w:pStyle w:val="SC"/>
              <w:rPr>
                <w:del w:id="3370" w:author="Constantine Smirnov" w:date="2023-06-07T03:41:00Z"/>
                <w:sz w:val="28"/>
                <w:szCs w:val="28"/>
                <w:lang w:eastAsia="ru-RU"/>
              </w:rPr>
            </w:pPr>
          </w:p>
        </w:tc>
        <w:tc>
          <w:tcPr>
            <w:tcW w:w="2397" w:type="dxa"/>
          </w:tcPr>
          <w:p w14:paraId="1D1BB433" w14:textId="4A9D5E85" w:rsidR="002258E8" w:rsidRPr="00CE198A" w:rsidDel="00141A77" w:rsidRDefault="002258E8" w:rsidP="00141A77">
            <w:pPr>
              <w:pStyle w:val="SC7"/>
              <w:rPr>
                <w:del w:id="3371" w:author="Constantine Smirnov" w:date="2023-06-07T03:41:00Z"/>
                <w:sz w:val="28"/>
                <w:szCs w:val="28"/>
                <w:lang w:eastAsia="ru-RU"/>
              </w:rPr>
            </w:pPr>
            <w:del w:id="3372" w:author="Constantine Smirnov" w:date="2023-06-07T03:41:00Z">
              <w:r w:rsidRPr="00CE198A" w:rsidDel="00141A77">
                <w:rPr>
                  <w:sz w:val="28"/>
                  <w:szCs w:val="28"/>
                  <w:lang w:eastAsia="ru-RU"/>
                </w:rPr>
                <w:delText>Передача Подсистемы в промышленную эксплуатацию</w:delText>
              </w:r>
            </w:del>
          </w:p>
        </w:tc>
        <w:tc>
          <w:tcPr>
            <w:tcW w:w="4237" w:type="dxa"/>
          </w:tcPr>
          <w:p w14:paraId="1A0C5D7D" w14:textId="37C8DB6A" w:rsidR="002258E8" w:rsidRPr="00CE198A" w:rsidDel="00141A77" w:rsidRDefault="002258E8" w:rsidP="00141A77">
            <w:pPr>
              <w:pStyle w:val="SC7"/>
              <w:rPr>
                <w:del w:id="3373" w:author="Constantine Smirnov" w:date="2023-06-07T03:41:00Z"/>
                <w:sz w:val="28"/>
                <w:szCs w:val="28"/>
                <w:lang w:eastAsia="ru-RU"/>
              </w:rPr>
            </w:pPr>
            <w:del w:id="3374" w:author="Constantine Smirnov" w:date="2023-06-07T03:41:00Z">
              <w:r w:rsidRPr="00CE198A" w:rsidDel="00141A77">
                <w:rPr>
                  <w:sz w:val="28"/>
                  <w:szCs w:val="28"/>
                  <w:lang w:eastAsia="ru-RU"/>
                </w:rPr>
                <w:delText>Приёмо-сдаточные испытания Подсистемы проведены.</w:delText>
              </w:r>
            </w:del>
          </w:p>
          <w:p w14:paraId="7B8529A6" w14:textId="3190C121" w:rsidR="002258E8" w:rsidRPr="00CE198A" w:rsidDel="00141A77" w:rsidRDefault="002258E8" w:rsidP="00141A77">
            <w:pPr>
              <w:pStyle w:val="SC7"/>
              <w:rPr>
                <w:del w:id="3375" w:author="Constantine Smirnov" w:date="2023-06-07T03:41:00Z"/>
                <w:sz w:val="28"/>
                <w:szCs w:val="28"/>
              </w:rPr>
            </w:pPr>
            <w:del w:id="3376" w:author="Constantine Smirnov" w:date="2023-06-07T03:41:00Z">
              <w:r w:rsidRPr="00CE198A" w:rsidDel="00141A77">
                <w:rPr>
                  <w:sz w:val="28"/>
                  <w:szCs w:val="28"/>
                  <w:lang w:eastAsia="ru-RU"/>
                </w:rPr>
                <w:delText>Замечания по результатам приёмо-сдаточных испытаний устранены.</w:delText>
              </w:r>
            </w:del>
          </w:p>
          <w:p w14:paraId="4ADCBDF3" w14:textId="5AA808FD" w:rsidR="002258E8" w:rsidRPr="00CE198A" w:rsidDel="00141A77" w:rsidRDefault="002258E8" w:rsidP="00141A77">
            <w:pPr>
              <w:pStyle w:val="SC7"/>
              <w:rPr>
                <w:del w:id="3377" w:author="Constantine Smirnov" w:date="2023-06-07T03:41:00Z"/>
                <w:sz w:val="28"/>
                <w:szCs w:val="28"/>
                <w:lang w:eastAsia="ru-RU"/>
              </w:rPr>
            </w:pPr>
            <w:del w:id="3378" w:author="Constantine Smirnov" w:date="2023-06-07T03:41:00Z">
              <w:r w:rsidRPr="00CE198A" w:rsidDel="00141A77">
                <w:rPr>
                  <w:sz w:val="28"/>
                  <w:szCs w:val="28"/>
                  <w:lang w:eastAsia="ru-RU"/>
                </w:rPr>
                <w:delText xml:space="preserve">Выполнен запуск приложения для всех пользователей в </w:delText>
              </w:r>
              <w:r w:rsidRPr="00CE198A" w:rsidDel="00141A77">
                <w:rPr>
                  <w:sz w:val="28"/>
                  <w:szCs w:val="28"/>
                  <w:lang w:val="en-US" w:eastAsia="ru-RU"/>
                </w:rPr>
                <w:delText>App Store</w:delText>
              </w:r>
              <w:r w:rsidRPr="00CE198A" w:rsidDel="00141A77">
                <w:rPr>
                  <w:sz w:val="28"/>
                  <w:szCs w:val="28"/>
                  <w:lang w:eastAsia="ru-RU"/>
                </w:rPr>
                <w:delText xml:space="preserve"> и </w:delText>
              </w:r>
              <w:r w:rsidRPr="00CE198A" w:rsidDel="00141A77">
                <w:rPr>
                  <w:sz w:val="28"/>
                  <w:szCs w:val="28"/>
                  <w:lang w:val="en-US" w:eastAsia="ru-RU"/>
                </w:rPr>
                <w:delText>Google Play</w:delText>
              </w:r>
            </w:del>
          </w:p>
        </w:tc>
        <w:tc>
          <w:tcPr>
            <w:tcW w:w="2336" w:type="dxa"/>
          </w:tcPr>
          <w:p w14:paraId="15F0D4E5" w14:textId="60C63395" w:rsidR="002258E8" w:rsidRPr="00CE198A" w:rsidDel="00141A77" w:rsidRDefault="002258E8" w:rsidP="00141A77">
            <w:pPr>
              <w:pStyle w:val="SC7"/>
              <w:rPr>
                <w:del w:id="3379" w:author="Constantine Smirnov" w:date="2023-06-07T03:41:00Z"/>
                <w:sz w:val="28"/>
                <w:szCs w:val="28"/>
                <w:lang w:eastAsia="ru-RU"/>
              </w:rPr>
            </w:pPr>
            <w:del w:id="3380" w:author="Constantine Smirnov" w:date="2023-06-07T03:41:00Z">
              <w:r w:rsidRPr="00CE198A" w:rsidDel="00141A77">
                <w:rPr>
                  <w:sz w:val="28"/>
                  <w:szCs w:val="28"/>
                  <w:lang w:eastAsia="ru-RU"/>
                </w:rPr>
                <w:delText>Одна календарная неделя с момента окончания второго этапа</w:delText>
              </w:r>
            </w:del>
          </w:p>
        </w:tc>
      </w:tr>
    </w:tbl>
    <w:p w14:paraId="79F47C26" w14:textId="793DC584" w:rsidR="0009424B" w:rsidRPr="00CE198A" w:rsidRDefault="00522060" w:rsidP="0028275E">
      <w:pPr>
        <w:pStyle w:val="1"/>
        <w:rPr>
          <w:rFonts w:ascii="Times New Roman" w:hAnsi="Times New Roman" w:cs="Times New Roman"/>
          <w:sz w:val="28"/>
          <w:szCs w:val="28"/>
          <w:lang w:eastAsia="ru-RU"/>
        </w:rPr>
      </w:pPr>
      <w:bookmarkStart w:id="3381" w:name="_Toc468725414"/>
      <w:bookmarkStart w:id="3382" w:name="_Toc468725424"/>
      <w:bookmarkStart w:id="3383" w:name="_Toc468725435"/>
      <w:bookmarkStart w:id="3384" w:name="_Toc468725444"/>
      <w:bookmarkStart w:id="3385" w:name="_Toc479964335"/>
      <w:bookmarkStart w:id="3386" w:name="_Toc479964450"/>
      <w:bookmarkStart w:id="3387" w:name="_Toc479964344"/>
      <w:bookmarkStart w:id="3388" w:name="_Toc479964459"/>
      <w:bookmarkStart w:id="3389" w:name="_Toc479964353"/>
      <w:bookmarkStart w:id="3390" w:name="_Toc479964468"/>
      <w:bookmarkStart w:id="3391" w:name="_Toc479964358"/>
      <w:bookmarkStart w:id="3392" w:name="_Toc479964473"/>
      <w:bookmarkStart w:id="3393" w:name="_Toc479964363"/>
      <w:bookmarkStart w:id="3394" w:name="_Toc479964478"/>
      <w:bookmarkStart w:id="3395" w:name="_Toc479964372"/>
      <w:bookmarkStart w:id="3396" w:name="_Toc479964487"/>
      <w:bookmarkStart w:id="3397" w:name="_Toc479964381"/>
      <w:bookmarkStart w:id="3398" w:name="_Toc479964496"/>
      <w:bookmarkStart w:id="3399" w:name="_Toc479964390"/>
      <w:bookmarkStart w:id="3400" w:name="_Toc479964505"/>
      <w:bookmarkStart w:id="3401" w:name="_Toc479964395"/>
      <w:bookmarkStart w:id="3402" w:name="_Toc479964510"/>
      <w:bookmarkStart w:id="3403" w:name="_Toc479964400"/>
      <w:bookmarkStart w:id="3404" w:name="_Toc479964515"/>
      <w:bookmarkStart w:id="3405" w:name="_Toc481489576"/>
      <w:bookmarkStart w:id="3406" w:name="_Ref437865647"/>
      <w:bookmarkStart w:id="3407" w:name="_Ref437865651"/>
      <w:bookmarkStart w:id="3408" w:name="_Toc445321102"/>
      <w:bookmarkStart w:id="3409" w:name="_Toc447141659"/>
      <w:bookmarkStart w:id="3410" w:name="_Toc479788742"/>
      <w:bookmarkStart w:id="3411" w:name="_Toc481488939"/>
      <w:bookmarkEnd w:id="3381"/>
      <w:bookmarkEnd w:id="3382"/>
      <w:bookmarkEnd w:id="3383"/>
      <w:bookmarkEnd w:id="3384"/>
      <w:bookmarkEnd w:id="3385"/>
      <w:bookmarkEnd w:id="3386"/>
      <w:bookmarkEnd w:id="3387"/>
      <w:bookmarkEnd w:id="3388"/>
      <w:bookmarkEnd w:id="3389"/>
      <w:bookmarkEnd w:id="3390"/>
      <w:bookmarkEnd w:id="3391"/>
      <w:bookmarkEnd w:id="3392"/>
      <w:bookmarkEnd w:id="3393"/>
      <w:bookmarkEnd w:id="3394"/>
      <w:bookmarkEnd w:id="3395"/>
      <w:bookmarkEnd w:id="3396"/>
      <w:bookmarkEnd w:id="3397"/>
      <w:bookmarkEnd w:id="3398"/>
      <w:bookmarkEnd w:id="3399"/>
      <w:bookmarkEnd w:id="3400"/>
      <w:bookmarkEnd w:id="3401"/>
      <w:bookmarkEnd w:id="3402"/>
      <w:bookmarkEnd w:id="3403"/>
      <w:bookmarkEnd w:id="3404"/>
      <w:bookmarkEnd w:id="3405"/>
      <w:r w:rsidRPr="00CE198A"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="00540214" w:rsidRPr="00CE198A">
        <w:rPr>
          <w:rFonts w:ascii="Times New Roman" w:hAnsi="Times New Roman" w:cs="Times New Roman"/>
          <w:sz w:val="28"/>
          <w:szCs w:val="28"/>
          <w:lang w:eastAsia="ru-RU"/>
        </w:rPr>
        <w:t xml:space="preserve">орядок </w:t>
      </w:r>
      <w:bookmarkStart w:id="3412" w:name="_Toc481489577"/>
      <w:r w:rsidR="00540214" w:rsidRPr="00CE198A">
        <w:rPr>
          <w:rFonts w:ascii="Times New Roman" w:hAnsi="Times New Roman" w:cs="Times New Roman"/>
          <w:sz w:val="28"/>
          <w:szCs w:val="28"/>
          <w:lang w:eastAsia="ru-RU"/>
        </w:rPr>
        <w:t xml:space="preserve">контроля и приемки </w:t>
      </w:r>
      <w:r w:rsidR="004F4BD6" w:rsidRPr="00CE198A">
        <w:rPr>
          <w:rFonts w:ascii="Times New Roman" w:hAnsi="Times New Roman" w:cs="Times New Roman"/>
          <w:sz w:val="28"/>
          <w:szCs w:val="28"/>
          <w:lang w:eastAsia="ru-RU"/>
        </w:rPr>
        <w:t>Подс</w:t>
      </w:r>
      <w:r w:rsidRPr="00CE198A">
        <w:rPr>
          <w:rFonts w:ascii="Times New Roman" w:hAnsi="Times New Roman" w:cs="Times New Roman"/>
          <w:sz w:val="28"/>
          <w:szCs w:val="28"/>
          <w:lang w:eastAsia="ru-RU"/>
        </w:rPr>
        <w:t>истемы</w:t>
      </w:r>
      <w:bookmarkEnd w:id="3406"/>
      <w:bookmarkEnd w:id="3407"/>
      <w:bookmarkEnd w:id="3408"/>
      <w:bookmarkEnd w:id="3409"/>
      <w:bookmarkEnd w:id="3410"/>
      <w:bookmarkEnd w:id="3411"/>
      <w:bookmarkEnd w:id="3412"/>
    </w:p>
    <w:p w14:paraId="334BC307" w14:textId="423052C7" w:rsidR="0060493D" w:rsidRPr="00CE198A" w:rsidRDefault="0060493D" w:rsidP="0060493D">
      <w:pPr>
        <w:pStyle w:val="2"/>
        <w:keepLines w:val="0"/>
        <w:ind w:left="576" w:hanging="576"/>
        <w:rPr>
          <w:rFonts w:ascii="Times New Roman" w:hAnsi="Times New Roman" w:cs="Times New Roman"/>
          <w:sz w:val="28"/>
          <w:szCs w:val="28"/>
        </w:rPr>
      </w:pPr>
      <w:bookmarkStart w:id="3413" w:name="_Toc444080565"/>
      <w:bookmarkStart w:id="3414" w:name="_Toc447141660"/>
      <w:bookmarkStart w:id="3415" w:name="_Toc479788743"/>
      <w:bookmarkStart w:id="3416" w:name="_Toc481488940"/>
      <w:bookmarkStart w:id="3417" w:name="_Toc481489578"/>
      <w:bookmarkStart w:id="3418" w:name="_Toc445321106"/>
      <w:r w:rsidRPr="00CE198A">
        <w:rPr>
          <w:rFonts w:ascii="Times New Roman" w:hAnsi="Times New Roman" w:cs="Times New Roman"/>
          <w:sz w:val="28"/>
          <w:szCs w:val="28"/>
        </w:rPr>
        <w:t xml:space="preserve">Виды, состав, объем и методы испытаний </w:t>
      </w:r>
      <w:r w:rsidR="004F4BD6" w:rsidRPr="00CE198A">
        <w:rPr>
          <w:rFonts w:ascii="Times New Roman" w:hAnsi="Times New Roman" w:cs="Times New Roman"/>
          <w:sz w:val="28"/>
          <w:szCs w:val="28"/>
          <w:lang w:eastAsia="ru-RU"/>
        </w:rPr>
        <w:t>Подс</w:t>
      </w:r>
      <w:r w:rsidRPr="00CE198A">
        <w:rPr>
          <w:rFonts w:ascii="Times New Roman" w:hAnsi="Times New Roman" w:cs="Times New Roman"/>
          <w:sz w:val="28"/>
          <w:szCs w:val="28"/>
        </w:rPr>
        <w:t>истемы</w:t>
      </w:r>
      <w:bookmarkEnd w:id="3413"/>
      <w:bookmarkEnd w:id="3414"/>
      <w:bookmarkEnd w:id="3415"/>
      <w:bookmarkEnd w:id="3416"/>
      <w:bookmarkEnd w:id="3417"/>
    </w:p>
    <w:p w14:paraId="7C85BBE1" w14:textId="6DCD7457" w:rsidR="0060493D" w:rsidRPr="00CE198A" w:rsidRDefault="0060493D" w:rsidP="0060493D">
      <w:pPr>
        <w:pStyle w:val="SC3"/>
        <w:rPr>
          <w:sz w:val="28"/>
          <w:szCs w:val="28"/>
        </w:rPr>
      </w:pPr>
      <w:r w:rsidRPr="00CE198A">
        <w:rPr>
          <w:sz w:val="28"/>
          <w:szCs w:val="28"/>
        </w:rPr>
        <w:t xml:space="preserve">Для </w:t>
      </w:r>
      <w:r w:rsidR="004F4BD6" w:rsidRPr="00CE198A">
        <w:rPr>
          <w:sz w:val="28"/>
          <w:szCs w:val="28"/>
          <w:lang w:eastAsia="ru-RU"/>
        </w:rPr>
        <w:t>Подс</w:t>
      </w:r>
      <w:r w:rsidRPr="00CE198A">
        <w:rPr>
          <w:sz w:val="28"/>
          <w:szCs w:val="28"/>
        </w:rPr>
        <w:t>истемы устанавливаются следующие виды испытаний:</w:t>
      </w:r>
    </w:p>
    <w:p w14:paraId="3185ACDC" w14:textId="77777777" w:rsidR="0060493D" w:rsidRPr="00CE198A" w:rsidRDefault="00AA0424" w:rsidP="00751999">
      <w:pPr>
        <w:pStyle w:val="SC1-"/>
        <w:rPr>
          <w:sz w:val="28"/>
          <w:szCs w:val="28"/>
        </w:rPr>
      </w:pPr>
      <w:r w:rsidRPr="00CE198A">
        <w:rPr>
          <w:sz w:val="28"/>
          <w:szCs w:val="28"/>
        </w:rPr>
        <w:t>П</w:t>
      </w:r>
      <w:r w:rsidR="0060493D" w:rsidRPr="00CE198A">
        <w:rPr>
          <w:sz w:val="28"/>
          <w:szCs w:val="28"/>
        </w:rPr>
        <w:t>редварительные испытания;</w:t>
      </w:r>
    </w:p>
    <w:p w14:paraId="70455327" w14:textId="77777777" w:rsidR="0060493D" w:rsidRPr="00CE198A" w:rsidRDefault="00AA0424" w:rsidP="00751999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О</w:t>
      </w:r>
      <w:r w:rsidR="0060493D" w:rsidRPr="00CE198A">
        <w:rPr>
          <w:sz w:val="28"/>
          <w:szCs w:val="28"/>
        </w:rPr>
        <w:t>пытная эксплуатация;</w:t>
      </w:r>
    </w:p>
    <w:p w14:paraId="2E93FA34" w14:textId="724A32E2" w:rsidR="0060493D" w:rsidRPr="00CE198A" w:rsidRDefault="00B22526" w:rsidP="00751999">
      <w:pPr>
        <w:pStyle w:val="a"/>
        <w:rPr>
          <w:sz w:val="28"/>
          <w:szCs w:val="28"/>
        </w:rPr>
      </w:pPr>
      <w:r w:rsidRPr="00CE198A">
        <w:rPr>
          <w:sz w:val="28"/>
          <w:szCs w:val="28"/>
          <w:lang w:eastAsia="ru-RU"/>
        </w:rPr>
        <w:t xml:space="preserve">Приёмо-сдаточные </w:t>
      </w:r>
      <w:r w:rsidR="0060493D" w:rsidRPr="00CE198A">
        <w:rPr>
          <w:sz w:val="28"/>
          <w:szCs w:val="28"/>
        </w:rPr>
        <w:t>испытания.</w:t>
      </w:r>
    </w:p>
    <w:p w14:paraId="7DF25A41" w14:textId="19286FFB" w:rsidR="0060493D" w:rsidRPr="00CE198A" w:rsidRDefault="0060493D" w:rsidP="00846AC8">
      <w:pPr>
        <w:rPr>
          <w:sz w:val="28"/>
          <w:szCs w:val="28"/>
        </w:rPr>
      </w:pPr>
      <w:r w:rsidRPr="00CE198A">
        <w:rPr>
          <w:rStyle w:val="a8"/>
          <w:sz w:val="28"/>
          <w:szCs w:val="28"/>
        </w:rPr>
        <w:t>Предварительные испытания</w:t>
      </w:r>
      <w:r w:rsidRPr="00CE198A">
        <w:rPr>
          <w:sz w:val="28"/>
          <w:szCs w:val="28"/>
        </w:rPr>
        <w:t xml:space="preserve"> </w:t>
      </w:r>
      <w:r w:rsidR="004F4BD6" w:rsidRPr="00CE198A">
        <w:rPr>
          <w:sz w:val="28"/>
          <w:szCs w:val="28"/>
          <w:lang w:eastAsia="ru-RU"/>
        </w:rPr>
        <w:t>Подс</w:t>
      </w:r>
      <w:r w:rsidRPr="00CE198A">
        <w:rPr>
          <w:sz w:val="28"/>
          <w:szCs w:val="28"/>
        </w:rPr>
        <w:t>истемы проводят для опр</w:t>
      </w:r>
      <w:r w:rsidR="00F26EFD" w:rsidRPr="00CE198A">
        <w:rPr>
          <w:sz w:val="28"/>
          <w:szCs w:val="28"/>
        </w:rPr>
        <w:t>еделения её</w:t>
      </w:r>
      <w:r w:rsidRPr="00CE198A">
        <w:rPr>
          <w:sz w:val="28"/>
          <w:szCs w:val="28"/>
        </w:rPr>
        <w:t xml:space="preserve"> работоспособности и</w:t>
      </w:r>
      <w:r w:rsidRPr="00CE198A">
        <w:rPr>
          <w:sz w:val="28"/>
          <w:szCs w:val="28"/>
          <w:lang w:val="en-US"/>
        </w:rPr>
        <w:t> </w:t>
      </w:r>
      <w:r w:rsidRPr="00CE198A">
        <w:rPr>
          <w:sz w:val="28"/>
          <w:szCs w:val="28"/>
        </w:rPr>
        <w:t xml:space="preserve">решения вопроса о возможности </w:t>
      </w:r>
      <w:r w:rsidR="00F26EFD" w:rsidRPr="00CE198A">
        <w:rPr>
          <w:sz w:val="28"/>
          <w:szCs w:val="28"/>
        </w:rPr>
        <w:t>приёмки</w:t>
      </w:r>
      <w:r w:rsidRPr="00CE198A">
        <w:rPr>
          <w:sz w:val="28"/>
          <w:szCs w:val="28"/>
        </w:rPr>
        <w:t xml:space="preserve"> </w:t>
      </w:r>
      <w:r w:rsidR="004F4BD6" w:rsidRPr="00CE198A">
        <w:rPr>
          <w:sz w:val="28"/>
          <w:szCs w:val="28"/>
          <w:lang w:eastAsia="ru-RU"/>
        </w:rPr>
        <w:t>Подс</w:t>
      </w:r>
      <w:r w:rsidRPr="00CE198A">
        <w:rPr>
          <w:sz w:val="28"/>
          <w:szCs w:val="28"/>
        </w:rPr>
        <w:t>истемы в опытную эксплуатацию.</w:t>
      </w:r>
      <w:r w:rsidR="00846AC8" w:rsidRPr="00CE198A">
        <w:rPr>
          <w:sz w:val="28"/>
          <w:szCs w:val="28"/>
        </w:rPr>
        <w:t xml:space="preserve"> </w:t>
      </w:r>
      <w:r w:rsidRPr="00CE198A">
        <w:rPr>
          <w:sz w:val="28"/>
          <w:szCs w:val="28"/>
        </w:rPr>
        <w:t>Предварительные испытания предусматривают</w:t>
      </w:r>
      <w:ins w:id="3419" w:author="Constantine Smirnov" w:date="2023-06-07T03:41:00Z">
        <w:r w:rsidR="00D37712" w:rsidRPr="00CE198A">
          <w:rPr>
            <w:sz w:val="28"/>
            <w:szCs w:val="28"/>
          </w:rPr>
          <w:t xml:space="preserve"> (перечисление)</w:t>
        </w:r>
      </w:ins>
      <w:r w:rsidRPr="00CE198A">
        <w:rPr>
          <w:sz w:val="28"/>
          <w:szCs w:val="28"/>
        </w:rPr>
        <w:t>:</w:t>
      </w:r>
    </w:p>
    <w:p w14:paraId="557D66C0" w14:textId="2C41FCCE" w:rsidR="0060493D" w:rsidRPr="00CE198A" w:rsidDel="003941A7" w:rsidRDefault="00AA0424" w:rsidP="00751999">
      <w:pPr>
        <w:rPr>
          <w:del w:id="3420" w:author="Constantine Smirnov" w:date="2023-06-07T03:42:00Z"/>
          <w:sz w:val="28"/>
          <w:szCs w:val="28"/>
        </w:rPr>
      </w:pPr>
      <w:del w:id="3421" w:author="Constantine Smirnov" w:date="2023-06-07T03:42:00Z">
        <w:r w:rsidRPr="00CE198A" w:rsidDel="003941A7">
          <w:rPr>
            <w:sz w:val="28"/>
            <w:szCs w:val="28"/>
          </w:rPr>
          <w:delText>П</w:delText>
        </w:r>
        <w:r w:rsidR="00846AC8" w:rsidRPr="00CE198A" w:rsidDel="003941A7">
          <w:rPr>
            <w:sz w:val="28"/>
            <w:szCs w:val="28"/>
          </w:rPr>
          <w:delText xml:space="preserve">роверку и выполнение </w:delText>
        </w:r>
        <w:r w:rsidR="0060493D" w:rsidRPr="00CE198A" w:rsidDel="003941A7">
          <w:rPr>
            <w:sz w:val="28"/>
            <w:szCs w:val="28"/>
          </w:rPr>
          <w:delText xml:space="preserve">сценариев </w:delText>
        </w:r>
        <w:r w:rsidR="009A0AED" w:rsidRPr="00CE198A" w:rsidDel="003941A7">
          <w:rPr>
            <w:sz w:val="28"/>
            <w:szCs w:val="28"/>
          </w:rPr>
          <w:delText xml:space="preserve">модульного, </w:delText>
        </w:r>
        <w:r w:rsidR="00846AC8" w:rsidRPr="00CE198A" w:rsidDel="003941A7">
          <w:rPr>
            <w:sz w:val="28"/>
            <w:szCs w:val="28"/>
          </w:rPr>
          <w:delText>функционального</w:delText>
        </w:r>
        <w:r w:rsidR="009A0AED" w:rsidRPr="00CE198A" w:rsidDel="003941A7">
          <w:rPr>
            <w:sz w:val="28"/>
            <w:szCs w:val="28"/>
          </w:rPr>
          <w:delText xml:space="preserve"> и</w:delText>
        </w:r>
        <w:r w:rsidR="00846AC8" w:rsidRPr="00CE198A" w:rsidDel="003941A7">
          <w:rPr>
            <w:sz w:val="28"/>
            <w:szCs w:val="28"/>
          </w:rPr>
          <w:delText xml:space="preserve"> нагрузочного </w:delText>
        </w:r>
        <w:r w:rsidR="0060493D" w:rsidRPr="00CE198A" w:rsidDel="003941A7">
          <w:rPr>
            <w:sz w:val="28"/>
            <w:szCs w:val="28"/>
          </w:rPr>
          <w:delText>тестирования</w:delText>
        </w:r>
        <w:r w:rsidR="00846AC8" w:rsidRPr="00CE198A" w:rsidDel="003941A7">
          <w:rPr>
            <w:sz w:val="28"/>
            <w:szCs w:val="28"/>
          </w:rPr>
          <w:delText xml:space="preserve"> на тестовом сервере </w:delText>
        </w:r>
        <w:r w:rsidR="004F4BD6" w:rsidRPr="00CE198A" w:rsidDel="003941A7">
          <w:rPr>
            <w:sz w:val="28"/>
            <w:szCs w:val="28"/>
            <w:lang w:eastAsia="ru-RU"/>
          </w:rPr>
          <w:delText>Подс</w:delText>
        </w:r>
        <w:r w:rsidR="009A0AED" w:rsidRPr="00CE198A" w:rsidDel="003941A7">
          <w:rPr>
            <w:sz w:val="28"/>
            <w:szCs w:val="28"/>
          </w:rPr>
          <w:delText>истемы</w:delText>
        </w:r>
        <w:r w:rsidR="0060493D" w:rsidRPr="00CE198A" w:rsidDel="003941A7">
          <w:rPr>
            <w:sz w:val="28"/>
            <w:szCs w:val="28"/>
          </w:rPr>
          <w:delText>;</w:delText>
        </w:r>
      </w:del>
    </w:p>
    <w:p w14:paraId="1F8951E0" w14:textId="77777777" w:rsidR="003941A7" w:rsidRPr="00CE198A" w:rsidRDefault="003941A7" w:rsidP="00751999">
      <w:pPr>
        <w:pStyle w:val="a"/>
        <w:rPr>
          <w:ins w:id="3422" w:author="Constantine Smirnov" w:date="2023-06-07T03:42:00Z"/>
          <w:sz w:val="28"/>
          <w:szCs w:val="28"/>
        </w:rPr>
      </w:pPr>
    </w:p>
    <w:p w14:paraId="46DBA665" w14:textId="49A5537F" w:rsidR="0060493D" w:rsidRPr="00CE198A" w:rsidDel="003941A7" w:rsidRDefault="00AA0424" w:rsidP="00751999">
      <w:pPr>
        <w:pStyle w:val="a"/>
        <w:rPr>
          <w:del w:id="3423" w:author="Constantine Smirnov" w:date="2023-06-07T03:42:00Z"/>
          <w:sz w:val="28"/>
          <w:szCs w:val="28"/>
        </w:rPr>
      </w:pPr>
      <w:del w:id="3424" w:author="Constantine Smirnov" w:date="2023-06-07T03:42:00Z">
        <w:r w:rsidRPr="00CE198A" w:rsidDel="003941A7">
          <w:rPr>
            <w:sz w:val="28"/>
            <w:szCs w:val="28"/>
          </w:rPr>
          <w:delText>В</w:delText>
        </w:r>
        <w:r w:rsidR="0060493D" w:rsidRPr="00CE198A" w:rsidDel="003941A7">
          <w:rPr>
            <w:sz w:val="28"/>
            <w:szCs w:val="28"/>
          </w:rPr>
          <w:delText>ыявление</w:delText>
        </w:r>
        <w:r w:rsidR="00846AC8" w:rsidRPr="00CE198A" w:rsidDel="003941A7">
          <w:rPr>
            <w:sz w:val="28"/>
            <w:szCs w:val="28"/>
          </w:rPr>
          <w:delText xml:space="preserve"> и</w:delText>
        </w:r>
        <w:r w:rsidR="0060493D" w:rsidRPr="00CE198A" w:rsidDel="003941A7">
          <w:rPr>
            <w:sz w:val="28"/>
            <w:szCs w:val="28"/>
          </w:rPr>
          <w:delText xml:space="preserve"> документирование</w:delText>
        </w:r>
        <w:r w:rsidR="00846AC8" w:rsidRPr="00CE198A" w:rsidDel="003941A7">
          <w:rPr>
            <w:sz w:val="28"/>
            <w:szCs w:val="28"/>
          </w:rPr>
          <w:delText xml:space="preserve"> </w:delText>
        </w:r>
        <w:r w:rsidR="0060493D" w:rsidRPr="00CE198A" w:rsidDel="003941A7">
          <w:rPr>
            <w:sz w:val="28"/>
            <w:szCs w:val="28"/>
          </w:rPr>
          <w:delText>ошибок.</w:delText>
        </w:r>
      </w:del>
    </w:p>
    <w:p w14:paraId="738B57F1" w14:textId="0FA2D63B" w:rsidR="0060493D" w:rsidRPr="00CE198A" w:rsidRDefault="0060493D" w:rsidP="00751999">
      <w:pPr>
        <w:rPr>
          <w:sz w:val="28"/>
          <w:szCs w:val="28"/>
        </w:rPr>
      </w:pPr>
      <w:r w:rsidRPr="00CE198A">
        <w:rPr>
          <w:rStyle w:val="a8"/>
          <w:sz w:val="28"/>
          <w:szCs w:val="28"/>
        </w:rPr>
        <w:t>Опытную эксплуатацию</w:t>
      </w:r>
      <w:r w:rsidRPr="00CE198A">
        <w:rPr>
          <w:sz w:val="28"/>
          <w:szCs w:val="28"/>
        </w:rPr>
        <w:t xml:space="preserve"> проводят с целью определения фактических значений количественных и качественных характеристик </w:t>
      </w:r>
      <w:r w:rsidR="004F4BD6" w:rsidRPr="00CE198A">
        <w:rPr>
          <w:sz w:val="28"/>
          <w:szCs w:val="28"/>
          <w:lang w:eastAsia="ru-RU"/>
        </w:rPr>
        <w:t>Подс</w:t>
      </w:r>
      <w:r w:rsidRPr="00CE198A">
        <w:rPr>
          <w:sz w:val="28"/>
          <w:szCs w:val="28"/>
        </w:rPr>
        <w:t xml:space="preserve">истемы и готовности </w:t>
      </w:r>
      <w:r w:rsidR="00055645" w:rsidRPr="00CE198A">
        <w:rPr>
          <w:sz w:val="28"/>
          <w:szCs w:val="28"/>
        </w:rPr>
        <w:t>Пользовател</w:t>
      </w:r>
      <w:r w:rsidR="009A0AED" w:rsidRPr="00CE198A">
        <w:rPr>
          <w:sz w:val="28"/>
          <w:szCs w:val="28"/>
        </w:rPr>
        <w:t>ей</w:t>
      </w:r>
      <w:r w:rsidRPr="00CE198A">
        <w:rPr>
          <w:sz w:val="28"/>
          <w:szCs w:val="28"/>
        </w:rPr>
        <w:t xml:space="preserve"> к работе</w:t>
      </w:r>
      <w:r w:rsidR="00FC0F33" w:rsidRPr="00CE198A">
        <w:rPr>
          <w:sz w:val="28"/>
          <w:szCs w:val="28"/>
        </w:rPr>
        <w:t xml:space="preserve"> </w:t>
      </w:r>
      <w:r w:rsidRPr="00CE198A">
        <w:rPr>
          <w:sz w:val="28"/>
          <w:szCs w:val="28"/>
        </w:rPr>
        <w:t xml:space="preserve">в условиях функционирования </w:t>
      </w:r>
      <w:r w:rsidR="004F4BD6" w:rsidRPr="00CE198A">
        <w:rPr>
          <w:sz w:val="28"/>
          <w:szCs w:val="28"/>
          <w:lang w:eastAsia="ru-RU"/>
        </w:rPr>
        <w:t>Подс</w:t>
      </w:r>
      <w:r w:rsidRPr="00CE198A">
        <w:rPr>
          <w:sz w:val="28"/>
          <w:szCs w:val="28"/>
        </w:rPr>
        <w:t xml:space="preserve">истемы, определения фактической эффективности </w:t>
      </w:r>
      <w:r w:rsidR="004F4BD6" w:rsidRPr="00CE198A">
        <w:rPr>
          <w:sz w:val="28"/>
          <w:szCs w:val="28"/>
          <w:lang w:eastAsia="ru-RU"/>
        </w:rPr>
        <w:t>Подс</w:t>
      </w:r>
      <w:r w:rsidRPr="00CE198A">
        <w:rPr>
          <w:sz w:val="28"/>
          <w:szCs w:val="28"/>
        </w:rPr>
        <w:t>истемы,</w:t>
      </w:r>
      <w:r w:rsidR="00846AC8" w:rsidRPr="00CE198A">
        <w:rPr>
          <w:sz w:val="28"/>
          <w:szCs w:val="28"/>
        </w:rPr>
        <w:t xml:space="preserve"> устранени</w:t>
      </w:r>
      <w:r w:rsidR="00881ED6" w:rsidRPr="00CE198A">
        <w:rPr>
          <w:sz w:val="28"/>
          <w:szCs w:val="28"/>
        </w:rPr>
        <w:t>я</w:t>
      </w:r>
      <w:r w:rsidR="00846AC8" w:rsidRPr="00CE198A">
        <w:rPr>
          <w:sz w:val="28"/>
          <w:szCs w:val="28"/>
        </w:rPr>
        <w:t xml:space="preserve"> выявленных на этапе предварительных испытаний ошибок и</w:t>
      </w:r>
      <w:r w:rsidRPr="00CE198A">
        <w:rPr>
          <w:sz w:val="28"/>
          <w:szCs w:val="28"/>
        </w:rPr>
        <w:t xml:space="preserve"> корректировки (при необходимости) документации.</w:t>
      </w:r>
    </w:p>
    <w:p w14:paraId="43B99DEE" w14:textId="3D2DD8E6" w:rsidR="00846AC8" w:rsidRPr="00CE198A" w:rsidRDefault="00B22526" w:rsidP="00846AC8">
      <w:pPr>
        <w:pStyle w:val="SC3"/>
        <w:rPr>
          <w:sz w:val="28"/>
          <w:szCs w:val="28"/>
        </w:rPr>
      </w:pPr>
      <w:r w:rsidRPr="00CE198A">
        <w:rPr>
          <w:rStyle w:val="a8"/>
          <w:sz w:val="28"/>
          <w:szCs w:val="28"/>
        </w:rPr>
        <w:t>Приёмо-сдаточные</w:t>
      </w:r>
      <w:r w:rsidRPr="00CE198A">
        <w:rPr>
          <w:sz w:val="28"/>
          <w:szCs w:val="28"/>
          <w:lang w:eastAsia="ru-RU"/>
        </w:rPr>
        <w:t xml:space="preserve"> </w:t>
      </w:r>
      <w:r w:rsidR="0060493D" w:rsidRPr="00CE198A">
        <w:rPr>
          <w:rStyle w:val="a8"/>
          <w:sz w:val="28"/>
          <w:szCs w:val="28"/>
        </w:rPr>
        <w:t xml:space="preserve">испытания </w:t>
      </w:r>
      <w:r w:rsidR="004F4BD6" w:rsidRPr="00CE198A">
        <w:rPr>
          <w:sz w:val="28"/>
          <w:szCs w:val="28"/>
          <w:lang w:eastAsia="ru-RU"/>
        </w:rPr>
        <w:t>Подс</w:t>
      </w:r>
      <w:r w:rsidR="0060493D" w:rsidRPr="00CE198A">
        <w:rPr>
          <w:sz w:val="28"/>
          <w:szCs w:val="28"/>
        </w:rPr>
        <w:t xml:space="preserve">истемы </w:t>
      </w:r>
      <w:r w:rsidR="00846AC8" w:rsidRPr="00CE198A">
        <w:rPr>
          <w:sz w:val="28"/>
          <w:szCs w:val="28"/>
        </w:rPr>
        <w:t>проводятся в соответствии с программой испы</w:t>
      </w:r>
      <w:r w:rsidR="00AB6AAC" w:rsidRPr="00CE198A">
        <w:rPr>
          <w:sz w:val="28"/>
          <w:szCs w:val="28"/>
        </w:rPr>
        <w:t>таний и </w:t>
      </w:r>
      <w:r w:rsidR="00846AC8" w:rsidRPr="00CE198A">
        <w:rPr>
          <w:sz w:val="28"/>
          <w:szCs w:val="28"/>
        </w:rPr>
        <w:t>включают проверку:</w:t>
      </w:r>
    </w:p>
    <w:p w14:paraId="42EC8429" w14:textId="77777777" w:rsidR="00846AC8" w:rsidRPr="00CE198A" w:rsidRDefault="00846AC8" w:rsidP="00846AC8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Полноты и качества реализации функций при штатных, предельных, критических значениях параметров объекта автоматизации и в друг</w:t>
      </w:r>
      <w:r w:rsidR="00AB6AAC" w:rsidRPr="00CE198A">
        <w:rPr>
          <w:sz w:val="28"/>
          <w:szCs w:val="28"/>
        </w:rPr>
        <w:t>их условиях функционирования ИС;</w:t>
      </w:r>
    </w:p>
    <w:p w14:paraId="0696E46D" w14:textId="154A781C" w:rsidR="00846AC8" w:rsidRPr="00CE198A" w:rsidRDefault="00846AC8" w:rsidP="00346B04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Выполнения требовани</w:t>
      </w:r>
      <w:r w:rsidR="009A0AED" w:rsidRPr="00CE198A">
        <w:rPr>
          <w:sz w:val="28"/>
          <w:szCs w:val="28"/>
        </w:rPr>
        <w:t>й</w:t>
      </w:r>
      <w:r w:rsidRPr="00CE198A">
        <w:rPr>
          <w:sz w:val="28"/>
          <w:szCs w:val="28"/>
        </w:rPr>
        <w:t>, от</w:t>
      </w:r>
      <w:r w:rsidR="00AA0424" w:rsidRPr="00CE198A">
        <w:rPr>
          <w:sz w:val="28"/>
          <w:szCs w:val="28"/>
        </w:rPr>
        <w:t>носящ</w:t>
      </w:r>
      <w:r w:rsidR="009A0AED" w:rsidRPr="00CE198A">
        <w:rPr>
          <w:sz w:val="28"/>
          <w:szCs w:val="28"/>
        </w:rPr>
        <w:t>ихся</w:t>
      </w:r>
      <w:r w:rsidR="00AA0424" w:rsidRPr="00CE198A">
        <w:rPr>
          <w:sz w:val="28"/>
          <w:szCs w:val="28"/>
        </w:rPr>
        <w:t xml:space="preserve"> к интерфейсу </w:t>
      </w:r>
      <w:r w:rsidR="004F4BD6" w:rsidRPr="00CE198A">
        <w:rPr>
          <w:sz w:val="28"/>
          <w:szCs w:val="28"/>
          <w:lang w:eastAsia="ru-RU"/>
        </w:rPr>
        <w:t>Подс</w:t>
      </w:r>
      <w:r w:rsidR="00AB6AAC" w:rsidRPr="00CE198A">
        <w:rPr>
          <w:sz w:val="28"/>
          <w:szCs w:val="28"/>
        </w:rPr>
        <w:t>истемы;</w:t>
      </w:r>
    </w:p>
    <w:p w14:paraId="65C5E0AB" w14:textId="77777777" w:rsidR="00846AC8" w:rsidRPr="00CE198A" w:rsidRDefault="00846AC8" w:rsidP="00846AC8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 xml:space="preserve">Средств и методов восстановления </w:t>
      </w:r>
      <w:r w:rsidR="00AB6AAC" w:rsidRPr="00CE198A">
        <w:rPr>
          <w:sz w:val="28"/>
          <w:szCs w:val="28"/>
        </w:rPr>
        <w:t>работоспособности после отказов;</w:t>
      </w:r>
    </w:p>
    <w:p w14:paraId="7348ED5D" w14:textId="77777777" w:rsidR="00846AC8" w:rsidRPr="00CE198A" w:rsidRDefault="00846AC8" w:rsidP="00846AC8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Комплектности и качества эксплуатационной документации.</w:t>
      </w:r>
    </w:p>
    <w:p w14:paraId="4FC7028B" w14:textId="77777777" w:rsidR="0060493D" w:rsidRPr="00CE198A" w:rsidRDefault="0060493D" w:rsidP="0060493D">
      <w:pPr>
        <w:pStyle w:val="2"/>
        <w:keepLines w:val="0"/>
        <w:ind w:left="576" w:hanging="576"/>
        <w:rPr>
          <w:rFonts w:ascii="Times New Roman" w:hAnsi="Times New Roman" w:cs="Times New Roman"/>
          <w:sz w:val="28"/>
          <w:szCs w:val="28"/>
        </w:rPr>
      </w:pPr>
      <w:bookmarkStart w:id="3425" w:name="_Toc444080566"/>
      <w:bookmarkStart w:id="3426" w:name="_Toc447141661"/>
      <w:bookmarkStart w:id="3427" w:name="_Toc479788744"/>
      <w:bookmarkStart w:id="3428" w:name="_Toc481488941"/>
      <w:bookmarkStart w:id="3429" w:name="_Toc481489579"/>
      <w:r w:rsidRPr="00CE198A">
        <w:rPr>
          <w:rFonts w:ascii="Times New Roman" w:hAnsi="Times New Roman" w:cs="Times New Roman"/>
          <w:sz w:val="28"/>
          <w:szCs w:val="28"/>
        </w:rPr>
        <w:t>Общие требования к приемке работ по стадиям</w:t>
      </w:r>
      <w:bookmarkEnd w:id="3425"/>
      <w:bookmarkEnd w:id="3426"/>
      <w:bookmarkEnd w:id="3427"/>
      <w:bookmarkEnd w:id="3428"/>
      <w:bookmarkEnd w:id="3429"/>
    </w:p>
    <w:p w14:paraId="20B96EC8" w14:textId="7DBB3562" w:rsidR="007D5E9A" w:rsidRPr="00CE198A" w:rsidRDefault="007D5E9A" w:rsidP="007D5E9A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Сдача-приёмка работ производится поэтапно, в соответствии с </w:t>
      </w:r>
      <w:r w:rsidR="00DD1F3B" w:rsidRPr="00CE198A">
        <w:rPr>
          <w:sz w:val="28"/>
          <w:szCs w:val="28"/>
        </w:rPr>
        <w:t>ПМИ</w:t>
      </w:r>
      <w:r w:rsidRPr="00CE198A">
        <w:rPr>
          <w:sz w:val="28"/>
          <w:szCs w:val="28"/>
        </w:rPr>
        <w:t xml:space="preserve"> и календарным планом</w:t>
      </w:r>
      <w:r w:rsidR="00DD1F3B" w:rsidRPr="00CE198A">
        <w:rPr>
          <w:sz w:val="28"/>
          <w:szCs w:val="28"/>
        </w:rPr>
        <w:t xml:space="preserve"> испытаний</w:t>
      </w:r>
      <w:r w:rsidRPr="00CE198A">
        <w:rPr>
          <w:sz w:val="28"/>
          <w:szCs w:val="28"/>
        </w:rPr>
        <w:t>.</w:t>
      </w:r>
    </w:p>
    <w:p w14:paraId="04DBB1CC" w14:textId="5AA131C6" w:rsidR="007D5E9A" w:rsidRPr="00CE198A" w:rsidRDefault="007D5E9A" w:rsidP="007D5E9A">
      <w:pPr>
        <w:rPr>
          <w:sz w:val="28"/>
          <w:szCs w:val="28"/>
        </w:rPr>
      </w:pPr>
      <w:r w:rsidRPr="00CE198A">
        <w:rPr>
          <w:sz w:val="28"/>
          <w:szCs w:val="28"/>
        </w:rPr>
        <w:t>Сдача-</w:t>
      </w:r>
      <w:r w:rsidR="00705A67" w:rsidRPr="00CE198A">
        <w:rPr>
          <w:sz w:val="28"/>
          <w:szCs w:val="28"/>
        </w:rPr>
        <w:t>приёмка</w:t>
      </w:r>
      <w:r w:rsidRPr="00CE198A">
        <w:rPr>
          <w:sz w:val="28"/>
          <w:szCs w:val="28"/>
        </w:rPr>
        <w:t xml:space="preserve"> осуществляется комиссией, в состав которой входят представители </w:t>
      </w:r>
      <w:r w:rsidR="00C96F75" w:rsidRPr="00CE198A">
        <w:rPr>
          <w:sz w:val="28"/>
          <w:szCs w:val="28"/>
        </w:rPr>
        <w:t>З</w:t>
      </w:r>
      <w:r w:rsidRPr="00CE198A">
        <w:rPr>
          <w:sz w:val="28"/>
          <w:szCs w:val="28"/>
        </w:rPr>
        <w:t>аказчика</w:t>
      </w:r>
      <w:r w:rsidR="00471ABC" w:rsidRPr="00CE198A">
        <w:rPr>
          <w:sz w:val="28"/>
          <w:szCs w:val="28"/>
        </w:rPr>
        <w:t xml:space="preserve"> и </w:t>
      </w:r>
      <w:r w:rsidR="00906086" w:rsidRPr="00CE198A">
        <w:rPr>
          <w:sz w:val="28"/>
          <w:szCs w:val="28"/>
        </w:rPr>
        <w:t>Исполнителя</w:t>
      </w:r>
      <w:r w:rsidRPr="00CE198A">
        <w:rPr>
          <w:sz w:val="28"/>
          <w:szCs w:val="28"/>
        </w:rPr>
        <w:t>.</w:t>
      </w:r>
    </w:p>
    <w:p w14:paraId="48F7AF37" w14:textId="22BA8E86" w:rsidR="007E2706" w:rsidRPr="00CE198A" w:rsidRDefault="007E2706" w:rsidP="007E2706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Испытания проводятся на </w:t>
      </w:r>
      <w:r w:rsidR="004F4BD6" w:rsidRPr="00CE198A">
        <w:rPr>
          <w:sz w:val="28"/>
          <w:szCs w:val="28"/>
        </w:rPr>
        <w:t>Платформе</w:t>
      </w:r>
      <w:r w:rsidRPr="00CE198A">
        <w:rPr>
          <w:sz w:val="28"/>
          <w:szCs w:val="28"/>
        </w:rPr>
        <w:t xml:space="preserve"> Заказчика.</w:t>
      </w:r>
    </w:p>
    <w:p w14:paraId="7B4088FE" w14:textId="77777777" w:rsidR="007D5E9A" w:rsidRPr="00CE198A" w:rsidRDefault="007D5E9A" w:rsidP="007D5E9A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Результаты предварительных испытаний фиксируют в протоколе испытаний. Протокол содержит заключение о возможности (невозможности) </w:t>
      </w:r>
      <w:r w:rsidR="00705A67" w:rsidRPr="00CE198A">
        <w:rPr>
          <w:sz w:val="28"/>
          <w:szCs w:val="28"/>
        </w:rPr>
        <w:t>приёмки</w:t>
      </w:r>
      <w:r w:rsidRPr="00CE198A">
        <w:rPr>
          <w:sz w:val="28"/>
          <w:szCs w:val="28"/>
        </w:rPr>
        <w:t xml:space="preserve"> ИС в опытную эксплуатацию. Если </w:t>
      </w:r>
      <w:r w:rsidR="00705A67" w:rsidRPr="00CE198A">
        <w:rPr>
          <w:sz w:val="28"/>
          <w:szCs w:val="28"/>
        </w:rPr>
        <w:t>проведённые</w:t>
      </w:r>
      <w:r w:rsidRPr="00CE198A">
        <w:rPr>
          <w:sz w:val="28"/>
          <w:szCs w:val="28"/>
        </w:rPr>
        <w:t xml:space="preserve"> испытания будут признаны недостаточными либо будет выявлено нарушение требований регламентирующих документов по составу или содержанию документации, ИС может быть возвращена на доработку и назначен новый срок испытаний.</w:t>
      </w:r>
    </w:p>
    <w:p w14:paraId="75D466B7" w14:textId="77777777" w:rsidR="007D5E9A" w:rsidRPr="00CE198A" w:rsidRDefault="007D5E9A" w:rsidP="007D5E9A">
      <w:pPr>
        <w:rPr>
          <w:sz w:val="28"/>
          <w:szCs w:val="28"/>
        </w:rPr>
      </w:pPr>
      <w:r w:rsidRPr="00CE198A">
        <w:rPr>
          <w:sz w:val="28"/>
          <w:szCs w:val="28"/>
        </w:rPr>
        <w:t>Опытная эксплуатация сопровождается ведением рабочего журнала, в который заносят сведения о продолжительности функционирования ИС, отказах, сбоях, аварийных ситуациях, изменениях параметров объекта автоматизации, проводимых корректировках документации и программных средств, наладке, технических средств. Сведения фиксируются в журнале с указанием даты и ответственного лица. В журнал могут быть занесены замечания персонала по</w:t>
      </w:r>
      <w:r w:rsidR="008F4518" w:rsidRPr="00CE198A">
        <w:rPr>
          <w:sz w:val="28"/>
          <w:szCs w:val="28"/>
        </w:rPr>
        <w:t> </w:t>
      </w:r>
      <w:r w:rsidRPr="00CE198A">
        <w:rPr>
          <w:sz w:val="28"/>
          <w:szCs w:val="28"/>
        </w:rPr>
        <w:t>удобству эксплуатации ИС.</w:t>
      </w:r>
    </w:p>
    <w:p w14:paraId="707570CA" w14:textId="22AC86B4" w:rsidR="007D5E9A" w:rsidRPr="00CE198A" w:rsidRDefault="007D5E9A" w:rsidP="007D5E9A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По результатам опытной эксплуатации принимается решение о возможности (или невозможности) предъявления ИС на </w:t>
      </w:r>
      <w:r w:rsidR="00705A67" w:rsidRPr="00CE198A">
        <w:rPr>
          <w:sz w:val="28"/>
          <w:szCs w:val="28"/>
        </w:rPr>
        <w:t>приёмочные</w:t>
      </w:r>
      <w:r w:rsidRPr="00CE198A">
        <w:rPr>
          <w:sz w:val="28"/>
          <w:szCs w:val="28"/>
        </w:rPr>
        <w:t xml:space="preserve"> испытания. Работа завершается оформлением акта о</w:t>
      </w:r>
      <w:r w:rsidR="008F4518" w:rsidRPr="00CE198A">
        <w:rPr>
          <w:sz w:val="28"/>
          <w:szCs w:val="28"/>
        </w:rPr>
        <w:t> </w:t>
      </w:r>
      <w:r w:rsidRPr="00CE198A">
        <w:rPr>
          <w:sz w:val="28"/>
          <w:szCs w:val="28"/>
        </w:rPr>
        <w:t xml:space="preserve">завершении опытной эксплуатации и допуске </w:t>
      </w:r>
      <w:r w:rsidR="004F4BD6" w:rsidRPr="00CE198A">
        <w:rPr>
          <w:sz w:val="28"/>
          <w:szCs w:val="28"/>
        </w:rPr>
        <w:t>Подс</w:t>
      </w:r>
      <w:r w:rsidRPr="00CE198A">
        <w:rPr>
          <w:sz w:val="28"/>
          <w:szCs w:val="28"/>
        </w:rPr>
        <w:t xml:space="preserve">истемы к </w:t>
      </w:r>
      <w:r w:rsidR="00705A67" w:rsidRPr="00CE198A">
        <w:rPr>
          <w:sz w:val="28"/>
          <w:szCs w:val="28"/>
        </w:rPr>
        <w:t>приёмочным</w:t>
      </w:r>
      <w:r w:rsidRPr="00CE198A">
        <w:rPr>
          <w:sz w:val="28"/>
          <w:szCs w:val="28"/>
        </w:rPr>
        <w:t xml:space="preserve"> испытаниям.</w:t>
      </w:r>
    </w:p>
    <w:p w14:paraId="6474EE64" w14:textId="0B1C559E" w:rsidR="002F080F" w:rsidRPr="00CE198A" w:rsidRDefault="00B22526" w:rsidP="002F080F">
      <w:pPr>
        <w:rPr>
          <w:sz w:val="28"/>
          <w:szCs w:val="28"/>
        </w:rPr>
      </w:pPr>
      <w:r w:rsidRPr="00CE198A">
        <w:rPr>
          <w:sz w:val="28"/>
          <w:szCs w:val="28"/>
          <w:lang w:eastAsia="ru-RU"/>
        </w:rPr>
        <w:t xml:space="preserve">Приёмо-сдаточные </w:t>
      </w:r>
      <w:r w:rsidR="002F080F" w:rsidRPr="00CE198A">
        <w:rPr>
          <w:sz w:val="28"/>
          <w:szCs w:val="28"/>
        </w:rPr>
        <w:t xml:space="preserve">испытания </w:t>
      </w:r>
      <w:r w:rsidR="004F4BD6" w:rsidRPr="00CE198A">
        <w:rPr>
          <w:sz w:val="28"/>
          <w:szCs w:val="28"/>
        </w:rPr>
        <w:t>Подс</w:t>
      </w:r>
      <w:r w:rsidR="002F080F" w:rsidRPr="00CE198A">
        <w:rPr>
          <w:sz w:val="28"/>
          <w:szCs w:val="28"/>
        </w:rPr>
        <w:t xml:space="preserve">истемы проводят для определения соответствия </w:t>
      </w:r>
      <w:r w:rsidR="004F4BD6" w:rsidRPr="00CE198A">
        <w:rPr>
          <w:sz w:val="28"/>
          <w:szCs w:val="28"/>
        </w:rPr>
        <w:t>Подс</w:t>
      </w:r>
      <w:r w:rsidR="002F080F" w:rsidRPr="00CE198A">
        <w:rPr>
          <w:sz w:val="28"/>
          <w:szCs w:val="28"/>
        </w:rPr>
        <w:t xml:space="preserve">истемы Техническому заданию, оценки качества опытной эксплуатации и решения вопроса о возможности </w:t>
      </w:r>
      <w:r w:rsidR="00705A67" w:rsidRPr="00CE198A">
        <w:rPr>
          <w:sz w:val="28"/>
          <w:szCs w:val="28"/>
        </w:rPr>
        <w:t>приёмки</w:t>
      </w:r>
      <w:r w:rsidR="002F080F" w:rsidRPr="00CE198A">
        <w:rPr>
          <w:sz w:val="28"/>
          <w:szCs w:val="28"/>
        </w:rPr>
        <w:t xml:space="preserve"> </w:t>
      </w:r>
      <w:r w:rsidR="004F4BD6" w:rsidRPr="00CE198A">
        <w:rPr>
          <w:sz w:val="28"/>
          <w:szCs w:val="28"/>
        </w:rPr>
        <w:t>Подс</w:t>
      </w:r>
      <w:r w:rsidR="002F080F" w:rsidRPr="00CE198A">
        <w:rPr>
          <w:sz w:val="28"/>
          <w:szCs w:val="28"/>
        </w:rPr>
        <w:t>истемы в по</w:t>
      </w:r>
      <w:r w:rsidR="0026419A" w:rsidRPr="00CE198A">
        <w:rPr>
          <w:sz w:val="28"/>
          <w:szCs w:val="28"/>
        </w:rPr>
        <w:t>стоя</w:t>
      </w:r>
      <w:r w:rsidR="002F080F" w:rsidRPr="00CE198A">
        <w:rPr>
          <w:sz w:val="28"/>
          <w:szCs w:val="28"/>
        </w:rPr>
        <w:t>нную эксплуатацию.</w:t>
      </w:r>
    </w:p>
    <w:p w14:paraId="74EA59A7" w14:textId="6BEA2873" w:rsidR="007D5E9A" w:rsidRPr="00CE198A" w:rsidRDefault="002F080F" w:rsidP="007D5E9A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Результаты </w:t>
      </w:r>
      <w:r w:rsidR="00B22526" w:rsidRPr="00CE198A">
        <w:rPr>
          <w:sz w:val="28"/>
          <w:szCs w:val="28"/>
          <w:lang w:eastAsia="ru-RU"/>
        </w:rPr>
        <w:t xml:space="preserve">приёмо-сдаточных </w:t>
      </w:r>
      <w:r w:rsidRPr="00CE198A">
        <w:rPr>
          <w:sz w:val="28"/>
          <w:szCs w:val="28"/>
        </w:rPr>
        <w:t xml:space="preserve">испытаний фиксируют в протоколе испытаний. </w:t>
      </w:r>
      <w:r w:rsidR="007D5E9A" w:rsidRPr="00CE198A">
        <w:rPr>
          <w:sz w:val="28"/>
          <w:szCs w:val="28"/>
        </w:rPr>
        <w:t xml:space="preserve">На основании протокола </w:t>
      </w:r>
      <w:r w:rsidR="00705A67" w:rsidRPr="00CE198A">
        <w:rPr>
          <w:sz w:val="28"/>
          <w:szCs w:val="28"/>
        </w:rPr>
        <w:t>приёмочных</w:t>
      </w:r>
      <w:r w:rsidR="007D5E9A" w:rsidRPr="00CE198A">
        <w:rPr>
          <w:sz w:val="28"/>
          <w:szCs w:val="28"/>
        </w:rPr>
        <w:t xml:space="preserve"> испытаний делается заключение о соответствии </w:t>
      </w:r>
      <w:r w:rsidR="004F4BD6" w:rsidRPr="00CE198A">
        <w:rPr>
          <w:sz w:val="28"/>
          <w:szCs w:val="28"/>
        </w:rPr>
        <w:t>Подс</w:t>
      </w:r>
      <w:r w:rsidR="007D5E9A" w:rsidRPr="00CE198A">
        <w:rPr>
          <w:sz w:val="28"/>
          <w:szCs w:val="28"/>
        </w:rPr>
        <w:t xml:space="preserve">истемы требованиям </w:t>
      </w:r>
      <w:r w:rsidR="008F4518" w:rsidRPr="00CE198A">
        <w:rPr>
          <w:sz w:val="28"/>
          <w:szCs w:val="28"/>
        </w:rPr>
        <w:t>технического задания</w:t>
      </w:r>
      <w:r w:rsidR="007D5E9A" w:rsidRPr="00CE198A">
        <w:rPr>
          <w:sz w:val="28"/>
          <w:szCs w:val="28"/>
        </w:rPr>
        <w:t xml:space="preserve"> и возможности оформления акта </w:t>
      </w:r>
      <w:r w:rsidR="00705A67" w:rsidRPr="00CE198A">
        <w:rPr>
          <w:sz w:val="28"/>
          <w:szCs w:val="28"/>
        </w:rPr>
        <w:t>приёмки</w:t>
      </w:r>
      <w:r w:rsidR="007D5E9A" w:rsidRPr="00CE198A">
        <w:rPr>
          <w:sz w:val="28"/>
          <w:szCs w:val="28"/>
        </w:rPr>
        <w:t xml:space="preserve"> ИС в </w:t>
      </w:r>
      <w:r w:rsidRPr="00CE198A">
        <w:rPr>
          <w:sz w:val="28"/>
          <w:szCs w:val="28"/>
        </w:rPr>
        <w:t>по</w:t>
      </w:r>
      <w:r w:rsidR="0026419A" w:rsidRPr="00CE198A">
        <w:rPr>
          <w:sz w:val="28"/>
          <w:szCs w:val="28"/>
        </w:rPr>
        <w:t>стоя</w:t>
      </w:r>
      <w:r w:rsidRPr="00CE198A">
        <w:rPr>
          <w:sz w:val="28"/>
          <w:szCs w:val="28"/>
        </w:rPr>
        <w:t>нную</w:t>
      </w:r>
      <w:r w:rsidR="007D5E9A" w:rsidRPr="00CE198A">
        <w:rPr>
          <w:sz w:val="28"/>
          <w:szCs w:val="28"/>
        </w:rPr>
        <w:t xml:space="preserve"> эксплуатацию.</w:t>
      </w:r>
    </w:p>
    <w:p w14:paraId="5D7E4803" w14:textId="77777777" w:rsidR="007D5E9A" w:rsidRPr="00CE198A" w:rsidRDefault="007D5E9A" w:rsidP="007D5E9A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Работу завершают оформлением акта о </w:t>
      </w:r>
      <w:r w:rsidR="00705A67" w:rsidRPr="00CE198A">
        <w:rPr>
          <w:sz w:val="28"/>
          <w:szCs w:val="28"/>
        </w:rPr>
        <w:t>приёмке</w:t>
      </w:r>
      <w:r w:rsidRPr="00CE198A">
        <w:rPr>
          <w:sz w:val="28"/>
          <w:szCs w:val="28"/>
        </w:rPr>
        <w:t xml:space="preserve"> ИС в </w:t>
      </w:r>
      <w:r w:rsidR="002F080F" w:rsidRPr="00CE198A">
        <w:rPr>
          <w:sz w:val="28"/>
          <w:szCs w:val="28"/>
        </w:rPr>
        <w:t>по</w:t>
      </w:r>
      <w:r w:rsidR="0026419A" w:rsidRPr="00CE198A">
        <w:rPr>
          <w:sz w:val="28"/>
          <w:szCs w:val="28"/>
        </w:rPr>
        <w:t>стоя</w:t>
      </w:r>
      <w:r w:rsidR="002F080F" w:rsidRPr="00CE198A">
        <w:rPr>
          <w:sz w:val="28"/>
          <w:szCs w:val="28"/>
        </w:rPr>
        <w:t>нную</w:t>
      </w:r>
      <w:r w:rsidRPr="00CE198A">
        <w:rPr>
          <w:sz w:val="28"/>
          <w:szCs w:val="28"/>
        </w:rPr>
        <w:t xml:space="preserve"> эксплуатацию.</w:t>
      </w:r>
    </w:p>
    <w:p w14:paraId="509D8E1B" w14:textId="1B3589B4" w:rsidR="00C2130A" w:rsidRPr="00CE198A" w:rsidRDefault="007D5E9A" w:rsidP="007D5E9A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Все создаваемые в рамках настоящей работы программные изделия (за исключением покупных) передаются </w:t>
      </w:r>
      <w:r w:rsidR="00736821" w:rsidRPr="00CE198A">
        <w:rPr>
          <w:sz w:val="28"/>
          <w:szCs w:val="28"/>
        </w:rPr>
        <w:t>з</w:t>
      </w:r>
      <w:r w:rsidRPr="00CE198A">
        <w:rPr>
          <w:sz w:val="28"/>
          <w:szCs w:val="28"/>
        </w:rPr>
        <w:t>аказчику, как в виде готовых модулей, так и в виде исходных кодов, представляемых в электронной форме на стандартном машинном носителе (например, на</w:t>
      </w:r>
      <w:ins w:id="3430" w:author="Constantine Smirnov" w:date="2023-06-07T03:43:00Z">
        <w:r w:rsidR="00F171D8" w:rsidRPr="00CE198A">
          <w:rPr>
            <w:sz w:val="28"/>
            <w:szCs w:val="28"/>
          </w:rPr>
          <w:t xml:space="preserve"> </w:t>
        </w:r>
      </w:ins>
      <w:del w:id="3431" w:author="Constantine Smirnov" w:date="2023-06-07T03:43:00Z">
        <w:r w:rsidRPr="00CE198A" w:rsidDel="00F171D8">
          <w:rPr>
            <w:sz w:val="28"/>
            <w:szCs w:val="28"/>
          </w:rPr>
          <w:delText xml:space="preserve"> компакт-</w:delText>
        </w:r>
      </w:del>
      <w:r w:rsidRPr="00CE198A">
        <w:rPr>
          <w:sz w:val="28"/>
          <w:szCs w:val="28"/>
        </w:rPr>
        <w:t>диске).</w:t>
      </w:r>
    </w:p>
    <w:p w14:paraId="476174AE" w14:textId="77777777" w:rsidR="0060493D" w:rsidRPr="00CE198A" w:rsidRDefault="0060493D" w:rsidP="0060493D">
      <w:pPr>
        <w:pStyle w:val="2"/>
        <w:keepLines w:val="0"/>
        <w:ind w:left="576" w:hanging="576"/>
        <w:rPr>
          <w:rFonts w:ascii="Times New Roman" w:hAnsi="Times New Roman" w:cs="Times New Roman"/>
          <w:sz w:val="28"/>
          <w:szCs w:val="28"/>
        </w:rPr>
      </w:pPr>
      <w:bookmarkStart w:id="3432" w:name="_Toc444080567"/>
      <w:bookmarkStart w:id="3433" w:name="_Toc447141662"/>
      <w:bookmarkStart w:id="3434" w:name="_Toc479788745"/>
      <w:bookmarkStart w:id="3435" w:name="_Toc481488942"/>
      <w:bookmarkStart w:id="3436" w:name="_Toc481489580"/>
      <w:r w:rsidRPr="00CE198A">
        <w:rPr>
          <w:rFonts w:ascii="Times New Roman" w:hAnsi="Times New Roman" w:cs="Times New Roman"/>
          <w:sz w:val="28"/>
          <w:szCs w:val="28"/>
        </w:rPr>
        <w:t>Статус приемочной комиссии</w:t>
      </w:r>
      <w:bookmarkEnd w:id="3432"/>
      <w:bookmarkEnd w:id="3433"/>
      <w:bookmarkEnd w:id="3434"/>
      <w:bookmarkEnd w:id="3435"/>
      <w:bookmarkEnd w:id="3436"/>
    </w:p>
    <w:p w14:paraId="00C60D02" w14:textId="77777777" w:rsidR="0060493D" w:rsidRPr="00CE198A" w:rsidRDefault="0060493D" w:rsidP="0060493D">
      <w:pPr>
        <w:rPr>
          <w:sz w:val="28"/>
          <w:szCs w:val="28"/>
        </w:rPr>
      </w:pPr>
      <w:r w:rsidRPr="00CE198A">
        <w:rPr>
          <w:sz w:val="28"/>
          <w:szCs w:val="28"/>
        </w:rPr>
        <w:t xml:space="preserve">Статус </w:t>
      </w:r>
      <w:r w:rsidR="00F26EFD" w:rsidRPr="00CE198A">
        <w:rPr>
          <w:sz w:val="28"/>
          <w:szCs w:val="28"/>
        </w:rPr>
        <w:t>приёмочной</w:t>
      </w:r>
      <w:r w:rsidRPr="00CE198A">
        <w:rPr>
          <w:sz w:val="28"/>
          <w:szCs w:val="28"/>
        </w:rPr>
        <w:t xml:space="preserve"> комиссии </w:t>
      </w:r>
      <w:r w:rsidR="00F26EFD" w:rsidRPr="00CE198A">
        <w:rPr>
          <w:sz w:val="28"/>
          <w:szCs w:val="28"/>
        </w:rPr>
        <w:t>определён</w:t>
      </w:r>
      <w:r w:rsidRPr="00CE198A">
        <w:rPr>
          <w:sz w:val="28"/>
          <w:szCs w:val="28"/>
        </w:rPr>
        <w:t xml:space="preserve"> действующими нормативными документами </w:t>
      </w:r>
      <w:r w:rsidR="006F6C42" w:rsidRPr="00CE198A">
        <w:rPr>
          <w:sz w:val="28"/>
          <w:szCs w:val="28"/>
        </w:rPr>
        <w:t>З</w:t>
      </w:r>
      <w:r w:rsidRPr="00CE198A">
        <w:rPr>
          <w:sz w:val="28"/>
          <w:szCs w:val="28"/>
        </w:rPr>
        <w:t>аказчика.</w:t>
      </w:r>
    </w:p>
    <w:p w14:paraId="48EDB861" w14:textId="74FF52D7" w:rsidR="00477BBE" w:rsidRPr="00CE198A" w:rsidRDefault="00477BBE" w:rsidP="00144AE9">
      <w:pPr>
        <w:pStyle w:val="1"/>
        <w:rPr>
          <w:rFonts w:ascii="Times New Roman" w:hAnsi="Times New Roman" w:cs="Times New Roman"/>
          <w:sz w:val="28"/>
          <w:szCs w:val="28"/>
          <w:lang w:eastAsia="ru-RU"/>
        </w:rPr>
      </w:pPr>
      <w:bookmarkStart w:id="3437" w:name="_Ref445724216"/>
      <w:bookmarkStart w:id="3438" w:name="_Toc447141663"/>
      <w:bookmarkStart w:id="3439" w:name="_Toc479788746"/>
      <w:bookmarkStart w:id="3440" w:name="_Toc481488943"/>
      <w:bookmarkStart w:id="3441" w:name="_Toc481489581"/>
      <w:r w:rsidRPr="00CE198A">
        <w:rPr>
          <w:rFonts w:ascii="Times New Roman" w:hAnsi="Times New Roman" w:cs="Times New Roman"/>
          <w:sz w:val="28"/>
          <w:szCs w:val="28"/>
          <w:lang w:eastAsia="ru-RU"/>
        </w:rPr>
        <w:t xml:space="preserve">Требования к составу и содержанию работ по подготовке объекта автоматизации к вводу </w:t>
      </w:r>
      <w:r w:rsidR="005A0256" w:rsidRPr="00CE198A">
        <w:rPr>
          <w:rFonts w:ascii="Times New Roman" w:hAnsi="Times New Roman" w:cs="Times New Roman"/>
          <w:sz w:val="28"/>
          <w:szCs w:val="28"/>
          <w:lang w:eastAsia="ru-RU"/>
        </w:rPr>
        <w:t xml:space="preserve">Подсистемы </w:t>
      </w:r>
      <w:r w:rsidRPr="00CE198A">
        <w:rPr>
          <w:rFonts w:ascii="Times New Roman" w:hAnsi="Times New Roman" w:cs="Times New Roman"/>
          <w:sz w:val="28"/>
          <w:szCs w:val="28"/>
          <w:lang w:eastAsia="ru-RU"/>
        </w:rPr>
        <w:t>в действие</w:t>
      </w:r>
      <w:bookmarkEnd w:id="3418"/>
      <w:bookmarkEnd w:id="3437"/>
      <w:bookmarkEnd w:id="3438"/>
      <w:bookmarkEnd w:id="3439"/>
      <w:bookmarkEnd w:id="3440"/>
      <w:bookmarkEnd w:id="3441"/>
    </w:p>
    <w:p w14:paraId="62C732FC" w14:textId="4881C171" w:rsidR="00751999" w:rsidRPr="00CE198A" w:rsidRDefault="00AB6AAC" w:rsidP="00751999">
      <w:pPr>
        <w:pStyle w:val="SC3"/>
        <w:rPr>
          <w:sz w:val="28"/>
          <w:szCs w:val="28"/>
        </w:rPr>
      </w:pPr>
      <w:bookmarkStart w:id="3442" w:name="_Ref437865662"/>
      <w:bookmarkStart w:id="3443" w:name="_Ref437865669"/>
      <w:bookmarkStart w:id="3444" w:name="_Toc445321107"/>
      <w:r w:rsidRPr="00CE198A">
        <w:rPr>
          <w:sz w:val="28"/>
          <w:szCs w:val="28"/>
        </w:rPr>
        <w:t xml:space="preserve">При подготовке к вводу в </w:t>
      </w:r>
      <w:r w:rsidR="00751999" w:rsidRPr="00CE198A">
        <w:rPr>
          <w:sz w:val="28"/>
          <w:szCs w:val="28"/>
        </w:rPr>
        <w:t xml:space="preserve">эксплуатацию </w:t>
      </w:r>
      <w:r w:rsidR="005A0256" w:rsidRPr="00CE198A">
        <w:rPr>
          <w:sz w:val="28"/>
          <w:szCs w:val="28"/>
        </w:rPr>
        <w:t xml:space="preserve">Подсистемы </w:t>
      </w:r>
      <w:r w:rsidR="00201261" w:rsidRPr="00CE198A">
        <w:rPr>
          <w:sz w:val="28"/>
          <w:szCs w:val="28"/>
        </w:rPr>
        <w:t>З</w:t>
      </w:r>
      <w:r w:rsidR="00751999" w:rsidRPr="00CE198A">
        <w:rPr>
          <w:sz w:val="28"/>
          <w:szCs w:val="28"/>
        </w:rPr>
        <w:t xml:space="preserve">аказчик </w:t>
      </w:r>
      <w:r w:rsidR="004F4BD6" w:rsidRPr="00CE198A">
        <w:rPr>
          <w:sz w:val="28"/>
          <w:szCs w:val="28"/>
        </w:rPr>
        <w:t>должен</w:t>
      </w:r>
      <w:r w:rsidR="00751999" w:rsidRPr="00CE198A">
        <w:rPr>
          <w:sz w:val="28"/>
          <w:szCs w:val="28"/>
        </w:rPr>
        <w:t xml:space="preserve"> обеспечить выполнение следующих работ:</w:t>
      </w:r>
    </w:p>
    <w:p w14:paraId="0EFBD95F" w14:textId="34E6E0A5" w:rsidR="00751999" w:rsidRPr="00CE198A" w:rsidRDefault="00CC1DB8" w:rsidP="00751999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О</w:t>
      </w:r>
      <w:r w:rsidR="00751999" w:rsidRPr="00CE198A">
        <w:rPr>
          <w:sz w:val="28"/>
          <w:szCs w:val="28"/>
        </w:rPr>
        <w:t>пределить подразделение и ответственных должностных лиц, ответственных за</w:t>
      </w:r>
      <w:r w:rsidR="008E0861" w:rsidRPr="00CE198A">
        <w:rPr>
          <w:sz w:val="28"/>
          <w:szCs w:val="28"/>
        </w:rPr>
        <w:t xml:space="preserve"> </w:t>
      </w:r>
      <w:r w:rsidR="00751999" w:rsidRPr="00CE198A">
        <w:rPr>
          <w:sz w:val="28"/>
          <w:szCs w:val="28"/>
        </w:rPr>
        <w:t xml:space="preserve">внедрение и проведение опытной </w:t>
      </w:r>
      <w:r w:rsidR="008C5B8E" w:rsidRPr="00CE198A">
        <w:rPr>
          <w:sz w:val="28"/>
          <w:szCs w:val="28"/>
        </w:rPr>
        <w:t xml:space="preserve">эксплуатации </w:t>
      </w:r>
      <w:r w:rsidR="005A0256" w:rsidRPr="00CE198A">
        <w:rPr>
          <w:sz w:val="28"/>
          <w:szCs w:val="28"/>
        </w:rPr>
        <w:t>Подсистемы</w:t>
      </w:r>
      <w:r w:rsidR="00751999" w:rsidRPr="00CE198A">
        <w:rPr>
          <w:sz w:val="28"/>
          <w:szCs w:val="28"/>
        </w:rPr>
        <w:t>;</w:t>
      </w:r>
    </w:p>
    <w:p w14:paraId="6701A945" w14:textId="1844F68E" w:rsidR="00751999" w:rsidRPr="00CE198A" w:rsidRDefault="00CC1DB8" w:rsidP="00751999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О</w:t>
      </w:r>
      <w:r w:rsidR="00751999" w:rsidRPr="00CE198A">
        <w:rPr>
          <w:sz w:val="28"/>
          <w:szCs w:val="28"/>
        </w:rPr>
        <w:t xml:space="preserve">беспечить выполнение требований, предъявляемых к программно-техническим средствам, на которых должно быть </w:t>
      </w:r>
      <w:r w:rsidR="00F26EFD" w:rsidRPr="00CE198A">
        <w:rPr>
          <w:sz w:val="28"/>
          <w:szCs w:val="28"/>
        </w:rPr>
        <w:t>развёрнуто</w:t>
      </w:r>
      <w:r w:rsidR="008C5B8E" w:rsidRPr="00CE198A">
        <w:rPr>
          <w:sz w:val="28"/>
          <w:szCs w:val="28"/>
        </w:rPr>
        <w:t xml:space="preserve"> программное обеспечение </w:t>
      </w:r>
      <w:r w:rsidR="005A0256" w:rsidRPr="00CE198A">
        <w:rPr>
          <w:sz w:val="28"/>
          <w:szCs w:val="28"/>
        </w:rPr>
        <w:t>Подсистемы</w:t>
      </w:r>
      <w:r w:rsidR="00751999" w:rsidRPr="00CE198A">
        <w:rPr>
          <w:sz w:val="28"/>
          <w:szCs w:val="28"/>
        </w:rPr>
        <w:t>;</w:t>
      </w:r>
    </w:p>
    <w:p w14:paraId="6A10100D" w14:textId="3FBA92E3" w:rsidR="009C19E2" w:rsidRPr="00CE198A" w:rsidRDefault="009C19E2" w:rsidP="007C54B5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Развернуть и настроить программное обеспечение Подсистемы на Платформе Заказчика;</w:t>
      </w:r>
    </w:p>
    <w:p w14:paraId="45C7B3F4" w14:textId="0657EADD" w:rsidR="003222EA" w:rsidRPr="00CE198A" w:rsidRDefault="003222EA" w:rsidP="003222EA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 xml:space="preserve">Обеспечить Исполнителю </w:t>
      </w:r>
      <w:r w:rsidR="005A0256" w:rsidRPr="00CE198A">
        <w:rPr>
          <w:sz w:val="28"/>
          <w:szCs w:val="28"/>
        </w:rPr>
        <w:t>удалённый</w:t>
      </w:r>
      <w:r w:rsidRPr="00CE198A">
        <w:rPr>
          <w:sz w:val="28"/>
          <w:szCs w:val="28"/>
        </w:rPr>
        <w:t xml:space="preserve"> доступ к программно-техническим средствам, на которых должно быть развёрнуто программное обеспечение </w:t>
      </w:r>
      <w:r w:rsidR="005A0256" w:rsidRPr="00CE198A">
        <w:rPr>
          <w:sz w:val="28"/>
          <w:szCs w:val="28"/>
        </w:rPr>
        <w:t>Подсистемы</w:t>
      </w:r>
      <w:r w:rsidRPr="00CE198A">
        <w:rPr>
          <w:sz w:val="28"/>
          <w:szCs w:val="28"/>
        </w:rPr>
        <w:t>;</w:t>
      </w:r>
    </w:p>
    <w:p w14:paraId="194F6319" w14:textId="77777777" w:rsidR="00953500" w:rsidRPr="00CE198A" w:rsidRDefault="00953500" w:rsidP="00953500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Обеспечить ответственных лиц программно-техническими средствами (Планшетными компьютерами и/или Телефонами) для проведения опытной эксплуатации;</w:t>
      </w:r>
    </w:p>
    <w:p w14:paraId="38F20A71" w14:textId="75D9D601" w:rsidR="00751999" w:rsidRPr="00CE198A" w:rsidRDefault="00CC1DB8" w:rsidP="00751999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П</w:t>
      </w:r>
      <w:r w:rsidR="00751999" w:rsidRPr="00CE198A">
        <w:rPr>
          <w:sz w:val="28"/>
          <w:szCs w:val="28"/>
        </w:rPr>
        <w:t xml:space="preserve">ровести опытную </w:t>
      </w:r>
      <w:r w:rsidR="008C5B8E" w:rsidRPr="00CE198A">
        <w:rPr>
          <w:sz w:val="28"/>
          <w:szCs w:val="28"/>
        </w:rPr>
        <w:t xml:space="preserve">эксплуатацию </w:t>
      </w:r>
      <w:r w:rsidR="005A0256" w:rsidRPr="00CE198A">
        <w:rPr>
          <w:sz w:val="28"/>
          <w:szCs w:val="28"/>
        </w:rPr>
        <w:t>Подсистемы</w:t>
      </w:r>
      <w:r w:rsidR="00751999" w:rsidRPr="00CE198A">
        <w:rPr>
          <w:sz w:val="28"/>
          <w:szCs w:val="28"/>
        </w:rPr>
        <w:t>.</w:t>
      </w:r>
    </w:p>
    <w:p w14:paraId="38876412" w14:textId="5DCD2B6E" w:rsidR="003222EA" w:rsidRPr="00CE198A" w:rsidRDefault="003222EA" w:rsidP="003222EA">
      <w:pPr>
        <w:pStyle w:val="a"/>
        <w:numPr>
          <w:ilvl w:val="0"/>
          <w:numId w:val="0"/>
        </w:numPr>
        <w:rPr>
          <w:sz w:val="28"/>
          <w:szCs w:val="28"/>
        </w:rPr>
      </w:pPr>
      <w:r w:rsidRPr="00CE198A">
        <w:rPr>
          <w:sz w:val="28"/>
          <w:szCs w:val="28"/>
        </w:rPr>
        <w:t xml:space="preserve">При подготовке к вводу в эксплуатацию </w:t>
      </w:r>
      <w:r w:rsidR="0027693A" w:rsidRPr="00CE198A">
        <w:rPr>
          <w:sz w:val="28"/>
          <w:szCs w:val="28"/>
          <w:lang w:eastAsia="ru-RU"/>
        </w:rPr>
        <w:t>Подс</w:t>
      </w:r>
      <w:r w:rsidR="0027693A" w:rsidRPr="00CE198A">
        <w:rPr>
          <w:sz w:val="28"/>
          <w:szCs w:val="28"/>
        </w:rPr>
        <w:t xml:space="preserve">истемы </w:t>
      </w:r>
      <w:r w:rsidRPr="00CE198A">
        <w:rPr>
          <w:sz w:val="28"/>
          <w:szCs w:val="28"/>
        </w:rPr>
        <w:t>Исполнитель должен обеспечить выполнение следующих работ:</w:t>
      </w:r>
    </w:p>
    <w:p w14:paraId="3D16EA45" w14:textId="68F030B2" w:rsidR="00953500" w:rsidRPr="00CE198A" w:rsidRDefault="00953500" w:rsidP="00953500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 xml:space="preserve">Определить подразделение и ответственных должностных лиц, ответственных за </w:t>
      </w:r>
      <w:r w:rsidR="0039671F" w:rsidRPr="00CE198A">
        <w:rPr>
          <w:sz w:val="28"/>
          <w:szCs w:val="28"/>
        </w:rPr>
        <w:t>развёртывание</w:t>
      </w:r>
      <w:r w:rsidRPr="00CE198A">
        <w:rPr>
          <w:sz w:val="28"/>
          <w:szCs w:val="28"/>
        </w:rPr>
        <w:t xml:space="preserve"> и настройку программного обеспечения </w:t>
      </w:r>
      <w:r w:rsidR="005A0256" w:rsidRPr="00CE198A">
        <w:rPr>
          <w:sz w:val="28"/>
          <w:szCs w:val="28"/>
        </w:rPr>
        <w:t>Подсистемы</w:t>
      </w:r>
      <w:r w:rsidRPr="00CE198A">
        <w:rPr>
          <w:sz w:val="28"/>
          <w:szCs w:val="28"/>
        </w:rPr>
        <w:t>;</w:t>
      </w:r>
    </w:p>
    <w:p w14:paraId="332629D7" w14:textId="69AAC2D9" w:rsidR="003222EA" w:rsidRPr="00CE198A" w:rsidRDefault="009C19E2" w:rsidP="003222EA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Оказать содействие Заказчику в р</w:t>
      </w:r>
      <w:r w:rsidR="00953500" w:rsidRPr="00CE198A">
        <w:rPr>
          <w:sz w:val="28"/>
          <w:szCs w:val="28"/>
        </w:rPr>
        <w:t>азв</w:t>
      </w:r>
      <w:r w:rsidRPr="00CE198A">
        <w:rPr>
          <w:sz w:val="28"/>
          <w:szCs w:val="28"/>
        </w:rPr>
        <w:t>ё</w:t>
      </w:r>
      <w:r w:rsidR="00953500" w:rsidRPr="00CE198A">
        <w:rPr>
          <w:sz w:val="28"/>
          <w:szCs w:val="28"/>
        </w:rPr>
        <w:t>рт</w:t>
      </w:r>
      <w:r w:rsidRPr="00CE198A">
        <w:rPr>
          <w:sz w:val="28"/>
          <w:szCs w:val="28"/>
        </w:rPr>
        <w:t>ывании</w:t>
      </w:r>
      <w:r w:rsidR="00953500" w:rsidRPr="00CE198A">
        <w:rPr>
          <w:sz w:val="28"/>
          <w:szCs w:val="28"/>
        </w:rPr>
        <w:t xml:space="preserve"> и </w:t>
      </w:r>
      <w:r w:rsidRPr="00CE198A">
        <w:rPr>
          <w:sz w:val="28"/>
          <w:szCs w:val="28"/>
        </w:rPr>
        <w:t xml:space="preserve">настройке программного </w:t>
      </w:r>
      <w:r w:rsidR="00953500" w:rsidRPr="00CE198A">
        <w:rPr>
          <w:sz w:val="28"/>
          <w:szCs w:val="28"/>
        </w:rPr>
        <w:t>обеспечени</w:t>
      </w:r>
      <w:r w:rsidRPr="00CE198A">
        <w:rPr>
          <w:sz w:val="28"/>
          <w:szCs w:val="28"/>
        </w:rPr>
        <w:t>я</w:t>
      </w:r>
      <w:r w:rsidR="00953500" w:rsidRPr="00CE198A">
        <w:rPr>
          <w:sz w:val="28"/>
          <w:szCs w:val="28"/>
        </w:rPr>
        <w:t xml:space="preserve"> </w:t>
      </w:r>
      <w:r w:rsidR="005A0256" w:rsidRPr="00CE198A">
        <w:rPr>
          <w:sz w:val="28"/>
          <w:szCs w:val="28"/>
        </w:rPr>
        <w:t xml:space="preserve">Подсистемы </w:t>
      </w:r>
      <w:r w:rsidR="00953500" w:rsidRPr="00CE198A">
        <w:rPr>
          <w:sz w:val="28"/>
          <w:szCs w:val="28"/>
        </w:rPr>
        <w:t xml:space="preserve">на </w:t>
      </w:r>
      <w:r w:rsidR="0027693A" w:rsidRPr="00CE198A">
        <w:rPr>
          <w:sz w:val="28"/>
          <w:szCs w:val="28"/>
        </w:rPr>
        <w:t xml:space="preserve">Платформе </w:t>
      </w:r>
      <w:r w:rsidR="00953500" w:rsidRPr="00CE198A">
        <w:rPr>
          <w:sz w:val="28"/>
          <w:szCs w:val="28"/>
        </w:rPr>
        <w:t>Заказчика</w:t>
      </w:r>
      <w:r w:rsidRPr="00CE198A">
        <w:rPr>
          <w:sz w:val="28"/>
          <w:szCs w:val="28"/>
        </w:rPr>
        <w:t>.</w:t>
      </w:r>
    </w:p>
    <w:p w14:paraId="73D79198" w14:textId="77777777" w:rsidR="00477BBE" w:rsidRPr="00CE198A" w:rsidRDefault="00477BBE" w:rsidP="00144AE9">
      <w:pPr>
        <w:pStyle w:val="1"/>
        <w:rPr>
          <w:rFonts w:ascii="Times New Roman" w:hAnsi="Times New Roman" w:cs="Times New Roman"/>
          <w:sz w:val="28"/>
          <w:szCs w:val="28"/>
          <w:lang w:eastAsia="ru-RU"/>
        </w:rPr>
      </w:pPr>
      <w:bookmarkStart w:id="3445" w:name="_Ref445724225"/>
      <w:bookmarkStart w:id="3446" w:name="_Ref445724235"/>
      <w:bookmarkStart w:id="3447" w:name="_Toc447141664"/>
      <w:bookmarkStart w:id="3448" w:name="_Toc479788747"/>
      <w:bookmarkStart w:id="3449" w:name="_Toc481488944"/>
      <w:bookmarkStart w:id="3450" w:name="_Toc481489582"/>
      <w:r w:rsidRPr="00CE198A">
        <w:rPr>
          <w:rFonts w:ascii="Times New Roman" w:hAnsi="Times New Roman" w:cs="Times New Roman"/>
          <w:sz w:val="28"/>
          <w:szCs w:val="28"/>
          <w:lang w:eastAsia="ru-RU"/>
        </w:rPr>
        <w:t>Требования к документированию</w:t>
      </w:r>
      <w:bookmarkEnd w:id="3442"/>
      <w:bookmarkEnd w:id="3443"/>
      <w:bookmarkEnd w:id="3444"/>
      <w:bookmarkEnd w:id="3445"/>
      <w:bookmarkEnd w:id="3446"/>
      <w:bookmarkEnd w:id="3447"/>
      <w:bookmarkEnd w:id="3448"/>
      <w:bookmarkEnd w:id="3449"/>
      <w:bookmarkEnd w:id="3450"/>
    </w:p>
    <w:p w14:paraId="2FF96A75" w14:textId="5033C635" w:rsidR="002D604C" w:rsidRPr="00CE198A" w:rsidRDefault="002D604C" w:rsidP="008C5B8E">
      <w:pPr>
        <w:pStyle w:val="SC3"/>
        <w:rPr>
          <w:sz w:val="28"/>
          <w:szCs w:val="28"/>
        </w:rPr>
      </w:pPr>
      <w:bookmarkStart w:id="3451" w:name="_Ref437872686"/>
      <w:bookmarkStart w:id="3452" w:name="_Ref437872694"/>
      <w:bookmarkStart w:id="3453" w:name="_Toc445321108"/>
      <w:r w:rsidRPr="00CE198A">
        <w:rPr>
          <w:sz w:val="28"/>
          <w:szCs w:val="28"/>
        </w:rPr>
        <w:t xml:space="preserve">В таблице </w:t>
      </w:r>
      <w:r w:rsidR="008C5B8E" w:rsidRPr="00CE198A">
        <w:rPr>
          <w:sz w:val="28"/>
          <w:szCs w:val="28"/>
        </w:rPr>
        <w:fldChar w:fldCharType="begin"/>
      </w:r>
      <w:r w:rsidR="008C5B8E" w:rsidRPr="00CE198A">
        <w:rPr>
          <w:sz w:val="28"/>
          <w:szCs w:val="28"/>
        </w:rPr>
        <w:instrText xml:space="preserve"> REF _Ref445489260 \h </w:instrText>
      </w:r>
      <w:r w:rsidR="008C5B8E" w:rsidRPr="00CE198A">
        <w:rPr>
          <w:sz w:val="28"/>
          <w:szCs w:val="28"/>
        </w:rPr>
      </w:r>
      <w:r w:rsidR="00CE198A" w:rsidRPr="00CE198A">
        <w:rPr>
          <w:sz w:val="28"/>
          <w:szCs w:val="28"/>
        </w:rPr>
        <w:instrText xml:space="preserve"> \* MERGEFORMAT </w:instrText>
      </w:r>
      <w:r w:rsidR="008C5B8E" w:rsidRPr="00CE198A">
        <w:rPr>
          <w:sz w:val="28"/>
          <w:szCs w:val="28"/>
        </w:rPr>
        <w:fldChar w:fldCharType="separate"/>
      </w:r>
      <w:r w:rsidR="00000331" w:rsidRPr="00CE198A">
        <w:rPr>
          <w:noProof/>
          <w:sz w:val="28"/>
          <w:szCs w:val="28"/>
        </w:rPr>
        <w:t>52</w:t>
      </w:r>
      <w:r w:rsidR="008C5B8E" w:rsidRPr="00CE198A">
        <w:rPr>
          <w:sz w:val="28"/>
          <w:szCs w:val="28"/>
        </w:rPr>
        <w:fldChar w:fldCharType="end"/>
      </w:r>
      <w:r w:rsidR="008C5B8E" w:rsidRPr="00CE198A">
        <w:rPr>
          <w:sz w:val="28"/>
          <w:szCs w:val="28"/>
        </w:rPr>
        <w:t xml:space="preserve"> </w:t>
      </w:r>
      <w:r w:rsidR="00F26EFD" w:rsidRPr="00CE198A">
        <w:rPr>
          <w:sz w:val="28"/>
          <w:szCs w:val="28"/>
        </w:rPr>
        <w:t>приведён</w:t>
      </w:r>
      <w:r w:rsidRPr="00CE198A">
        <w:rPr>
          <w:sz w:val="28"/>
          <w:szCs w:val="28"/>
        </w:rPr>
        <w:t xml:space="preserve"> список обязательных до</w:t>
      </w:r>
      <w:r w:rsidR="00DF1C89" w:rsidRPr="00CE198A">
        <w:rPr>
          <w:sz w:val="28"/>
          <w:szCs w:val="28"/>
        </w:rPr>
        <w:t xml:space="preserve">кументов, относящихся к </w:t>
      </w:r>
      <w:r w:rsidR="00000000" w:rsidRPr="00CE198A">
        <w:rPr>
          <w:sz w:val="28"/>
          <w:szCs w:val="28"/>
        </w:rPr>
        <w:fldChar w:fldCharType="begin"/>
      </w:r>
      <w:r w:rsidR="00000000" w:rsidRPr="00CE198A">
        <w:rPr>
          <w:sz w:val="28"/>
          <w:szCs w:val="28"/>
        </w:rPr>
        <w:instrText xml:space="preserve"> DOCPROPERTY  "Тип проекта_дат"  \* MERGEFORMAT </w:instrText>
      </w:r>
      <w:r w:rsidR="00000000" w:rsidRPr="00CE198A">
        <w:rPr>
          <w:sz w:val="28"/>
          <w:szCs w:val="28"/>
        </w:rPr>
        <w:fldChar w:fldCharType="separate"/>
      </w:r>
      <w:r w:rsidR="005A0256" w:rsidRPr="00CE198A">
        <w:rPr>
          <w:sz w:val="28"/>
          <w:szCs w:val="28"/>
        </w:rPr>
        <w:t>созданию</w:t>
      </w:r>
      <w:r w:rsidR="00000000" w:rsidRPr="00CE198A">
        <w:rPr>
          <w:sz w:val="28"/>
          <w:szCs w:val="28"/>
        </w:rPr>
        <w:fldChar w:fldCharType="end"/>
      </w:r>
      <w:r w:rsidR="008C5B8E" w:rsidRPr="00CE198A">
        <w:rPr>
          <w:sz w:val="28"/>
          <w:szCs w:val="28"/>
        </w:rPr>
        <w:t xml:space="preserve"> </w:t>
      </w:r>
      <w:r w:rsidR="001E5C48" w:rsidRPr="00CE198A">
        <w:rPr>
          <w:sz w:val="28"/>
          <w:szCs w:val="28"/>
        </w:rPr>
        <w:t>Подсистемы</w:t>
      </w:r>
      <w:r w:rsidR="008C5B8E" w:rsidRPr="00CE198A">
        <w:rPr>
          <w:sz w:val="28"/>
          <w:szCs w:val="28"/>
        </w:rPr>
        <w:t>.</w:t>
      </w:r>
    </w:p>
    <w:p w14:paraId="0E75D642" w14:textId="7E78665F" w:rsidR="008C5B8E" w:rsidRPr="00CE198A" w:rsidRDefault="008C5B8E" w:rsidP="00A3472B">
      <w:pPr>
        <w:pStyle w:val="af"/>
        <w:rPr>
          <w:rFonts w:ascii="Times New Roman" w:hAnsi="Times New Roman" w:cs="Times New Roman"/>
          <w:sz w:val="28"/>
          <w:szCs w:val="28"/>
        </w:rPr>
      </w:pPr>
      <w:bookmarkStart w:id="3454" w:name="_Ref437721393"/>
      <w:bookmarkStart w:id="3455" w:name="_Toc440840705"/>
      <w:bookmarkStart w:id="3456" w:name="_Toc445321152"/>
      <w:bookmarkStart w:id="3457" w:name="_Ref445489257"/>
      <w:bookmarkStart w:id="3458" w:name="_Toc447141682"/>
      <w:bookmarkStart w:id="3459" w:name="_Toc479788799"/>
      <w:bookmarkStart w:id="3460" w:name="_Toc481488964"/>
      <w:bookmarkStart w:id="3461" w:name="_Toc481489554"/>
      <w:r w:rsidRPr="00CE198A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begin"/>
      </w:r>
      <w:r w:rsidR="00000000" w:rsidRPr="00CE198A">
        <w:rPr>
          <w:rFonts w:ascii="Times New Roman" w:hAnsi="Times New Roman" w:cs="Times New Roman"/>
          <w:sz w:val="28"/>
          <w:szCs w:val="28"/>
        </w:rPr>
        <w:instrText xml:space="preserve"> SEQ Таблица \* ARABIC </w:instrText>
      </w:r>
      <w:r w:rsidR="00000000" w:rsidRPr="00CE198A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3462" w:name="_Ref445489260"/>
      <w:r w:rsidR="00000331" w:rsidRPr="00CE198A">
        <w:rPr>
          <w:rFonts w:ascii="Times New Roman" w:hAnsi="Times New Roman" w:cs="Times New Roman"/>
          <w:noProof/>
          <w:sz w:val="28"/>
          <w:szCs w:val="28"/>
        </w:rPr>
        <w:t>52</w:t>
      </w:r>
      <w:bookmarkEnd w:id="3462"/>
      <w:r w:rsidR="00000000" w:rsidRPr="00CE198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3454"/>
      <w:r w:rsidRPr="00CE198A">
        <w:rPr>
          <w:rFonts w:ascii="Times New Roman" w:hAnsi="Times New Roman" w:cs="Times New Roman"/>
          <w:noProof/>
          <w:sz w:val="28"/>
          <w:szCs w:val="28"/>
        </w:rPr>
        <w:br/>
      </w:r>
      <w:r w:rsidRPr="00CE198A">
        <w:rPr>
          <w:rFonts w:ascii="Times New Roman" w:hAnsi="Times New Roman" w:cs="Times New Roman"/>
          <w:sz w:val="28"/>
          <w:szCs w:val="28"/>
        </w:rPr>
        <w:t xml:space="preserve">Требования к документированию </w:t>
      </w:r>
      <w:bookmarkEnd w:id="3455"/>
      <w:bookmarkEnd w:id="3456"/>
      <w:r w:rsidR="001E5C48" w:rsidRPr="00CE198A">
        <w:rPr>
          <w:rFonts w:ascii="Times New Roman" w:hAnsi="Times New Roman" w:cs="Times New Roman"/>
          <w:sz w:val="28"/>
          <w:szCs w:val="28"/>
        </w:rPr>
        <w:t>Подсистемы</w:t>
      </w:r>
      <w:bookmarkEnd w:id="3457"/>
      <w:bookmarkEnd w:id="3458"/>
      <w:bookmarkEnd w:id="3459"/>
      <w:bookmarkEnd w:id="3460"/>
      <w:bookmarkEnd w:id="3461"/>
    </w:p>
    <w:tbl>
      <w:tblPr>
        <w:tblStyle w:val="SC9"/>
        <w:tblW w:w="5000" w:type="pct"/>
        <w:tblLook w:val="0020" w:firstRow="1" w:lastRow="0" w:firstColumn="0" w:lastColumn="0" w:noHBand="0" w:noVBand="0"/>
      </w:tblPr>
      <w:tblGrid>
        <w:gridCol w:w="557"/>
        <w:gridCol w:w="6411"/>
        <w:gridCol w:w="2602"/>
      </w:tblGrid>
      <w:tr w:rsidR="002D604C" w:rsidRPr="00CE198A" w14:paraId="7654F92B" w14:textId="77777777" w:rsidTr="002827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43" w:type="dxa"/>
          </w:tcPr>
          <w:p w14:paraId="59A96DF4" w14:textId="77777777" w:rsidR="002D604C" w:rsidRPr="00CE198A" w:rsidRDefault="002D604C" w:rsidP="00FA4266">
            <w:pPr>
              <w:pStyle w:val="SC8"/>
              <w:rPr>
                <w:rFonts w:ascii="Times New Roman" w:eastAsia="MS Mincho" w:hAnsi="Times New Roman"/>
                <w:sz w:val="28"/>
                <w:szCs w:val="28"/>
              </w:rPr>
            </w:pPr>
            <w:r w:rsidRPr="00CE198A">
              <w:rPr>
                <w:rFonts w:ascii="Times New Roman" w:eastAsia="MS Mincho" w:hAnsi="Times New Roman"/>
                <w:sz w:val="28"/>
                <w:szCs w:val="28"/>
              </w:rPr>
              <w:t>№</w:t>
            </w:r>
          </w:p>
        </w:tc>
        <w:tc>
          <w:tcPr>
            <w:tcW w:w="6246" w:type="dxa"/>
          </w:tcPr>
          <w:p w14:paraId="53EC0A86" w14:textId="77777777" w:rsidR="002D604C" w:rsidRPr="00CE198A" w:rsidRDefault="002D604C" w:rsidP="008C5B8E">
            <w:pPr>
              <w:pStyle w:val="SC8"/>
              <w:rPr>
                <w:rFonts w:ascii="Times New Roman" w:eastAsia="MS Mincho" w:hAnsi="Times New Roman"/>
                <w:sz w:val="28"/>
                <w:szCs w:val="28"/>
              </w:rPr>
            </w:pPr>
            <w:r w:rsidRPr="00CE198A">
              <w:rPr>
                <w:rFonts w:ascii="Times New Roman" w:eastAsia="MS Mincho" w:hAnsi="Times New Roman"/>
                <w:sz w:val="28"/>
                <w:szCs w:val="28"/>
              </w:rPr>
              <w:t>Название документа</w:t>
            </w:r>
          </w:p>
        </w:tc>
        <w:tc>
          <w:tcPr>
            <w:tcW w:w="2535" w:type="dxa"/>
          </w:tcPr>
          <w:p w14:paraId="215C8B33" w14:textId="77777777" w:rsidR="002D604C" w:rsidRPr="00CE198A" w:rsidRDefault="002D604C" w:rsidP="008C5B8E">
            <w:pPr>
              <w:pStyle w:val="SC8"/>
              <w:rPr>
                <w:rFonts w:ascii="Times New Roman" w:eastAsia="MS Mincho" w:hAnsi="Times New Roman"/>
                <w:sz w:val="28"/>
                <w:szCs w:val="28"/>
              </w:rPr>
            </w:pPr>
            <w:r w:rsidRPr="00CE198A">
              <w:rPr>
                <w:rFonts w:ascii="Times New Roman" w:eastAsia="MS Mincho" w:hAnsi="Times New Roman"/>
                <w:sz w:val="28"/>
                <w:szCs w:val="28"/>
              </w:rPr>
              <w:t>Требования к документу</w:t>
            </w:r>
          </w:p>
        </w:tc>
      </w:tr>
      <w:tr w:rsidR="002D604C" w:rsidRPr="00CE198A" w14:paraId="01C5B190" w14:textId="77777777" w:rsidTr="002827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  <w:tblHeader/>
        </w:trPr>
        <w:tc>
          <w:tcPr>
            <w:tcW w:w="543" w:type="dxa"/>
          </w:tcPr>
          <w:p w14:paraId="34E7D810" w14:textId="77777777" w:rsidR="002D604C" w:rsidRPr="00CE198A" w:rsidRDefault="002D604C" w:rsidP="00FA4266">
            <w:pPr>
              <w:pStyle w:val="SC8"/>
              <w:rPr>
                <w:rFonts w:ascii="Times New Roman" w:eastAsia="MS Mincho" w:hAnsi="Times New Roman"/>
                <w:sz w:val="28"/>
                <w:szCs w:val="28"/>
              </w:rPr>
            </w:pPr>
            <w:r w:rsidRPr="00CE198A">
              <w:rPr>
                <w:rFonts w:ascii="Times New Roman" w:eastAsia="MS Mincho" w:hAnsi="Times New Roman"/>
                <w:sz w:val="28"/>
                <w:szCs w:val="28"/>
              </w:rPr>
              <w:t>1</w:t>
            </w:r>
          </w:p>
        </w:tc>
        <w:tc>
          <w:tcPr>
            <w:tcW w:w="6246" w:type="dxa"/>
          </w:tcPr>
          <w:p w14:paraId="3D58B7F4" w14:textId="77777777" w:rsidR="002D604C" w:rsidRPr="00CE198A" w:rsidRDefault="002D604C" w:rsidP="008C5B8E">
            <w:pPr>
              <w:pStyle w:val="SC8"/>
              <w:rPr>
                <w:rFonts w:ascii="Times New Roman" w:eastAsia="MS Mincho" w:hAnsi="Times New Roman"/>
                <w:sz w:val="28"/>
                <w:szCs w:val="28"/>
              </w:rPr>
            </w:pPr>
            <w:r w:rsidRPr="00CE198A">
              <w:rPr>
                <w:rFonts w:ascii="Times New Roman" w:eastAsia="MS Mincho" w:hAnsi="Times New Roman"/>
                <w:sz w:val="28"/>
                <w:szCs w:val="28"/>
              </w:rPr>
              <w:t>2</w:t>
            </w:r>
          </w:p>
        </w:tc>
        <w:tc>
          <w:tcPr>
            <w:tcW w:w="2535" w:type="dxa"/>
          </w:tcPr>
          <w:p w14:paraId="0F95D2D3" w14:textId="77777777" w:rsidR="002D604C" w:rsidRPr="00CE198A" w:rsidRDefault="002D604C" w:rsidP="008C5B8E">
            <w:pPr>
              <w:pStyle w:val="SC8"/>
              <w:rPr>
                <w:rFonts w:ascii="Times New Roman" w:eastAsia="MS Mincho" w:hAnsi="Times New Roman"/>
                <w:sz w:val="28"/>
                <w:szCs w:val="28"/>
              </w:rPr>
            </w:pPr>
            <w:r w:rsidRPr="00CE198A">
              <w:rPr>
                <w:rFonts w:ascii="Times New Roman" w:eastAsia="MS Mincho" w:hAnsi="Times New Roman"/>
                <w:sz w:val="28"/>
                <w:szCs w:val="28"/>
              </w:rPr>
              <w:t>3</w:t>
            </w:r>
          </w:p>
        </w:tc>
      </w:tr>
      <w:tr w:rsidR="002D604C" w:rsidRPr="00CE198A" w14:paraId="2C3D208C" w14:textId="77777777" w:rsidTr="0028275E">
        <w:trPr>
          <w:trHeight w:val="424"/>
        </w:trPr>
        <w:tc>
          <w:tcPr>
            <w:tcW w:w="543" w:type="dxa"/>
          </w:tcPr>
          <w:p w14:paraId="18398AAD" w14:textId="77777777" w:rsidR="002D604C" w:rsidRPr="00CE198A" w:rsidRDefault="002D604C" w:rsidP="0028275E">
            <w:pPr>
              <w:pStyle w:val="SC"/>
              <w:numPr>
                <w:ilvl w:val="0"/>
                <w:numId w:val="122"/>
              </w:numPr>
              <w:rPr>
                <w:sz w:val="28"/>
                <w:szCs w:val="28"/>
              </w:rPr>
            </w:pPr>
            <w:bookmarkStart w:id="3463" w:name="_Hlk464128979"/>
          </w:p>
        </w:tc>
        <w:tc>
          <w:tcPr>
            <w:tcW w:w="6246" w:type="dxa"/>
          </w:tcPr>
          <w:p w14:paraId="7289CC83" w14:textId="77777777" w:rsidR="002D604C" w:rsidRPr="00CE198A" w:rsidRDefault="002D604C" w:rsidP="00810A19">
            <w:pPr>
              <w:pStyle w:val="SC7"/>
              <w:rPr>
                <w:sz w:val="28"/>
                <w:szCs w:val="28"/>
              </w:rPr>
            </w:pPr>
            <w:r w:rsidRPr="00CE198A">
              <w:rPr>
                <w:sz w:val="28"/>
                <w:szCs w:val="28"/>
              </w:rPr>
              <w:t>Техническое задание (настоящий документ)</w:t>
            </w:r>
          </w:p>
        </w:tc>
        <w:tc>
          <w:tcPr>
            <w:tcW w:w="2535" w:type="dxa"/>
          </w:tcPr>
          <w:p w14:paraId="2B77C13E" w14:textId="77777777" w:rsidR="00B94B5C" w:rsidRPr="00CE198A" w:rsidRDefault="002D604C" w:rsidP="00810A19">
            <w:pPr>
              <w:pStyle w:val="SCf4"/>
              <w:rPr>
                <w:sz w:val="28"/>
                <w:szCs w:val="28"/>
              </w:rPr>
            </w:pPr>
            <w:r w:rsidRPr="00CE198A">
              <w:rPr>
                <w:sz w:val="28"/>
                <w:szCs w:val="28"/>
              </w:rPr>
              <w:t>Язык: русский</w:t>
            </w:r>
          </w:p>
        </w:tc>
      </w:tr>
      <w:bookmarkEnd w:id="3463"/>
      <w:tr w:rsidR="008C4AB5" w:rsidRPr="00CE198A" w14:paraId="1E929B02" w14:textId="77777777" w:rsidTr="0028275E">
        <w:trPr>
          <w:trHeight w:val="424"/>
        </w:trPr>
        <w:tc>
          <w:tcPr>
            <w:tcW w:w="543" w:type="dxa"/>
          </w:tcPr>
          <w:p w14:paraId="4016571A" w14:textId="77777777" w:rsidR="008C4AB5" w:rsidRPr="00CE198A" w:rsidRDefault="008C4AB5" w:rsidP="00FA4266">
            <w:pPr>
              <w:pStyle w:val="SC"/>
              <w:rPr>
                <w:sz w:val="28"/>
                <w:szCs w:val="28"/>
              </w:rPr>
            </w:pPr>
          </w:p>
        </w:tc>
        <w:tc>
          <w:tcPr>
            <w:tcW w:w="6246" w:type="dxa"/>
          </w:tcPr>
          <w:p w14:paraId="34185BC9" w14:textId="77777777" w:rsidR="008C4AB5" w:rsidRPr="00CE198A" w:rsidRDefault="00572836" w:rsidP="00810A19">
            <w:pPr>
              <w:pStyle w:val="SC7"/>
              <w:rPr>
                <w:sz w:val="28"/>
                <w:szCs w:val="28"/>
              </w:rPr>
            </w:pPr>
            <w:r w:rsidRPr="00CE198A">
              <w:rPr>
                <w:sz w:val="28"/>
                <w:szCs w:val="28"/>
              </w:rPr>
              <w:t>Технический проект</w:t>
            </w:r>
          </w:p>
        </w:tc>
        <w:tc>
          <w:tcPr>
            <w:tcW w:w="2535" w:type="dxa"/>
          </w:tcPr>
          <w:p w14:paraId="2585F19B" w14:textId="77777777" w:rsidR="00B94B5C" w:rsidRPr="00CE198A" w:rsidRDefault="0025420B" w:rsidP="00810A19">
            <w:pPr>
              <w:pStyle w:val="SCf4"/>
              <w:rPr>
                <w:sz w:val="28"/>
                <w:szCs w:val="28"/>
              </w:rPr>
            </w:pPr>
            <w:bookmarkStart w:id="3464" w:name="OLE_LINK107"/>
            <w:bookmarkStart w:id="3465" w:name="OLE_LINK108"/>
            <w:r w:rsidRPr="00CE198A">
              <w:rPr>
                <w:sz w:val="28"/>
                <w:szCs w:val="28"/>
              </w:rPr>
              <w:t>Язык: русский</w:t>
            </w:r>
            <w:bookmarkEnd w:id="3464"/>
            <w:bookmarkEnd w:id="3465"/>
          </w:p>
        </w:tc>
      </w:tr>
      <w:tr w:rsidR="008C4AB5" w:rsidRPr="00CE198A" w14:paraId="3D1E0C56" w14:textId="77777777" w:rsidTr="0028275E">
        <w:trPr>
          <w:trHeight w:val="424"/>
        </w:trPr>
        <w:tc>
          <w:tcPr>
            <w:tcW w:w="543" w:type="dxa"/>
          </w:tcPr>
          <w:p w14:paraId="79514B14" w14:textId="77777777" w:rsidR="008C4AB5" w:rsidRPr="00CE198A" w:rsidRDefault="008C4AB5" w:rsidP="00FA4266">
            <w:pPr>
              <w:pStyle w:val="SC"/>
              <w:rPr>
                <w:sz w:val="28"/>
                <w:szCs w:val="28"/>
              </w:rPr>
            </w:pPr>
          </w:p>
        </w:tc>
        <w:tc>
          <w:tcPr>
            <w:tcW w:w="6246" w:type="dxa"/>
          </w:tcPr>
          <w:p w14:paraId="3EBA36AD" w14:textId="11FBD8FB" w:rsidR="008C4AB5" w:rsidRPr="00CE198A" w:rsidRDefault="005F0746" w:rsidP="00810A19">
            <w:pPr>
              <w:pStyle w:val="SC7"/>
              <w:rPr>
                <w:sz w:val="28"/>
                <w:szCs w:val="28"/>
              </w:rPr>
            </w:pPr>
            <w:r w:rsidRPr="00CE198A">
              <w:rPr>
                <w:sz w:val="28"/>
                <w:szCs w:val="28"/>
              </w:rPr>
              <w:t xml:space="preserve">Комплект регламентов по обслуживанию </w:t>
            </w:r>
            <w:r w:rsidR="006863E4" w:rsidRPr="00CE198A">
              <w:rPr>
                <w:sz w:val="28"/>
                <w:szCs w:val="28"/>
                <w:lang w:eastAsia="ru-RU"/>
              </w:rPr>
              <w:t>Подсистем</w:t>
            </w:r>
            <w:r w:rsidRPr="00CE198A">
              <w:rPr>
                <w:sz w:val="28"/>
                <w:szCs w:val="28"/>
              </w:rPr>
              <w:t>ы</w:t>
            </w:r>
          </w:p>
        </w:tc>
        <w:tc>
          <w:tcPr>
            <w:tcW w:w="2535" w:type="dxa"/>
          </w:tcPr>
          <w:p w14:paraId="08D060CB" w14:textId="77777777" w:rsidR="00B94B5C" w:rsidRPr="00CE198A" w:rsidRDefault="005F638A" w:rsidP="00810A19">
            <w:pPr>
              <w:pStyle w:val="SCf4"/>
              <w:rPr>
                <w:sz w:val="28"/>
                <w:szCs w:val="28"/>
              </w:rPr>
            </w:pPr>
            <w:r w:rsidRPr="00CE198A">
              <w:rPr>
                <w:sz w:val="28"/>
                <w:szCs w:val="28"/>
              </w:rPr>
              <w:t>Язык: русский</w:t>
            </w:r>
          </w:p>
        </w:tc>
      </w:tr>
      <w:tr w:rsidR="00E037CE" w:rsidRPr="00CE198A" w14:paraId="7B14D4CE" w14:textId="77777777" w:rsidTr="0028275E">
        <w:trPr>
          <w:trHeight w:val="424"/>
        </w:trPr>
        <w:tc>
          <w:tcPr>
            <w:tcW w:w="543" w:type="dxa"/>
          </w:tcPr>
          <w:p w14:paraId="44CC08BF" w14:textId="77777777" w:rsidR="00E037CE" w:rsidRPr="00CE198A" w:rsidRDefault="00E037CE" w:rsidP="00FA4266">
            <w:pPr>
              <w:pStyle w:val="SC"/>
              <w:rPr>
                <w:sz w:val="28"/>
                <w:szCs w:val="28"/>
              </w:rPr>
            </w:pPr>
          </w:p>
        </w:tc>
        <w:tc>
          <w:tcPr>
            <w:tcW w:w="6246" w:type="dxa"/>
          </w:tcPr>
          <w:p w14:paraId="6278687E" w14:textId="77777777" w:rsidR="00E037CE" w:rsidRPr="00CE198A" w:rsidRDefault="00572836" w:rsidP="00810A19">
            <w:pPr>
              <w:pStyle w:val="SC7"/>
              <w:rPr>
                <w:sz w:val="28"/>
                <w:szCs w:val="28"/>
              </w:rPr>
            </w:pPr>
            <w:r w:rsidRPr="00CE198A">
              <w:rPr>
                <w:sz w:val="28"/>
                <w:szCs w:val="28"/>
              </w:rPr>
              <w:t>Программа и методика испытаний</w:t>
            </w:r>
          </w:p>
        </w:tc>
        <w:tc>
          <w:tcPr>
            <w:tcW w:w="2535" w:type="dxa"/>
          </w:tcPr>
          <w:p w14:paraId="404D9333" w14:textId="77777777" w:rsidR="00E037CE" w:rsidRPr="00CE198A" w:rsidRDefault="000028B8" w:rsidP="00810A19">
            <w:pPr>
              <w:pStyle w:val="SCf4"/>
              <w:rPr>
                <w:sz w:val="28"/>
                <w:szCs w:val="28"/>
              </w:rPr>
            </w:pPr>
            <w:bookmarkStart w:id="3466" w:name="OLE_LINK109"/>
            <w:bookmarkStart w:id="3467" w:name="OLE_LINK110"/>
            <w:r w:rsidRPr="00CE198A">
              <w:rPr>
                <w:sz w:val="28"/>
                <w:szCs w:val="28"/>
              </w:rPr>
              <w:t>Язык: русский</w:t>
            </w:r>
            <w:bookmarkEnd w:id="3466"/>
            <w:bookmarkEnd w:id="3467"/>
          </w:p>
        </w:tc>
      </w:tr>
      <w:tr w:rsidR="00E037CE" w:rsidRPr="00CE198A" w14:paraId="64D8DFC8" w14:textId="77777777" w:rsidTr="0028275E">
        <w:trPr>
          <w:trHeight w:val="424"/>
        </w:trPr>
        <w:tc>
          <w:tcPr>
            <w:tcW w:w="543" w:type="dxa"/>
          </w:tcPr>
          <w:p w14:paraId="6934D566" w14:textId="77777777" w:rsidR="00E037CE" w:rsidRPr="00CE198A" w:rsidRDefault="00E037CE" w:rsidP="00FA4266">
            <w:pPr>
              <w:pStyle w:val="SC"/>
              <w:rPr>
                <w:sz w:val="28"/>
                <w:szCs w:val="28"/>
              </w:rPr>
            </w:pPr>
          </w:p>
        </w:tc>
        <w:tc>
          <w:tcPr>
            <w:tcW w:w="6246" w:type="dxa"/>
          </w:tcPr>
          <w:p w14:paraId="2AEB9FEB" w14:textId="77777777" w:rsidR="00E037CE" w:rsidRPr="00CE198A" w:rsidRDefault="005F0746" w:rsidP="00810A19">
            <w:pPr>
              <w:pStyle w:val="SC7"/>
              <w:rPr>
                <w:sz w:val="28"/>
                <w:szCs w:val="28"/>
              </w:rPr>
            </w:pPr>
            <w:r w:rsidRPr="00CE198A">
              <w:rPr>
                <w:sz w:val="28"/>
                <w:szCs w:val="28"/>
              </w:rPr>
              <w:t>Паспорт</w:t>
            </w:r>
          </w:p>
        </w:tc>
        <w:tc>
          <w:tcPr>
            <w:tcW w:w="2535" w:type="dxa"/>
          </w:tcPr>
          <w:p w14:paraId="2C62C97F" w14:textId="77777777" w:rsidR="00E037CE" w:rsidRPr="00CE198A" w:rsidRDefault="000028B8" w:rsidP="00810A19">
            <w:pPr>
              <w:pStyle w:val="SCf4"/>
              <w:rPr>
                <w:sz w:val="28"/>
                <w:szCs w:val="28"/>
              </w:rPr>
            </w:pPr>
            <w:r w:rsidRPr="00CE198A">
              <w:rPr>
                <w:sz w:val="28"/>
                <w:szCs w:val="28"/>
              </w:rPr>
              <w:t>Язык: русский</w:t>
            </w:r>
          </w:p>
        </w:tc>
      </w:tr>
      <w:tr w:rsidR="00E037CE" w:rsidRPr="00CE198A" w14:paraId="0A499341" w14:textId="77777777" w:rsidTr="0028275E">
        <w:trPr>
          <w:trHeight w:val="440"/>
        </w:trPr>
        <w:tc>
          <w:tcPr>
            <w:tcW w:w="543" w:type="dxa"/>
          </w:tcPr>
          <w:p w14:paraId="6F0DE2E8" w14:textId="77777777" w:rsidR="00E037CE" w:rsidRPr="00CE198A" w:rsidRDefault="00E037CE" w:rsidP="00FA4266">
            <w:pPr>
              <w:pStyle w:val="SC"/>
              <w:rPr>
                <w:sz w:val="28"/>
                <w:szCs w:val="28"/>
              </w:rPr>
            </w:pPr>
          </w:p>
        </w:tc>
        <w:tc>
          <w:tcPr>
            <w:tcW w:w="6246" w:type="dxa"/>
          </w:tcPr>
          <w:p w14:paraId="02C6C3AA" w14:textId="77777777" w:rsidR="00E037CE" w:rsidRPr="00CE198A" w:rsidRDefault="005F0746" w:rsidP="00810A19">
            <w:pPr>
              <w:pStyle w:val="SC7"/>
              <w:rPr>
                <w:sz w:val="28"/>
                <w:szCs w:val="28"/>
              </w:rPr>
            </w:pPr>
            <w:r w:rsidRPr="00CE198A">
              <w:rPr>
                <w:sz w:val="28"/>
                <w:szCs w:val="28"/>
              </w:rPr>
              <w:t>Руководство администратора</w:t>
            </w:r>
          </w:p>
        </w:tc>
        <w:tc>
          <w:tcPr>
            <w:tcW w:w="2535" w:type="dxa"/>
          </w:tcPr>
          <w:p w14:paraId="1E4CFB18" w14:textId="77777777" w:rsidR="00E037CE" w:rsidRPr="00CE198A" w:rsidRDefault="00E037CE" w:rsidP="00810A19">
            <w:pPr>
              <w:pStyle w:val="SCf4"/>
              <w:rPr>
                <w:sz w:val="28"/>
                <w:szCs w:val="28"/>
              </w:rPr>
            </w:pPr>
            <w:r w:rsidRPr="00CE198A">
              <w:rPr>
                <w:sz w:val="28"/>
                <w:szCs w:val="28"/>
              </w:rPr>
              <w:t>Язык: русский</w:t>
            </w:r>
          </w:p>
        </w:tc>
      </w:tr>
      <w:tr w:rsidR="00E037CE" w:rsidRPr="00CE198A" w14:paraId="0A553C38" w14:textId="77777777" w:rsidTr="0028275E">
        <w:trPr>
          <w:trHeight w:val="424"/>
        </w:trPr>
        <w:tc>
          <w:tcPr>
            <w:tcW w:w="543" w:type="dxa"/>
          </w:tcPr>
          <w:p w14:paraId="43A2CC53" w14:textId="77777777" w:rsidR="00E037CE" w:rsidRPr="00CE198A" w:rsidRDefault="00E037CE" w:rsidP="0028275E">
            <w:pPr>
              <w:pStyle w:val="SC"/>
              <w:rPr>
                <w:sz w:val="28"/>
                <w:szCs w:val="28"/>
              </w:rPr>
            </w:pPr>
          </w:p>
        </w:tc>
        <w:tc>
          <w:tcPr>
            <w:tcW w:w="6246" w:type="dxa"/>
          </w:tcPr>
          <w:p w14:paraId="57857055" w14:textId="05BFC9B6" w:rsidR="00E037CE" w:rsidRPr="00CE198A" w:rsidRDefault="00E037CE" w:rsidP="00810A19">
            <w:pPr>
              <w:pStyle w:val="SC7"/>
              <w:rPr>
                <w:sz w:val="28"/>
                <w:szCs w:val="28"/>
              </w:rPr>
            </w:pPr>
            <w:r w:rsidRPr="00CE198A">
              <w:rPr>
                <w:sz w:val="28"/>
                <w:szCs w:val="28"/>
              </w:rPr>
              <w:t xml:space="preserve">Акт о переходе </w:t>
            </w:r>
            <w:r w:rsidR="006863E4" w:rsidRPr="00CE198A">
              <w:rPr>
                <w:sz w:val="28"/>
                <w:szCs w:val="28"/>
                <w:lang w:eastAsia="ru-RU"/>
              </w:rPr>
              <w:t>Подсистем</w:t>
            </w:r>
            <w:r w:rsidRPr="00CE198A">
              <w:rPr>
                <w:sz w:val="28"/>
                <w:szCs w:val="28"/>
              </w:rPr>
              <w:t>ы в опытн</w:t>
            </w:r>
            <w:r w:rsidR="00993FF5" w:rsidRPr="00CE198A">
              <w:rPr>
                <w:sz w:val="28"/>
                <w:szCs w:val="28"/>
              </w:rPr>
              <w:t>ую</w:t>
            </w:r>
            <w:r w:rsidRPr="00CE198A">
              <w:rPr>
                <w:sz w:val="28"/>
                <w:szCs w:val="28"/>
              </w:rPr>
              <w:t xml:space="preserve"> эксплуатацию</w:t>
            </w:r>
          </w:p>
        </w:tc>
        <w:tc>
          <w:tcPr>
            <w:tcW w:w="2535" w:type="dxa"/>
          </w:tcPr>
          <w:p w14:paraId="35334119" w14:textId="77777777" w:rsidR="00E037CE" w:rsidRPr="00CE198A" w:rsidRDefault="00AF63CF" w:rsidP="00810A19">
            <w:pPr>
              <w:pStyle w:val="SCf4"/>
              <w:rPr>
                <w:sz w:val="28"/>
                <w:szCs w:val="28"/>
              </w:rPr>
            </w:pPr>
            <w:r w:rsidRPr="00CE198A">
              <w:rPr>
                <w:sz w:val="28"/>
                <w:szCs w:val="28"/>
              </w:rPr>
              <w:t>Язык: русский</w:t>
            </w:r>
          </w:p>
        </w:tc>
      </w:tr>
      <w:tr w:rsidR="00E037CE" w:rsidRPr="00CE198A" w14:paraId="58DE0A5E" w14:textId="77777777" w:rsidTr="0028275E">
        <w:trPr>
          <w:trHeight w:val="424"/>
        </w:trPr>
        <w:tc>
          <w:tcPr>
            <w:tcW w:w="543" w:type="dxa"/>
          </w:tcPr>
          <w:p w14:paraId="02F3E58C" w14:textId="77777777" w:rsidR="00E037CE" w:rsidRPr="00CE198A" w:rsidRDefault="00E037CE" w:rsidP="0028275E">
            <w:pPr>
              <w:pStyle w:val="SC"/>
              <w:rPr>
                <w:sz w:val="28"/>
                <w:szCs w:val="28"/>
              </w:rPr>
            </w:pPr>
          </w:p>
        </w:tc>
        <w:tc>
          <w:tcPr>
            <w:tcW w:w="6246" w:type="dxa"/>
          </w:tcPr>
          <w:p w14:paraId="61B9DDFC" w14:textId="29AA0B42" w:rsidR="00E037CE" w:rsidRPr="00CE198A" w:rsidRDefault="00E037CE" w:rsidP="00810A19">
            <w:pPr>
              <w:pStyle w:val="SC7"/>
              <w:rPr>
                <w:sz w:val="28"/>
                <w:szCs w:val="28"/>
              </w:rPr>
            </w:pPr>
            <w:r w:rsidRPr="00CE198A">
              <w:rPr>
                <w:sz w:val="28"/>
                <w:szCs w:val="28"/>
              </w:rPr>
              <w:t xml:space="preserve">Акт о готовности </w:t>
            </w:r>
            <w:r w:rsidR="006863E4" w:rsidRPr="00CE198A">
              <w:rPr>
                <w:sz w:val="28"/>
                <w:szCs w:val="28"/>
                <w:lang w:eastAsia="ru-RU"/>
              </w:rPr>
              <w:t>Подсистем</w:t>
            </w:r>
            <w:r w:rsidR="00A55765" w:rsidRPr="00CE198A">
              <w:rPr>
                <w:sz w:val="28"/>
                <w:szCs w:val="28"/>
              </w:rPr>
              <w:t>ы</w:t>
            </w:r>
            <w:r w:rsidR="00A55765" w:rsidRPr="00CE198A" w:rsidDel="00A55765">
              <w:rPr>
                <w:sz w:val="28"/>
                <w:szCs w:val="28"/>
              </w:rPr>
              <w:t xml:space="preserve"> </w:t>
            </w:r>
            <w:r w:rsidRPr="00CE198A">
              <w:rPr>
                <w:sz w:val="28"/>
                <w:szCs w:val="28"/>
              </w:rPr>
              <w:t>к вводу в по</w:t>
            </w:r>
            <w:r w:rsidR="00993FF5" w:rsidRPr="00CE198A">
              <w:rPr>
                <w:sz w:val="28"/>
                <w:szCs w:val="28"/>
              </w:rPr>
              <w:t>стоя</w:t>
            </w:r>
            <w:r w:rsidRPr="00CE198A">
              <w:rPr>
                <w:sz w:val="28"/>
                <w:szCs w:val="28"/>
              </w:rPr>
              <w:t>нную эксплуатацию</w:t>
            </w:r>
          </w:p>
        </w:tc>
        <w:tc>
          <w:tcPr>
            <w:tcW w:w="2535" w:type="dxa"/>
          </w:tcPr>
          <w:p w14:paraId="3285FA3F" w14:textId="77777777" w:rsidR="00E037CE" w:rsidRPr="00CE198A" w:rsidRDefault="00AF63CF" w:rsidP="00810A19">
            <w:pPr>
              <w:pStyle w:val="SCf4"/>
              <w:rPr>
                <w:sz w:val="28"/>
                <w:szCs w:val="28"/>
              </w:rPr>
            </w:pPr>
            <w:r w:rsidRPr="00CE198A">
              <w:rPr>
                <w:sz w:val="28"/>
                <w:szCs w:val="28"/>
              </w:rPr>
              <w:t>Язык: русский</w:t>
            </w:r>
          </w:p>
        </w:tc>
      </w:tr>
    </w:tbl>
    <w:p w14:paraId="59409CED" w14:textId="77777777" w:rsidR="002D604C" w:rsidRPr="00CE198A" w:rsidRDefault="002D604C" w:rsidP="002D604C">
      <w:pPr>
        <w:rPr>
          <w:sz w:val="28"/>
          <w:szCs w:val="28"/>
        </w:rPr>
      </w:pPr>
    </w:p>
    <w:p w14:paraId="1ED115B4" w14:textId="77777777" w:rsidR="00477BBE" w:rsidRPr="00CE198A" w:rsidRDefault="00477BBE" w:rsidP="00144AE9">
      <w:pPr>
        <w:pStyle w:val="1"/>
        <w:rPr>
          <w:rFonts w:ascii="Times New Roman" w:hAnsi="Times New Roman" w:cs="Times New Roman"/>
          <w:sz w:val="28"/>
          <w:szCs w:val="28"/>
          <w:lang w:eastAsia="ru-RU"/>
        </w:rPr>
      </w:pPr>
      <w:bookmarkStart w:id="3468" w:name="_Toc447141665"/>
      <w:bookmarkStart w:id="3469" w:name="_Toc479788748"/>
      <w:bookmarkStart w:id="3470" w:name="_Toc481488945"/>
      <w:bookmarkStart w:id="3471" w:name="_Toc481489583"/>
      <w:r w:rsidRPr="00CE198A">
        <w:rPr>
          <w:rFonts w:ascii="Times New Roman" w:hAnsi="Times New Roman" w:cs="Times New Roman"/>
          <w:sz w:val="28"/>
          <w:szCs w:val="28"/>
          <w:lang w:eastAsia="ru-RU"/>
        </w:rPr>
        <w:t>Источники разработки</w:t>
      </w:r>
      <w:bookmarkEnd w:id="3451"/>
      <w:bookmarkEnd w:id="3452"/>
      <w:bookmarkEnd w:id="3453"/>
      <w:bookmarkEnd w:id="3468"/>
      <w:bookmarkEnd w:id="3469"/>
      <w:bookmarkEnd w:id="3470"/>
      <w:bookmarkEnd w:id="3471"/>
    </w:p>
    <w:p w14:paraId="563A598E" w14:textId="7B90A729" w:rsidR="00D10525" w:rsidRPr="00CE198A" w:rsidRDefault="00DE47F2" w:rsidP="00D10525">
      <w:pPr>
        <w:pStyle w:val="SC3"/>
        <w:rPr>
          <w:sz w:val="28"/>
          <w:szCs w:val="28"/>
        </w:rPr>
      </w:pPr>
      <w:r w:rsidRPr="00CE198A">
        <w:rPr>
          <w:sz w:val="28"/>
          <w:szCs w:val="28"/>
        </w:rPr>
        <w:t xml:space="preserve">При </w:t>
      </w:r>
      <w:r w:rsidR="00000C7B" w:rsidRPr="00CE198A">
        <w:rPr>
          <w:sz w:val="28"/>
          <w:szCs w:val="28"/>
        </w:rPr>
        <w:fldChar w:fldCharType="begin"/>
      </w:r>
      <w:r w:rsidR="004A597B" w:rsidRPr="00CE198A">
        <w:rPr>
          <w:sz w:val="28"/>
          <w:szCs w:val="28"/>
        </w:rPr>
        <w:instrText xml:space="preserve"> DOCPROPERTY  "</w:instrText>
      </w:r>
      <w:r w:rsidR="00000C7B" w:rsidRPr="00CE198A">
        <w:rPr>
          <w:sz w:val="28"/>
          <w:szCs w:val="28"/>
        </w:rPr>
        <w:instrText xml:space="preserve">Тип проекта_пред"  \* MERGEFORMAT </w:instrText>
      </w:r>
      <w:r w:rsidR="00000C7B" w:rsidRPr="00CE198A">
        <w:rPr>
          <w:sz w:val="28"/>
          <w:szCs w:val="28"/>
        </w:rPr>
        <w:fldChar w:fldCharType="separate"/>
      </w:r>
      <w:r w:rsidR="005A0256" w:rsidRPr="00CE198A">
        <w:rPr>
          <w:sz w:val="28"/>
          <w:szCs w:val="28"/>
        </w:rPr>
        <w:t>создании</w:t>
      </w:r>
      <w:r w:rsidR="00000C7B" w:rsidRPr="00CE198A">
        <w:rPr>
          <w:sz w:val="28"/>
          <w:szCs w:val="28"/>
        </w:rPr>
        <w:fldChar w:fldCharType="end"/>
      </w:r>
      <w:r w:rsidR="00D10525" w:rsidRPr="00CE198A">
        <w:rPr>
          <w:sz w:val="28"/>
          <w:szCs w:val="28"/>
        </w:rPr>
        <w:t xml:space="preserve"> </w:t>
      </w:r>
      <w:r w:rsidR="001E5C48" w:rsidRPr="00CE198A">
        <w:rPr>
          <w:sz w:val="28"/>
          <w:szCs w:val="28"/>
        </w:rPr>
        <w:t xml:space="preserve">Подсистемы </w:t>
      </w:r>
      <w:r w:rsidR="00D10525" w:rsidRPr="00CE198A">
        <w:rPr>
          <w:sz w:val="28"/>
          <w:szCs w:val="28"/>
        </w:rPr>
        <w:t xml:space="preserve">и </w:t>
      </w:r>
      <w:r w:rsidR="00DF1C89" w:rsidRPr="00CE198A">
        <w:rPr>
          <w:sz w:val="28"/>
          <w:szCs w:val="28"/>
        </w:rPr>
        <w:t>разработке</w:t>
      </w:r>
      <w:r w:rsidR="00D10525" w:rsidRPr="00CE198A">
        <w:rPr>
          <w:sz w:val="28"/>
          <w:szCs w:val="28"/>
        </w:rPr>
        <w:t xml:space="preserve"> проектно-эксплуатационной документации </w:t>
      </w:r>
      <w:r w:rsidR="00906086" w:rsidRPr="00CE198A">
        <w:rPr>
          <w:sz w:val="28"/>
          <w:szCs w:val="28"/>
        </w:rPr>
        <w:t>Исполнитель</w:t>
      </w:r>
      <w:r w:rsidR="00D10525" w:rsidRPr="00CE198A">
        <w:rPr>
          <w:sz w:val="28"/>
          <w:szCs w:val="28"/>
        </w:rPr>
        <w:t xml:space="preserve"> должен </w:t>
      </w:r>
      <w:r w:rsidR="0035595A" w:rsidRPr="00CE198A">
        <w:rPr>
          <w:sz w:val="28"/>
          <w:szCs w:val="28"/>
        </w:rPr>
        <w:t>опираться на следующие нормативные документы</w:t>
      </w:r>
      <w:r w:rsidR="00D10525" w:rsidRPr="00CE198A">
        <w:rPr>
          <w:sz w:val="28"/>
          <w:szCs w:val="28"/>
        </w:rPr>
        <w:t>:</w:t>
      </w:r>
    </w:p>
    <w:p w14:paraId="178A7B26" w14:textId="77777777" w:rsidR="000C7765" w:rsidRPr="00CE198A" w:rsidRDefault="000C7765" w:rsidP="000C7765">
      <w:pPr>
        <w:pStyle w:val="a"/>
        <w:rPr>
          <w:sz w:val="28"/>
          <w:szCs w:val="28"/>
        </w:rPr>
      </w:pPr>
      <w:bookmarkStart w:id="3472" w:name="OLE_LINK77"/>
      <w:bookmarkStart w:id="3473" w:name="OLE_LINK78"/>
      <w:bookmarkStart w:id="3474" w:name="OLE_LINK79"/>
      <w:bookmarkStart w:id="3475" w:name="OLE_LINK90"/>
      <w:bookmarkStart w:id="3476" w:name="OLE_LINK91"/>
      <w:r w:rsidRPr="00CE198A">
        <w:rPr>
          <w:sz w:val="28"/>
          <w:szCs w:val="28"/>
        </w:rPr>
        <w:t xml:space="preserve">ГОСТ 34.602-89 </w:t>
      </w:r>
      <w:r w:rsidR="00602031" w:rsidRPr="00CE198A">
        <w:rPr>
          <w:sz w:val="28"/>
          <w:szCs w:val="28"/>
        </w:rPr>
        <w:t>«</w:t>
      </w:r>
      <w:r w:rsidRPr="00CE198A">
        <w:rPr>
          <w:sz w:val="28"/>
          <w:szCs w:val="28"/>
        </w:rPr>
        <w:t>Техническое задание на создание автоматизированной системы</w:t>
      </w:r>
      <w:bookmarkEnd w:id="3472"/>
      <w:bookmarkEnd w:id="3473"/>
      <w:bookmarkEnd w:id="3474"/>
      <w:bookmarkEnd w:id="3475"/>
      <w:bookmarkEnd w:id="3476"/>
      <w:r w:rsidR="00602031" w:rsidRPr="00CE198A">
        <w:rPr>
          <w:sz w:val="28"/>
          <w:szCs w:val="28"/>
        </w:rPr>
        <w:t>»</w:t>
      </w:r>
      <w:r w:rsidR="00201261" w:rsidRPr="00CE198A">
        <w:rPr>
          <w:sz w:val="28"/>
          <w:szCs w:val="28"/>
        </w:rPr>
        <w:t>;</w:t>
      </w:r>
    </w:p>
    <w:p w14:paraId="36A31D1F" w14:textId="77777777" w:rsidR="00D10525" w:rsidRPr="00CE198A" w:rsidRDefault="00D10525" w:rsidP="00D10525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 xml:space="preserve">ГОСТ 34.601-90 </w:t>
      </w:r>
      <w:r w:rsidR="00602031" w:rsidRPr="00CE198A">
        <w:rPr>
          <w:sz w:val="28"/>
          <w:szCs w:val="28"/>
        </w:rPr>
        <w:t>«</w:t>
      </w:r>
      <w:r w:rsidRPr="00CE198A">
        <w:rPr>
          <w:sz w:val="28"/>
          <w:szCs w:val="28"/>
        </w:rPr>
        <w:t>Комплекс стандартов на автоматизированные системы. Автоматизированные системы. Стадии создания</w:t>
      </w:r>
      <w:r w:rsidR="00602031" w:rsidRPr="00CE198A">
        <w:rPr>
          <w:sz w:val="28"/>
          <w:szCs w:val="28"/>
        </w:rPr>
        <w:t>»</w:t>
      </w:r>
      <w:r w:rsidRPr="00CE198A">
        <w:rPr>
          <w:sz w:val="28"/>
          <w:szCs w:val="28"/>
        </w:rPr>
        <w:t>;</w:t>
      </w:r>
    </w:p>
    <w:p w14:paraId="2AA11092" w14:textId="77777777" w:rsidR="00D10525" w:rsidRPr="00CE198A" w:rsidRDefault="00D10525" w:rsidP="00D10525">
      <w:pPr>
        <w:pStyle w:val="a"/>
        <w:rPr>
          <w:sz w:val="28"/>
          <w:szCs w:val="28"/>
        </w:rPr>
      </w:pPr>
      <w:bookmarkStart w:id="3477" w:name="OLE_LINK116"/>
      <w:bookmarkStart w:id="3478" w:name="OLE_LINK117"/>
      <w:r w:rsidRPr="00CE198A">
        <w:rPr>
          <w:sz w:val="28"/>
          <w:szCs w:val="28"/>
        </w:rPr>
        <w:t>ГОСТ 34.201-89</w:t>
      </w:r>
      <w:bookmarkEnd w:id="3477"/>
      <w:bookmarkEnd w:id="3478"/>
      <w:r w:rsidRPr="00CE198A">
        <w:rPr>
          <w:sz w:val="28"/>
          <w:szCs w:val="28"/>
        </w:rPr>
        <w:t xml:space="preserve"> </w:t>
      </w:r>
      <w:r w:rsidR="00602031" w:rsidRPr="00CE198A">
        <w:rPr>
          <w:sz w:val="28"/>
          <w:szCs w:val="28"/>
        </w:rPr>
        <w:t>«</w:t>
      </w:r>
      <w:r w:rsidRPr="00CE198A">
        <w:rPr>
          <w:sz w:val="28"/>
          <w:szCs w:val="28"/>
        </w:rPr>
        <w:t>Информационная технология. Комплекс стандартов на автоматизи</w:t>
      </w:r>
      <w:r w:rsidR="002A0A43" w:rsidRPr="00CE198A">
        <w:rPr>
          <w:sz w:val="28"/>
          <w:szCs w:val="28"/>
        </w:rPr>
        <w:t>рованные системы. Виды, комплект</w:t>
      </w:r>
      <w:r w:rsidRPr="00CE198A">
        <w:rPr>
          <w:sz w:val="28"/>
          <w:szCs w:val="28"/>
        </w:rPr>
        <w:t>ность и обозначение документов при создании автоматизированных систем</w:t>
      </w:r>
      <w:r w:rsidR="00602031" w:rsidRPr="00CE198A">
        <w:rPr>
          <w:sz w:val="28"/>
          <w:szCs w:val="28"/>
        </w:rPr>
        <w:t>»</w:t>
      </w:r>
      <w:r w:rsidRPr="00CE198A">
        <w:rPr>
          <w:sz w:val="28"/>
          <w:szCs w:val="28"/>
        </w:rPr>
        <w:t>;</w:t>
      </w:r>
    </w:p>
    <w:p w14:paraId="00057082" w14:textId="77777777" w:rsidR="00D10525" w:rsidRPr="00CE198A" w:rsidRDefault="00D10525" w:rsidP="00D10525">
      <w:pPr>
        <w:pStyle w:val="a"/>
        <w:rPr>
          <w:sz w:val="28"/>
          <w:szCs w:val="28"/>
        </w:rPr>
      </w:pPr>
      <w:bookmarkStart w:id="3479" w:name="OLE_LINK92"/>
      <w:bookmarkStart w:id="3480" w:name="OLE_LINK93"/>
      <w:bookmarkStart w:id="3481" w:name="OLE_LINK94"/>
      <w:bookmarkStart w:id="3482" w:name="OLE_LINK95"/>
      <w:bookmarkStart w:id="3483" w:name="OLE_LINK96"/>
      <w:bookmarkStart w:id="3484" w:name="OLE_LINK97"/>
      <w:bookmarkStart w:id="3485" w:name="OLE_LINK98"/>
      <w:bookmarkStart w:id="3486" w:name="OLE_LINK99"/>
      <w:bookmarkStart w:id="3487" w:name="OLE_LINK100"/>
      <w:bookmarkStart w:id="3488" w:name="OLE_LINK101"/>
      <w:r w:rsidRPr="00CE198A">
        <w:rPr>
          <w:sz w:val="28"/>
          <w:szCs w:val="28"/>
        </w:rPr>
        <w:t xml:space="preserve">РД 50-34.698-90 </w:t>
      </w:r>
      <w:r w:rsidR="00602031" w:rsidRPr="00CE198A">
        <w:rPr>
          <w:sz w:val="28"/>
          <w:szCs w:val="28"/>
        </w:rPr>
        <w:t>«</w:t>
      </w:r>
      <w:r w:rsidRPr="00CE198A">
        <w:rPr>
          <w:sz w:val="28"/>
          <w:szCs w:val="28"/>
        </w:rPr>
        <w:t>Методические указания. Информационная технология. Комплекс стандартов на автоматизированные системы. Автоматиз</w:t>
      </w:r>
      <w:r w:rsidR="00DE47F2" w:rsidRPr="00CE198A">
        <w:rPr>
          <w:sz w:val="28"/>
          <w:szCs w:val="28"/>
        </w:rPr>
        <w:t>ированные системы. Требования к </w:t>
      </w:r>
      <w:r w:rsidRPr="00CE198A">
        <w:rPr>
          <w:sz w:val="28"/>
          <w:szCs w:val="28"/>
        </w:rPr>
        <w:t>содержанию документов</w:t>
      </w:r>
      <w:bookmarkEnd w:id="3479"/>
      <w:bookmarkEnd w:id="3480"/>
      <w:bookmarkEnd w:id="3481"/>
      <w:bookmarkEnd w:id="3482"/>
      <w:bookmarkEnd w:id="3483"/>
      <w:bookmarkEnd w:id="3484"/>
      <w:bookmarkEnd w:id="3485"/>
      <w:bookmarkEnd w:id="3486"/>
      <w:bookmarkEnd w:id="3487"/>
      <w:bookmarkEnd w:id="3488"/>
      <w:r w:rsidR="00602031" w:rsidRPr="00CE198A">
        <w:rPr>
          <w:sz w:val="28"/>
          <w:szCs w:val="28"/>
        </w:rPr>
        <w:t>»;</w:t>
      </w:r>
    </w:p>
    <w:p w14:paraId="6BB9D8EE" w14:textId="77777777" w:rsidR="002D76E3" w:rsidRPr="00CE198A" w:rsidRDefault="002D76E3" w:rsidP="002D76E3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ГОСТ 34.003-90 «Автоматизированные системы. Термины и определения»;</w:t>
      </w:r>
    </w:p>
    <w:p w14:paraId="53C41B05" w14:textId="77777777" w:rsidR="002D76E3" w:rsidRPr="00CE198A" w:rsidRDefault="002D76E3" w:rsidP="002D76E3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РД50-682-89 «Методические указания. Информационная технология. Комплекс стандартов и руководящих документов на автоматизированные системы. Общие положения»;</w:t>
      </w:r>
    </w:p>
    <w:p w14:paraId="254D807C" w14:textId="77777777" w:rsidR="002D76E3" w:rsidRPr="00CE198A" w:rsidRDefault="002D76E3" w:rsidP="002D76E3">
      <w:pPr>
        <w:pStyle w:val="a"/>
        <w:rPr>
          <w:sz w:val="28"/>
          <w:szCs w:val="28"/>
        </w:rPr>
      </w:pPr>
      <w:r w:rsidRPr="00CE198A">
        <w:rPr>
          <w:sz w:val="28"/>
          <w:szCs w:val="28"/>
        </w:rPr>
        <w:t>РД50-680-88 «Методические указания. Автоматизированные системы. Основные положения»;</w:t>
      </w:r>
    </w:p>
    <w:p w14:paraId="2946DD94" w14:textId="77777777" w:rsidR="007E6B8F" w:rsidRPr="00CE198A" w:rsidRDefault="0074094E" w:rsidP="00D10525">
      <w:pPr>
        <w:pStyle w:val="a"/>
        <w:rPr>
          <w:sz w:val="28"/>
          <w:szCs w:val="28"/>
        </w:rPr>
        <w:sectPr w:rsidR="007E6B8F" w:rsidRPr="00CE198A" w:rsidSect="005B43EC">
          <w:headerReference w:type="default" r:id="rId28"/>
          <w:footerReference w:type="default" r:id="rId29"/>
          <w:footnotePr>
            <w:numRestart w:val="eachPage"/>
          </w:footnotePr>
          <w:pgSz w:w="11906" w:h="16838" w:code="9"/>
          <w:pgMar w:top="1134" w:right="851" w:bottom="1701" w:left="1701" w:header="714" w:footer="703" w:gutter="0"/>
          <w:cols w:space="708"/>
          <w:docGrid w:linePitch="360"/>
        </w:sectPr>
      </w:pPr>
      <w:r w:rsidRPr="00CE198A">
        <w:rPr>
          <w:sz w:val="28"/>
          <w:szCs w:val="28"/>
        </w:rPr>
        <w:t>ГОСТ 34.603-92 «Информационная технология. Виды испытаний автоматизированных систем».</w:t>
      </w:r>
    </w:p>
    <w:p w14:paraId="1EAF4A03" w14:textId="0D57AE0B" w:rsidR="007E6B8F" w:rsidRPr="00CE198A" w:rsidRDefault="0022352D" w:rsidP="0022352D">
      <w:pPr>
        <w:pStyle w:val="SC0"/>
        <w:numPr>
          <w:ilvl w:val="0"/>
          <w:numId w:val="0"/>
        </w:numPr>
        <w:rPr>
          <w:rFonts w:ascii="Times New Roman" w:hAnsi="Times New Roman" w:cs="Times New Roman"/>
          <w:sz w:val="28"/>
          <w:szCs w:val="28"/>
        </w:rPr>
      </w:pPr>
      <w:ins w:id="3493" w:author="Constantine Smirnov" w:date="2023-06-07T03:45:00Z">
        <w:r w:rsidRPr="00CE198A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ПРИЛОЖЕНИЕ</w:t>
        </w:r>
      </w:ins>
      <w:del w:id="3494" w:author="Constantine Smirnov" w:date="2023-06-07T03:45:00Z">
        <w:r w:rsidR="007E6B8F" w:rsidRPr="00CE198A" w:rsidDel="00FB0D09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delText>Макеты экранов мобильного приложения</w:delText>
        </w:r>
      </w:del>
    </w:p>
    <w:p w14:paraId="45B7275C" w14:textId="52B1124B" w:rsidR="00904A38" w:rsidRPr="00CE198A" w:rsidRDefault="00904A38" w:rsidP="00904A38">
      <w:pPr>
        <w:pStyle w:val="SCb"/>
        <w:rPr>
          <w:rFonts w:ascii="Times New Roman" w:hAnsi="Times New Roman"/>
          <w:sz w:val="28"/>
          <w:szCs w:val="28"/>
        </w:rPr>
      </w:pPr>
      <w:del w:id="3495" w:author="Constantine Smirnov" w:date="2023-06-07T03:45:00Z">
        <w:r w:rsidRPr="00CE198A" w:rsidDel="00FB0D09">
          <w:rPr>
            <w:rFonts w:ascii="Times New Roman" w:hAnsi="Times New Roman"/>
            <w:noProof/>
            <w:sz w:val="28"/>
            <w:szCs w:val="28"/>
            <w:lang w:eastAsia="ru-RU"/>
          </w:rPr>
          <w:drawing>
            <wp:inline distT="0" distB="0" distL="0" distR="0" wp14:anchorId="688233F0" wp14:editId="6E17A91A">
              <wp:extent cx="8470269" cy="4860000"/>
              <wp:effectExtent l="0" t="0" r="6985" b="0"/>
              <wp:docPr id="29" name="Рисунок 29" descr="main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0" descr="main"/>
                      <pic:cNvPicPr>
                        <a:picLocks noChangeAspect="1" noChangeArrowheads="1"/>
                      </pic:cNvPicPr>
                    </pic:nvPicPr>
                    <pic:blipFill>
                      <a:blip r:embed="rId3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8470269" cy="486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1E6DDF32" w14:textId="486D5BEF" w:rsidR="00904A38" w:rsidRPr="00CE198A" w:rsidDel="0022352D" w:rsidRDefault="00904A38" w:rsidP="0027693A">
      <w:pPr>
        <w:pStyle w:val="SCc"/>
        <w:rPr>
          <w:del w:id="3496" w:author="Constantine Smirnov" w:date="2023-06-07T03:45:00Z"/>
          <w:rFonts w:ascii="Times New Roman" w:hAnsi="Times New Roman"/>
          <w:sz w:val="28"/>
          <w:szCs w:val="28"/>
          <w:lang w:val="en-US"/>
        </w:rPr>
      </w:pPr>
      <w:del w:id="3497" w:author="Constantine Smirnov" w:date="2023-06-07T03:45:00Z">
        <w:r w:rsidRPr="00CE198A" w:rsidDel="0022352D">
          <w:rPr>
            <w:rFonts w:ascii="Times New Roman" w:hAnsi="Times New Roman"/>
            <w:sz w:val="28"/>
            <w:szCs w:val="28"/>
          </w:rPr>
          <w:delText xml:space="preserve">Рисунок </w:delText>
        </w:r>
        <w:r w:rsidR="005F31B2" w:rsidRPr="00CE198A" w:rsidDel="0022352D">
          <w:rPr>
            <w:rFonts w:ascii="Times New Roman" w:hAnsi="Times New Roman"/>
            <w:b w:val="0"/>
            <w:bCs w:val="0"/>
            <w:sz w:val="28"/>
            <w:szCs w:val="28"/>
          </w:rPr>
          <w:fldChar w:fldCharType="begin"/>
        </w:r>
        <w:r w:rsidR="005F31B2" w:rsidRPr="00CE198A" w:rsidDel="0022352D">
          <w:rPr>
            <w:rFonts w:ascii="Times New Roman" w:hAnsi="Times New Roman"/>
            <w:sz w:val="28"/>
            <w:szCs w:val="28"/>
          </w:rPr>
          <w:delInstrText xml:space="preserve"> SEQ Рисунок \* ARABIC </w:delInstrText>
        </w:r>
        <w:r w:rsidR="005F31B2" w:rsidRPr="00CE198A" w:rsidDel="0022352D">
          <w:rPr>
            <w:rFonts w:ascii="Times New Roman" w:hAnsi="Times New Roman"/>
            <w:b w:val="0"/>
            <w:bCs w:val="0"/>
            <w:sz w:val="28"/>
            <w:szCs w:val="28"/>
          </w:rPr>
          <w:fldChar w:fldCharType="separate"/>
        </w:r>
        <w:bookmarkStart w:id="3498" w:name="_Ref468793895"/>
        <w:r w:rsidR="00000331" w:rsidRPr="00CE198A" w:rsidDel="0022352D">
          <w:rPr>
            <w:rFonts w:ascii="Times New Roman" w:hAnsi="Times New Roman"/>
            <w:noProof/>
            <w:sz w:val="28"/>
            <w:szCs w:val="28"/>
          </w:rPr>
          <w:delText>10</w:delText>
        </w:r>
        <w:bookmarkEnd w:id="3498"/>
        <w:r w:rsidR="005F31B2" w:rsidRPr="00CE198A" w:rsidDel="0022352D">
          <w:rPr>
            <w:rFonts w:ascii="Times New Roman" w:hAnsi="Times New Roman"/>
            <w:b w:val="0"/>
            <w:bCs w:val="0"/>
            <w:noProof/>
            <w:sz w:val="28"/>
            <w:szCs w:val="28"/>
          </w:rPr>
          <w:fldChar w:fldCharType="end"/>
        </w:r>
        <w:r w:rsidRPr="00CE198A" w:rsidDel="0022352D">
          <w:rPr>
            <w:rFonts w:ascii="Times New Roman" w:hAnsi="Times New Roman"/>
            <w:noProof/>
            <w:sz w:val="28"/>
            <w:szCs w:val="28"/>
          </w:rPr>
          <w:delText xml:space="preserve"> — </w:delText>
        </w:r>
        <w:r w:rsidR="007D316D" w:rsidRPr="00CE198A" w:rsidDel="0022352D">
          <w:rPr>
            <w:rFonts w:ascii="Times New Roman" w:hAnsi="Times New Roman"/>
            <w:noProof/>
            <w:sz w:val="28"/>
            <w:szCs w:val="28"/>
          </w:rPr>
          <w:delText>Основной экран</w:delText>
        </w:r>
      </w:del>
    </w:p>
    <w:p w14:paraId="781854C8" w14:textId="3EC41A31" w:rsidR="00904A38" w:rsidRPr="00CE198A" w:rsidDel="0022352D" w:rsidRDefault="00904A38" w:rsidP="00904A38">
      <w:pPr>
        <w:pStyle w:val="SCb"/>
        <w:rPr>
          <w:del w:id="3499" w:author="Constantine Smirnov" w:date="2023-06-07T03:45:00Z"/>
          <w:rFonts w:ascii="Times New Roman" w:hAnsi="Times New Roman"/>
          <w:sz w:val="28"/>
          <w:szCs w:val="28"/>
        </w:rPr>
      </w:pPr>
      <w:del w:id="3500" w:author="Constantine Smirnov" w:date="2023-06-07T03:45:00Z">
        <w:r w:rsidRPr="00CE198A" w:rsidDel="0022352D">
          <w:rPr>
            <w:rFonts w:ascii="Times New Roman" w:hAnsi="Times New Roman"/>
            <w:noProof/>
            <w:sz w:val="28"/>
            <w:szCs w:val="28"/>
            <w:lang w:eastAsia="ru-RU"/>
          </w:rPr>
          <w:drawing>
            <wp:inline distT="0" distB="0" distL="0" distR="0" wp14:anchorId="7A795F1E" wp14:editId="1D430ACB">
              <wp:extent cx="7569356" cy="4860000"/>
              <wp:effectExtent l="0" t="0" r="0" b="0"/>
              <wp:docPr id="28" name="Рисунок 28" descr="mainfastbtns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1" descr="mainfastbtns"/>
                      <pic:cNvPicPr>
                        <a:picLocks noChangeAspect="1" noChangeArrowheads="1"/>
                      </pic:cNvPicPr>
                    </pic:nvPicPr>
                    <pic:blipFill>
                      <a:blip r:embed="rId3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569356" cy="486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587971C5" w14:textId="5ADA718D" w:rsidR="00904A38" w:rsidRPr="00CE198A" w:rsidDel="0022352D" w:rsidRDefault="00904A38" w:rsidP="0027693A">
      <w:pPr>
        <w:pStyle w:val="SCc"/>
        <w:rPr>
          <w:del w:id="3501" w:author="Constantine Smirnov" w:date="2023-06-07T03:45:00Z"/>
          <w:rFonts w:ascii="Times New Roman" w:hAnsi="Times New Roman"/>
          <w:sz w:val="28"/>
          <w:szCs w:val="28"/>
        </w:rPr>
      </w:pPr>
      <w:del w:id="3502" w:author="Constantine Smirnov" w:date="2023-06-07T03:45:00Z">
        <w:r w:rsidRPr="00CE198A" w:rsidDel="0022352D">
          <w:rPr>
            <w:rFonts w:ascii="Times New Roman" w:hAnsi="Times New Roman"/>
            <w:sz w:val="28"/>
            <w:szCs w:val="28"/>
          </w:rPr>
          <w:delText xml:space="preserve">Рисунок </w:delText>
        </w:r>
        <w:r w:rsidR="005F31B2" w:rsidRPr="00CE198A" w:rsidDel="0022352D">
          <w:rPr>
            <w:rFonts w:ascii="Times New Roman" w:hAnsi="Times New Roman"/>
            <w:b w:val="0"/>
            <w:bCs w:val="0"/>
            <w:sz w:val="28"/>
            <w:szCs w:val="28"/>
          </w:rPr>
          <w:fldChar w:fldCharType="begin"/>
        </w:r>
        <w:r w:rsidR="005F31B2" w:rsidRPr="00CE198A" w:rsidDel="0022352D">
          <w:rPr>
            <w:rFonts w:ascii="Times New Roman" w:hAnsi="Times New Roman"/>
            <w:sz w:val="28"/>
            <w:szCs w:val="28"/>
          </w:rPr>
          <w:delInstrText xml:space="preserve"> SEQ Рисунок \* ARABIC </w:delInstrText>
        </w:r>
        <w:r w:rsidR="005F31B2" w:rsidRPr="00CE198A" w:rsidDel="0022352D">
          <w:rPr>
            <w:rFonts w:ascii="Times New Roman" w:hAnsi="Times New Roman"/>
            <w:b w:val="0"/>
            <w:bCs w:val="0"/>
            <w:sz w:val="28"/>
            <w:szCs w:val="28"/>
          </w:rPr>
          <w:fldChar w:fldCharType="separate"/>
        </w:r>
        <w:bookmarkStart w:id="3503" w:name="_Ref468793923"/>
        <w:r w:rsidR="00000331" w:rsidRPr="00CE198A" w:rsidDel="0022352D">
          <w:rPr>
            <w:rFonts w:ascii="Times New Roman" w:hAnsi="Times New Roman"/>
            <w:noProof/>
            <w:sz w:val="28"/>
            <w:szCs w:val="28"/>
          </w:rPr>
          <w:delText>11</w:delText>
        </w:r>
        <w:bookmarkEnd w:id="3503"/>
        <w:r w:rsidR="005F31B2" w:rsidRPr="00CE198A" w:rsidDel="0022352D">
          <w:rPr>
            <w:rFonts w:ascii="Times New Roman" w:hAnsi="Times New Roman"/>
            <w:b w:val="0"/>
            <w:bCs w:val="0"/>
            <w:noProof/>
            <w:sz w:val="28"/>
            <w:szCs w:val="28"/>
          </w:rPr>
          <w:fldChar w:fldCharType="end"/>
        </w:r>
        <w:r w:rsidRPr="00CE198A" w:rsidDel="0022352D">
          <w:rPr>
            <w:rFonts w:ascii="Times New Roman" w:hAnsi="Times New Roman"/>
            <w:noProof/>
            <w:sz w:val="28"/>
            <w:szCs w:val="28"/>
          </w:rPr>
          <w:delText xml:space="preserve"> — Вариант с боковым меню</w:delText>
        </w:r>
      </w:del>
    </w:p>
    <w:p w14:paraId="460E68CF" w14:textId="22F7AFBA" w:rsidR="007E6B8F" w:rsidRPr="00CE198A" w:rsidDel="0022352D" w:rsidRDefault="007E6B8F" w:rsidP="007E6B8F">
      <w:pPr>
        <w:pStyle w:val="SCb"/>
        <w:rPr>
          <w:del w:id="3504" w:author="Constantine Smirnov" w:date="2023-06-07T03:45:00Z"/>
          <w:rFonts w:ascii="Times New Roman" w:hAnsi="Times New Roman"/>
          <w:sz w:val="28"/>
          <w:szCs w:val="28"/>
        </w:rPr>
      </w:pPr>
      <w:del w:id="3505" w:author="Constantine Smirnov" w:date="2023-06-07T03:45:00Z">
        <w:r w:rsidRPr="00CE198A" w:rsidDel="0022352D">
          <w:rPr>
            <w:rFonts w:ascii="Times New Roman" w:hAnsi="Times New Roman"/>
            <w:noProof/>
            <w:sz w:val="28"/>
            <w:szCs w:val="28"/>
            <w:lang w:eastAsia="ru-RU"/>
          </w:rPr>
          <w:drawing>
            <wp:inline distT="0" distB="0" distL="0" distR="0" wp14:anchorId="3001E231" wp14:editId="534F407A">
              <wp:extent cx="7569355" cy="4860000"/>
              <wp:effectExtent l="0" t="0" r="0" b="0"/>
              <wp:docPr id="33" name="Рисунок 33" descr="rainandcurrents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6" descr="rainandcurrents"/>
                      <pic:cNvPicPr>
                        <a:picLocks noChangeAspect="1" noChangeArrowheads="1"/>
                      </pic:cNvPicPr>
                    </pic:nvPicPr>
                    <pic:blipFill>
                      <a:blip r:embed="rId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569355" cy="486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31D7A9A9" w14:textId="54495B4A" w:rsidR="007E6B8F" w:rsidRPr="00CE198A" w:rsidDel="0022352D" w:rsidRDefault="00634907" w:rsidP="0027693A">
      <w:pPr>
        <w:pStyle w:val="SCc"/>
        <w:rPr>
          <w:del w:id="3506" w:author="Constantine Smirnov" w:date="2023-06-07T03:45:00Z"/>
          <w:rFonts w:ascii="Times New Roman" w:hAnsi="Times New Roman"/>
          <w:noProof/>
          <w:sz w:val="28"/>
          <w:szCs w:val="28"/>
        </w:rPr>
      </w:pPr>
      <w:del w:id="3507" w:author="Constantine Smirnov" w:date="2023-06-07T03:45:00Z">
        <w:r w:rsidRPr="00CE198A" w:rsidDel="0022352D">
          <w:rPr>
            <w:rFonts w:ascii="Times New Roman" w:hAnsi="Times New Roman"/>
            <w:sz w:val="28"/>
            <w:szCs w:val="28"/>
          </w:rPr>
          <w:delText xml:space="preserve">Рисунок </w:delText>
        </w:r>
        <w:r w:rsidR="005F31B2" w:rsidRPr="00CE198A" w:rsidDel="0022352D">
          <w:rPr>
            <w:rFonts w:ascii="Times New Roman" w:hAnsi="Times New Roman"/>
            <w:b w:val="0"/>
            <w:bCs w:val="0"/>
            <w:sz w:val="28"/>
            <w:szCs w:val="28"/>
          </w:rPr>
          <w:fldChar w:fldCharType="begin"/>
        </w:r>
        <w:r w:rsidR="005F31B2" w:rsidRPr="00CE198A" w:rsidDel="0022352D">
          <w:rPr>
            <w:rFonts w:ascii="Times New Roman" w:hAnsi="Times New Roman"/>
            <w:sz w:val="28"/>
            <w:szCs w:val="28"/>
          </w:rPr>
          <w:delInstrText xml:space="preserve"> SEQ Рисунок \* ARABIC </w:delInstrText>
        </w:r>
        <w:r w:rsidR="005F31B2" w:rsidRPr="00CE198A" w:rsidDel="0022352D">
          <w:rPr>
            <w:rFonts w:ascii="Times New Roman" w:hAnsi="Times New Roman"/>
            <w:b w:val="0"/>
            <w:bCs w:val="0"/>
            <w:sz w:val="28"/>
            <w:szCs w:val="28"/>
          </w:rPr>
          <w:fldChar w:fldCharType="separate"/>
        </w:r>
        <w:bookmarkStart w:id="3508" w:name="_Ref468795921"/>
        <w:r w:rsidR="00000331" w:rsidRPr="00CE198A" w:rsidDel="0022352D">
          <w:rPr>
            <w:rFonts w:ascii="Times New Roman" w:hAnsi="Times New Roman"/>
            <w:noProof/>
            <w:sz w:val="28"/>
            <w:szCs w:val="28"/>
          </w:rPr>
          <w:delText>12</w:delText>
        </w:r>
        <w:bookmarkEnd w:id="3508"/>
        <w:r w:rsidR="005F31B2" w:rsidRPr="00CE198A" w:rsidDel="0022352D">
          <w:rPr>
            <w:rFonts w:ascii="Times New Roman" w:hAnsi="Times New Roman"/>
            <w:b w:val="0"/>
            <w:bCs w:val="0"/>
            <w:noProof/>
            <w:sz w:val="28"/>
            <w:szCs w:val="28"/>
          </w:rPr>
          <w:fldChar w:fldCharType="end"/>
        </w:r>
        <w:r w:rsidR="007E6B8F" w:rsidRPr="00CE198A" w:rsidDel="0022352D">
          <w:rPr>
            <w:rFonts w:ascii="Times New Roman" w:hAnsi="Times New Roman"/>
            <w:noProof/>
            <w:sz w:val="28"/>
            <w:szCs w:val="28"/>
          </w:rPr>
          <w:delText xml:space="preserve"> — </w:delText>
        </w:r>
        <w:r w:rsidR="007D316D" w:rsidRPr="00CE198A" w:rsidDel="0022352D">
          <w:rPr>
            <w:rFonts w:ascii="Times New Roman" w:hAnsi="Times New Roman"/>
            <w:noProof/>
            <w:sz w:val="28"/>
            <w:szCs w:val="28"/>
          </w:rPr>
          <w:delText>Метеоданн</w:delText>
        </w:r>
        <w:r w:rsidR="007E6B8F" w:rsidRPr="00CE198A" w:rsidDel="0022352D">
          <w:rPr>
            <w:rFonts w:ascii="Times New Roman" w:hAnsi="Times New Roman"/>
            <w:noProof/>
            <w:sz w:val="28"/>
            <w:szCs w:val="28"/>
          </w:rPr>
          <w:delText>ые</w:delText>
        </w:r>
      </w:del>
    </w:p>
    <w:p w14:paraId="399497C7" w14:textId="576BEA68" w:rsidR="005C19D3" w:rsidRPr="00CE198A" w:rsidDel="0022352D" w:rsidRDefault="005C19D3" w:rsidP="005C19D3">
      <w:pPr>
        <w:pStyle w:val="SCb"/>
        <w:rPr>
          <w:del w:id="3509" w:author="Constantine Smirnov" w:date="2023-06-07T03:45:00Z"/>
          <w:rFonts w:ascii="Times New Roman" w:hAnsi="Times New Roman"/>
          <w:sz w:val="28"/>
          <w:szCs w:val="28"/>
        </w:rPr>
      </w:pPr>
      <w:del w:id="3510" w:author="Constantine Smirnov" w:date="2023-06-07T03:45:00Z">
        <w:r w:rsidRPr="00CE198A" w:rsidDel="0022352D">
          <w:rPr>
            <w:rFonts w:ascii="Times New Roman" w:hAnsi="Times New Roman"/>
            <w:noProof/>
            <w:sz w:val="28"/>
            <w:szCs w:val="28"/>
            <w:lang w:eastAsia="ru-RU"/>
          </w:rPr>
          <w:drawing>
            <wp:inline distT="0" distB="0" distL="0" distR="0" wp14:anchorId="22695786" wp14:editId="3E4F62EE">
              <wp:extent cx="3072384" cy="2033913"/>
              <wp:effectExtent l="0" t="0" r="0" b="4445"/>
              <wp:docPr id="41" name="Рисунок 41" descr="Картинки по запросу сила ветра на карте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 descr="Картинки по запросу сила ветра на карте"/>
                      <pic:cNvPicPr>
                        <a:picLocks noChangeAspect="1" noChangeArrowheads="1"/>
                      </pic:cNvPicPr>
                    </pic:nvPicPr>
                    <pic:blipFill>
                      <a:blip r:embed="rId3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89040" cy="204493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148F8FE7" w14:textId="2ADA417B" w:rsidR="005C19D3" w:rsidRPr="00CE198A" w:rsidDel="0022352D" w:rsidRDefault="00FF0343" w:rsidP="005C19D3">
      <w:pPr>
        <w:pStyle w:val="SCc"/>
        <w:rPr>
          <w:del w:id="3511" w:author="Constantine Smirnov" w:date="2023-06-07T03:45:00Z"/>
          <w:rFonts w:ascii="Times New Roman" w:hAnsi="Times New Roman"/>
          <w:sz w:val="28"/>
          <w:szCs w:val="28"/>
        </w:rPr>
      </w:pPr>
      <w:del w:id="3512" w:author="Constantine Smirnov" w:date="2023-06-07T03:45:00Z">
        <w:r w:rsidRPr="00CE198A" w:rsidDel="0022352D">
          <w:rPr>
            <w:rFonts w:ascii="Times New Roman" w:hAnsi="Times New Roman"/>
            <w:sz w:val="28"/>
            <w:szCs w:val="28"/>
          </w:rPr>
          <w:delText xml:space="preserve">Рисунок </w:delText>
        </w:r>
        <w:r w:rsidR="005F31B2" w:rsidRPr="00CE198A" w:rsidDel="0022352D">
          <w:rPr>
            <w:rFonts w:ascii="Times New Roman" w:hAnsi="Times New Roman"/>
            <w:b w:val="0"/>
            <w:bCs w:val="0"/>
            <w:sz w:val="28"/>
            <w:szCs w:val="28"/>
          </w:rPr>
          <w:fldChar w:fldCharType="begin"/>
        </w:r>
        <w:r w:rsidR="005F31B2" w:rsidRPr="00CE198A" w:rsidDel="0022352D">
          <w:rPr>
            <w:rFonts w:ascii="Times New Roman" w:hAnsi="Times New Roman"/>
            <w:sz w:val="28"/>
            <w:szCs w:val="28"/>
          </w:rPr>
          <w:delInstrText xml:space="preserve"> SEQ Рисунок \* ARABIC </w:delInstrText>
        </w:r>
        <w:r w:rsidR="005F31B2" w:rsidRPr="00CE198A" w:rsidDel="0022352D">
          <w:rPr>
            <w:rFonts w:ascii="Times New Roman" w:hAnsi="Times New Roman"/>
            <w:b w:val="0"/>
            <w:bCs w:val="0"/>
            <w:sz w:val="28"/>
            <w:szCs w:val="28"/>
          </w:rPr>
          <w:fldChar w:fldCharType="separate"/>
        </w:r>
        <w:bookmarkStart w:id="3513" w:name="_Ref468796812"/>
        <w:r w:rsidR="00000331" w:rsidRPr="00CE198A" w:rsidDel="0022352D">
          <w:rPr>
            <w:rFonts w:ascii="Times New Roman" w:hAnsi="Times New Roman"/>
            <w:noProof/>
            <w:sz w:val="28"/>
            <w:szCs w:val="28"/>
          </w:rPr>
          <w:delText>13</w:delText>
        </w:r>
        <w:bookmarkEnd w:id="3513"/>
        <w:r w:rsidR="005F31B2" w:rsidRPr="00CE198A" w:rsidDel="0022352D">
          <w:rPr>
            <w:rFonts w:ascii="Times New Roman" w:hAnsi="Times New Roman"/>
            <w:b w:val="0"/>
            <w:bCs w:val="0"/>
            <w:noProof/>
            <w:sz w:val="28"/>
            <w:szCs w:val="28"/>
          </w:rPr>
          <w:fldChar w:fldCharType="end"/>
        </w:r>
        <w:r w:rsidR="005C19D3" w:rsidRPr="00CE198A" w:rsidDel="0022352D">
          <w:rPr>
            <w:rFonts w:ascii="Times New Roman" w:hAnsi="Times New Roman"/>
            <w:sz w:val="28"/>
            <w:szCs w:val="28"/>
          </w:rPr>
          <w:delText xml:space="preserve">— </w:delText>
        </w:r>
        <w:bookmarkStart w:id="3514" w:name="OLE_LINK55"/>
        <w:bookmarkStart w:id="3515" w:name="OLE_LINK56"/>
        <w:bookmarkStart w:id="3516" w:name="OLE_LINK57"/>
        <w:r w:rsidR="005C19D3" w:rsidRPr="00CE198A" w:rsidDel="0022352D">
          <w:rPr>
            <w:rFonts w:ascii="Times New Roman" w:hAnsi="Times New Roman"/>
            <w:sz w:val="28"/>
            <w:szCs w:val="28"/>
          </w:rPr>
          <w:delText>Расшифровка «перьев», обозначающих направление и скорость ветра на карте</w:delText>
        </w:r>
        <w:bookmarkEnd w:id="3514"/>
        <w:bookmarkEnd w:id="3515"/>
        <w:bookmarkEnd w:id="3516"/>
        <w:r w:rsidR="005C19D3" w:rsidRPr="00CE198A" w:rsidDel="0022352D">
          <w:rPr>
            <w:rFonts w:ascii="Times New Roman" w:hAnsi="Times New Roman"/>
            <w:sz w:val="28"/>
            <w:szCs w:val="28"/>
          </w:rPr>
          <w:delText>.</w:delText>
        </w:r>
      </w:del>
    </w:p>
    <w:p w14:paraId="629045E4" w14:textId="605098A3" w:rsidR="00FF0343" w:rsidRPr="00CE198A" w:rsidDel="0022352D" w:rsidRDefault="00FF0343" w:rsidP="00FF0343">
      <w:pPr>
        <w:pStyle w:val="SCb"/>
        <w:rPr>
          <w:del w:id="3517" w:author="Constantine Smirnov" w:date="2023-06-07T03:45:00Z"/>
          <w:rFonts w:ascii="Times New Roman" w:hAnsi="Times New Roman"/>
          <w:sz w:val="28"/>
          <w:szCs w:val="28"/>
        </w:rPr>
      </w:pPr>
      <w:del w:id="3518" w:author="Constantine Smirnov" w:date="2023-06-07T03:45:00Z">
        <w:r w:rsidRPr="00CE198A" w:rsidDel="0022352D">
          <w:rPr>
            <w:rFonts w:ascii="Times New Roman" w:hAnsi="Times New Roman"/>
            <w:noProof/>
            <w:sz w:val="28"/>
            <w:szCs w:val="28"/>
            <w:lang w:eastAsia="ru-RU"/>
          </w:rPr>
          <w:drawing>
            <wp:inline distT="0" distB="0" distL="0" distR="0" wp14:anchorId="06932798" wp14:editId="5662B19B">
              <wp:extent cx="5795010" cy="3622040"/>
              <wp:effectExtent l="0" t="0" r="0" b="0"/>
              <wp:docPr id="42" name="Рисунок 42" descr="Screenshot_2016-11-25-16-12-4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4" descr="Screenshot_2016-11-25-16-12-47"/>
                      <pic:cNvPicPr>
                        <a:picLocks noChangeAspect="1" noChangeArrowheads="1"/>
                      </pic:cNvPicPr>
                    </pic:nvPicPr>
                    <pic:blipFill>
                      <a:blip r:embed="rId3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95010" cy="362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53D625C7" w14:textId="50D9DB24" w:rsidR="00FF0343" w:rsidRPr="00CE198A" w:rsidDel="0022352D" w:rsidRDefault="00904A38" w:rsidP="00FF0343">
      <w:pPr>
        <w:pStyle w:val="SCc"/>
        <w:rPr>
          <w:del w:id="3519" w:author="Constantine Smirnov" w:date="2023-06-07T03:45:00Z"/>
          <w:rFonts w:ascii="Times New Roman" w:hAnsi="Times New Roman"/>
          <w:noProof/>
          <w:sz w:val="28"/>
          <w:szCs w:val="28"/>
        </w:rPr>
      </w:pPr>
      <w:del w:id="3520" w:author="Constantine Smirnov" w:date="2023-06-07T03:45:00Z">
        <w:r w:rsidRPr="00CE198A" w:rsidDel="0022352D">
          <w:rPr>
            <w:rFonts w:ascii="Times New Roman" w:hAnsi="Times New Roman"/>
            <w:sz w:val="28"/>
            <w:szCs w:val="28"/>
          </w:rPr>
          <w:delText xml:space="preserve">Рисунок </w:delText>
        </w:r>
        <w:r w:rsidR="005F31B2" w:rsidRPr="00CE198A" w:rsidDel="0022352D">
          <w:rPr>
            <w:rFonts w:ascii="Times New Roman" w:hAnsi="Times New Roman"/>
            <w:b w:val="0"/>
            <w:bCs w:val="0"/>
            <w:sz w:val="28"/>
            <w:szCs w:val="28"/>
          </w:rPr>
          <w:fldChar w:fldCharType="begin"/>
        </w:r>
        <w:r w:rsidR="005F31B2" w:rsidRPr="00CE198A" w:rsidDel="0022352D">
          <w:rPr>
            <w:rFonts w:ascii="Times New Roman" w:hAnsi="Times New Roman"/>
            <w:sz w:val="28"/>
            <w:szCs w:val="28"/>
          </w:rPr>
          <w:delInstrText xml:space="preserve"> SEQ Рисунок \* ARABIC </w:delInstrText>
        </w:r>
        <w:r w:rsidR="005F31B2" w:rsidRPr="00CE198A" w:rsidDel="0022352D">
          <w:rPr>
            <w:rFonts w:ascii="Times New Roman" w:hAnsi="Times New Roman"/>
            <w:b w:val="0"/>
            <w:bCs w:val="0"/>
            <w:sz w:val="28"/>
            <w:szCs w:val="28"/>
          </w:rPr>
          <w:fldChar w:fldCharType="separate"/>
        </w:r>
        <w:bookmarkStart w:id="3521" w:name="_Ref468797224"/>
        <w:r w:rsidR="00000331" w:rsidRPr="00CE198A" w:rsidDel="0022352D">
          <w:rPr>
            <w:rFonts w:ascii="Times New Roman" w:hAnsi="Times New Roman"/>
            <w:noProof/>
            <w:sz w:val="28"/>
            <w:szCs w:val="28"/>
          </w:rPr>
          <w:delText>14</w:delText>
        </w:r>
        <w:bookmarkEnd w:id="3521"/>
        <w:r w:rsidR="005F31B2" w:rsidRPr="00CE198A" w:rsidDel="0022352D">
          <w:rPr>
            <w:rFonts w:ascii="Times New Roman" w:hAnsi="Times New Roman"/>
            <w:b w:val="0"/>
            <w:bCs w:val="0"/>
            <w:noProof/>
            <w:sz w:val="28"/>
            <w:szCs w:val="28"/>
          </w:rPr>
          <w:fldChar w:fldCharType="end"/>
        </w:r>
        <w:r w:rsidR="00FF0343" w:rsidRPr="00CE198A" w:rsidDel="0022352D">
          <w:rPr>
            <w:rFonts w:ascii="Times New Roman" w:hAnsi="Times New Roman"/>
            <w:noProof/>
            <w:sz w:val="28"/>
            <w:szCs w:val="28"/>
          </w:rPr>
          <w:delText xml:space="preserve"> — </w:delText>
        </w:r>
        <w:bookmarkStart w:id="3522" w:name="OLE_LINK61"/>
        <w:bookmarkStart w:id="3523" w:name="OLE_LINK62"/>
        <w:bookmarkStart w:id="3524" w:name="OLE_LINK63"/>
        <w:r w:rsidR="00FF0343" w:rsidRPr="00CE198A" w:rsidDel="0022352D">
          <w:rPr>
            <w:rFonts w:ascii="Times New Roman" w:hAnsi="Times New Roman"/>
            <w:noProof/>
            <w:sz w:val="28"/>
            <w:szCs w:val="28"/>
          </w:rPr>
          <w:delText>Пример отображения направления и скорости ветра на карте</w:delText>
        </w:r>
        <w:bookmarkEnd w:id="3522"/>
        <w:bookmarkEnd w:id="3523"/>
        <w:bookmarkEnd w:id="3524"/>
        <w:r w:rsidR="00FF0343" w:rsidRPr="00CE198A" w:rsidDel="0022352D">
          <w:rPr>
            <w:rFonts w:ascii="Times New Roman" w:hAnsi="Times New Roman"/>
            <w:noProof/>
            <w:sz w:val="28"/>
            <w:szCs w:val="28"/>
          </w:rPr>
          <w:delText>.</w:delText>
        </w:r>
      </w:del>
    </w:p>
    <w:p w14:paraId="597416FD" w14:textId="05EE30B7" w:rsidR="00EA4747" w:rsidRPr="00CE198A" w:rsidDel="0022352D" w:rsidRDefault="00EA4747" w:rsidP="00EA4747">
      <w:pPr>
        <w:pStyle w:val="SCb"/>
        <w:rPr>
          <w:del w:id="3525" w:author="Constantine Smirnov" w:date="2023-06-07T03:45:00Z"/>
          <w:rFonts w:ascii="Times New Roman" w:hAnsi="Times New Roman"/>
          <w:sz w:val="28"/>
          <w:szCs w:val="28"/>
        </w:rPr>
      </w:pPr>
      <w:del w:id="3526" w:author="Constantine Smirnov" w:date="2023-06-07T03:45:00Z">
        <w:r w:rsidRPr="00CE198A" w:rsidDel="0022352D">
          <w:rPr>
            <w:rFonts w:ascii="Times New Roman" w:hAnsi="Times New Roman"/>
            <w:noProof/>
            <w:sz w:val="28"/>
            <w:szCs w:val="28"/>
            <w:lang w:eastAsia="ru-RU"/>
          </w:rPr>
          <w:drawing>
            <wp:inline distT="0" distB="0" distL="0" distR="0" wp14:anchorId="23447AC6" wp14:editId="1526D440">
              <wp:extent cx="3101645" cy="2083611"/>
              <wp:effectExtent l="0" t="0" r="3810" b="0"/>
              <wp:docPr id="43" name="Рисунок 43" descr="https://openweathermap.org/themes/openweathermap/assets/vendor/owm/img/pressure_800_600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https://openweathermap.org/themes/openweathermap/assets/vendor/owm/img/pressure_800_600.png"/>
                      <pic:cNvPicPr>
                        <a:picLocks noChangeAspect="1" noChangeArrowheads="1"/>
                      </pic:cNvPicPr>
                    </pic:nvPicPr>
                    <pic:blipFill>
                      <a:blip r:embed="rId3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141340" cy="211027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55A2BDA1" w14:textId="0F59B381" w:rsidR="00EA4747" w:rsidRPr="00CE198A" w:rsidDel="0022352D" w:rsidRDefault="00480E0A" w:rsidP="0027693A">
      <w:pPr>
        <w:pStyle w:val="SCc"/>
        <w:rPr>
          <w:del w:id="3527" w:author="Constantine Smirnov" w:date="2023-06-07T03:45:00Z"/>
          <w:rFonts w:ascii="Times New Roman" w:hAnsi="Times New Roman"/>
          <w:sz w:val="28"/>
          <w:szCs w:val="28"/>
        </w:rPr>
      </w:pPr>
      <w:del w:id="3528" w:author="Constantine Smirnov" w:date="2023-06-07T03:45:00Z">
        <w:r w:rsidRPr="00CE198A" w:rsidDel="0022352D">
          <w:rPr>
            <w:rFonts w:ascii="Times New Roman" w:hAnsi="Times New Roman"/>
            <w:sz w:val="28"/>
            <w:szCs w:val="28"/>
          </w:rPr>
          <w:delText xml:space="preserve">Рисунок </w:delText>
        </w:r>
        <w:r w:rsidR="005F31B2" w:rsidRPr="00CE198A" w:rsidDel="0022352D">
          <w:rPr>
            <w:rFonts w:ascii="Times New Roman" w:hAnsi="Times New Roman"/>
            <w:b w:val="0"/>
            <w:bCs w:val="0"/>
            <w:sz w:val="28"/>
            <w:szCs w:val="28"/>
          </w:rPr>
          <w:fldChar w:fldCharType="begin"/>
        </w:r>
        <w:r w:rsidR="005F31B2" w:rsidRPr="00CE198A" w:rsidDel="0022352D">
          <w:rPr>
            <w:rFonts w:ascii="Times New Roman" w:hAnsi="Times New Roman"/>
            <w:sz w:val="28"/>
            <w:szCs w:val="28"/>
          </w:rPr>
          <w:delInstrText xml:space="preserve"> SEQ Рисунок \* ARABIC </w:delInstrText>
        </w:r>
        <w:r w:rsidR="005F31B2" w:rsidRPr="00CE198A" w:rsidDel="0022352D">
          <w:rPr>
            <w:rFonts w:ascii="Times New Roman" w:hAnsi="Times New Roman"/>
            <w:b w:val="0"/>
            <w:bCs w:val="0"/>
            <w:sz w:val="28"/>
            <w:szCs w:val="28"/>
          </w:rPr>
          <w:fldChar w:fldCharType="separate"/>
        </w:r>
        <w:bookmarkStart w:id="3529" w:name="_Ref468801528"/>
        <w:r w:rsidR="00000331" w:rsidRPr="00CE198A" w:rsidDel="0022352D">
          <w:rPr>
            <w:rFonts w:ascii="Times New Roman" w:hAnsi="Times New Roman"/>
            <w:noProof/>
            <w:sz w:val="28"/>
            <w:szCs w:val="28"/>
          </w:rPr>
          <w:delText>15</w:delText>
        </w:r>
        <w:bookmarkEnd w:id="3529"/>
        <w:r w:rsidR="005F31B2" w:rsidRPr="00CE198A" w:rsidDel="0022352D">
          <w:rPr>
            <w:rFonts w:ascii="Times New Roman" w:hAnsi="Times New Roman"/>
            <w:b w:val="0"/>
            <w:bCs w:val="0"/>
            <w:noProof/>
            <w:sz w:val="28"/>
            <w:szCs w:val="28"/>
          </w:rPr>
          <w:fldChar w:fldCharType="end"/>
        </w:r>
        <w:r w:rsidR="00EA4747" w:rsidRPr="00CE198A" w:rsidDel="0022352D">
          <w:rPr>
            <w:rFonts w:ascii="Times New Roman" w:hAnsi="Times New Roman"/>
            <w:sz w:val="28"/>
            <w:szCs w:val="28"/>
          </w:rPr>
          <w:delText xml:space="preserve"> — Пример отображения </w:delText>
        </w:r>
        <w:r w:rsidRPr="00CE198A" w:rsidDel="0022352D">
          <w:rPr>
            <w:rFonts w:ascii="Times New Roman" w:hAnsi="Times New Roman"/>
            <w:sz w:val="28"/>
            <w:szCs w:val="28"/>
          </w:rPr>
          <w:delText xml:space="preserve">Карты </w:delText>
        </w:r>
        <w:r w:rsidR="00EA4747" w:rsidRPr="00CE198A" w:rsidDel="0022352D">
          <w:rPr>
            <w:rFonts w:ascii="Times New Roman" w:hAnsi="Times New Roman"/>
            <w:sz w:val="28"/>
            <w:szCs w:val="28"/>
          </w:rPr>
          <w:delText>давления.</w:delText>
        </w:r>
      </w:del>
    </w:p>
    <w:p w14:paraId="5F519B88" w14:textId="3CB8C604" w:rsidR="00EA4747" w:rsidRPr="00CE198A" w:rsidDel="0022352D" w:rsidRDefault="00EA4747" w:rsidP="00EA4747">
      <w:pPr>
        <w:pStyle w:val="SCb"/>
        <w:rPr>
          <w:del w:id="3530" w:author="Constantine Smirnov" w:date="2023-06-07T03:45:00Z"/>
          <w:rFonts w:ascii="Times New Roman" w:hAnsi="Times New Roman"/>
          <w:sz w:val="28"/>
          <w:szCs w:val="28"/>
        </w:rPr>
      </w:pPr>
      <w:del w:id="3531" w:author="Constantine Smirnov" w:date="2023-06-07T03:45:00Z">
        <w:r w:rsidRPr="00CE198A" w:rsidDel="0022352D">
          <w:rPr>
            <w:rFonts w:ascii="Times New Roman" w:hAnsi="Times New Roman"/>
            <w:noProof/>
            <w:sz w:val="28"/>
            <w:szCs w:val="28"/>
            <w:lang w:eastAsia="ru-RU"/>
          </w:rPr>
          <w:drawing>
            <wp:inline distT="0" distB="0" distL="0" distR="0" wp14:anchorId="0DA95852" wp14:editId="34ADF6B1">
              <wp:extent cx="3098991" cy="2179930"/>
              <wp:effectExtent l="0" t="0" r="6350" b="0"/>
              <wp:docPr id="44" name="Рисунок 44" descr="https://openweathermap.org/themes/openweathermap/assets/vendor/owm/img/temperature_800_600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 descr="https://openweathermap.org/themes/openweathermap/assets/vendor/owm/img/temperature_800_600.png"/>
                      <pic:cNvPicPr>
                        <a:picLocks noChangeAspect="1" noChangeArrowheads="1"/>
                      </pic:cNvPicPr>
                    </pic:nvPicPr>
                    <pic:blipFill>
                      <a:blip r:embed="rId3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121360" cy="21956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58C8ACA3" w14:textId="4CD1D036" w:rsidR="00EA4747" w:rsidRPr="00CE198A" w:rsidDel="0022352D" w:rsidRDefault="00480E0A" w:rsidP="0027693A">
      <w:pPr>
        <w:pStyle w:val="SCc"/>
        <w:rPr>
          <w:del w:id="3532" w:author="Constantine Smirnov" w:date="2023-06-07T03:45:00Z"/>
          <w:rFonts w:ascii="Times New Roman" w:hAnsi="Times New Roman"/>
          <w:sz w:val="28"/>
          <w:szCs w:val="28"/>
        </w:rPr>
      </w:pPr>
      <w:del w:id="3533" w:author="Constantine Smirnov" w:date="2023-06-07T03:45:00Z">
        <w:r w:rsidRPr="00CE198A" w:rsidDel="0022352D">
          <w:rPr>
            <w:rFonts w:ascii="Times New Roman" w:hAnsi="Times New Roman"/>
            <w:sz w:val="28"/>
            <w:szCs w:val="28"/>
          </w:rPr>
          <w:delText xml:space="preserve">Рисунок </w:delText>
        </w:r>
        <w:r w:rsidR="005F31B2" w:rsidRPr="00CE198A" w:rsidDel="0022352D">
          <w:rPr>
            <w:rFonts w:ascii="Times New Roman" w:hAnsi="Times New Roman"/>
            <w:b w:val="0"/>
            <w:bCs w:val="0"/>
            <w:sz w:val="28"/>
            <w:szCs w:val="28"/>
          </w:rPr>
          <w:fldChar w:fldCharType="begin"/>
        </w:r>
        <w:r w:rsidR="005F31B2" w:rsidRPr="00CE198A" w:rsidDel="0022352D">
          <w:rPr>
            <w:rFonts w:ascii="Times New Roman" w:hAnsi="Times New Roman"/>
            <w:sz w:val="28"/>
            <w:szCs w:val="28"/>
          </w:rPr>
          <w:delInstrText xml:space="preserve"> SEQ Рисунок \* ARABIC </w:delInstrText>
        </w:r>
        <w:r w:rsidR="005F31B2" w:rsidRPr="00CE198A" w:rsidDel="0022352D">
          <w:rPr>
            <w:rFonts w:ascii="Times New Roman" w:hAnsi="Times New Roman"/>
            <w:b w:val="0"/>
            <w:bCs w:val="0"/>
            <w:sz w:val="28"/>
            <w:szCs w:val="28"/>
          </w:rPr>
          <w:fldChar w:fldCharType="separate"/>
        </w:r>
        <w:bookmarkStart w:id="3534" w:name="_Ref468801587"/>
        <w:r w:rsidR="00000331" w:rsidRPr="00CE198A" w:rsidDel="0022352D">
          <w:rPr>
            <w:rFonts w:ascii="Times New Roman" w:hAnsi="Times New Roman"/>
            <w:noProof/>
            <w:sz w:val="28"/>
            <w:szCs w:val="28"/>
          </w:rPr>
          <w:delText>16</w:delText>
        </w:r>
        <w:bookmarkEnd w:id="3534"/>
        <w:r w:rsidR="005F31B2" w:rsidRPr="00CE198A" w:rsidDel="0022352D">
          <w:rPr>
            <w:rFonts w:ascii="Times New Roman" w:hAnsi="Times New Roman"/>
            <w:b w:val="0"/>
            <w:bCs w:val="0"/>
            <w:noProof/>
            <w:sz w:val="28"/>
            <w:szCs w:val="28"/>
          </w:rPr>
          <w:fldChar w:fldCharType="end"/>
        </w:r>
        <w:r w:rsidR="00EA4747" w:rsidRPr="00CE198A" w:rsidDel="0022352D">
          <w:rPr>
            <w:rFonts w:ascii="Times New Roman" w:hAnsi="Times New Roman"/>
            <w:sz w:val="28"/>
            <w:szCs w:val="28"/>
          </w:rPr>
          <w:delText xml:space="preserve"> — Пример отображения </w:delText>
        </w:r>
        <w:r w:rsidRPr="00CE198A" w:rsidDel="0022352D">
          <w:rPr>
            <w:rFonts w:ascii="Times New Roman" w:hAnsi="Times New Roman"/>
            <w:sz w:val="28"/>
            <w:szCs w:val="28"/>
          </w:rPr>
          <w:delText>Термальной карты</w:delText>
        </w:r>
        <w:r w:rsidR="00EA4747" w:rsidRPr="00CE198A" w:rsidDel="0022352D">
          <w:rPr>
            <w:rFonts w:ascii="Times New Roman" w:hAnsi="Times New Roman"/>
            <w:sz w:val="28"/>
            <w:szCs w:val="28"/>
          </w:rPr>
          <w:delText>.</w:delText>
        </w:r>
      </w:del>
    </w:p>
    <w:p w14:paraId="2593C933" w14:textId="28EA0808" w:rsidR="00EA4747" w:rsidRPr="00CE198A" w:rsidDel="0022352D" w:rsidRDefault="00EA4747" w:rsidP="00EA4747">
      <w:pPr>
        <w:pStyle w:val="SCb"/>
        <w:rPr>
          <w:del w:id="3535" w:author="Constantine Smirnov" w:date="2023-06-07T03:45:00Z"/>
          <w:rFonts w:ascii="Times New Roman" w:hAnsi="Times New Roman"/>
          <w:sz w:val="28"/>
          <w:szCs w:val="28"/>
        </w:rPr>
      </w:pPr>
      <w:del w:id="3536" w:author="Constantine Smirnov" w:date="2023-06-07T03:45:00Z">
        <w:r w:rsidRPr="00CE198A" w:rsidDel="0022352D">
          <w:rPr>
            <w:rFonts w:ascii="Times New Roman" w:hAnsi="Times New Roman"/>
            <w:noProof/>
            <w:sz w:val="28"/>
            <w:szCs w:val="28"/>
            <w:lang w:eastAsia="ru-RU"/>
          </w:rPr>
          <w:drawing>
            <wp:inline distT="0" distB="0" distL="0" distR="0" wp14:anchorId="10DDA0EC" wp14:editId="21732F30">
              <wp:extent cx="3366915" cy="2355494"/>
              <wp:effectExtent l="0" t="0" r="5080" b="6985"/>
              <wp:docPr id="45" name="Рисунок 45" descr="https://openweathermap.org/themes/openweathermap/assets/vendor/owm/img/precipitation_800_600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" descr="https://openweathermap.org/themes/openweathermap/assets/vendor/owm/img/precipitation_800_600.png"/>
                      <pic:cNvPicPr>
                        <a:picLocks noChangeAspect="1" noChangeArrowheads="1"/>
                      </pic:cNvPicPr>
                    </pic:nvPicPr>
                    <pic:blipFill>
                      <a:blip r:embed="rId3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383384" cy="23670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319A7727" w14:textId="754281FB" w:rsidR="00EA4747" w:rsidRPr="00CE198A" w:rsidDel="0022352D" w:rsidRDefault="00480E0A" w:rsidP="0027693A">
      <w:pPr>
        <w:pStyle w:val="SCc"/>
        <w:rPr>
          <w:del w:id="3537" w:author="Constantine Smirnov" w:date="2023-06-07T03:45:00Z"/>
          <w:rFonts w:ascii="Times New Roman" w:hAnsi="Times New Roman"/>
          <w:sz w:val="28"/>
          <w:szCs w:val="28"/>
        </w:rPr>
      </w:pPr>
      <w:del w:id="3538" w:author="Constantine Smirnov" w:date="2023-06-07T03:45:00Z">
        <w:r w:rsidRPr="00CE198A" w:rsidDel="0022352D">
          <w:rPr>
            <w:rFonts w:ascii="Times New Roman" w:hAnsi="Times New Roman"/>
            <w:sz w:val="28"/>
            <w:szCs w:val="28"/>
          </w:rPr>
          <w:delText xml:space="preserve">Рисунок </w:delText>
        </w:r>
        <w:r w:rsidR="005F31B2" w:rsidRPr="00CE198A" w:rsidDel="0022352D">
          <w:rPr>
            <w:rFonts w:ascii="Times New Roman" w:hAnsi="Times New Roman"/>
            <w:b w:val="0"/>
            <w:bCs w:val="0"/>
            <w:sz w:val="28"/>
            <w:szCs w:val="28"/>
          </w:rPr>
          <w:fldChar w:fldCharType="begin"/>
        </w:r>
        <w:r w:rsidR="005F31B2" w:rsidRPr="00CE198A" w:rsidDel="0022352D">
          <w:rPr>
            <w:rFonts w:ascii="Times New Roman" w:hAnsi="Times New Roman"/>
            <w:sz w:val="28"/>
            <w:szCs w:val="28"/>
          </w:rPr>
          <w:delInstrText xml:space="preserve"> SEQ Рисунок \* ARABIC </w:delInstrText>
        </w:r>
        <w:r w:rsidR="005F31B2" w:rsidRPr="00CE198A" w:rsidDel="0022352D">
          <w:rPr>
            <w:rFonts w:ascii="Times New Roman" w:hAnsi="Times New Roman"/>
            <w:b w:val="0"/>
            <w:bCs w:val="0"/>
            <w:sz w:val="28"/>
            <w:szCs w:val="28"/>
          </w:rPr>
          <w:fldChar w:fldCharType="separate"/>
        </w:r>
        <w:bookmarkStart w:id="3539" w:name="_Ref468801597"/>
        <w:r w:rsidR="00000331" w:rsidRPr="00CE198A" w:rsidDel="0022352D">
          <w:rPr>
            <w:rFonts w:ascii="Times New Roman" w:hAnsi="Times New Roman"/>
            <w:noProof/>
            <w:sz w:val="28"/>
            <w:szCs w:val="28"/>
          </w:rPr>
          <w:delText>17</w:delText>
        </w:r>
        <w:bookmarkEnd w:id="3539"/>
        <w:r w:rsidR="005F31B2" w:rsidRPr="00CE198A" w:rsidDel="0022352D">
          <w:rPr>
            <w:rFonts w:ascii="Times New Roman" w:hAnsi="Times New Roman"/>
            <w:b w:val="0"/>
            <w:bCs w:val="0"/>
            <w:noProof/>
            <w:sz w:val="28"/>
            <w:szCs w:val="28"/>
          </w:rPr>
          <w:fldChar w:fldCharType="end"/>
        </w:r>
        <w:r w:rsidR="00EA4747" w:rsidRPr="00CE198A" w:rsidDel="0022352D">
          <w:rPr>
            <w:rFonts w:ascii="Times New Roman" w:hAnsi="Times New Roman"/>
            <w:sz w:val="28"/>
            <w:szCs w:val="28"/>
          </w:rPr>
          <w:delText xml:space="preserve"> — Пример отображения </w:delText>
        </w:r>
        <w:r w:rsidRPr="00CE198A" w:rsidDel="0022352D">
          <w:rPr>
            <w:rFonts w:ascii="Times New Roman" w:hAnsi="Times New Roman"/>
            <w:sz w:val="28"/>
            <w:szCs w:val="28"/>
          </w:rPr>
          <w:delText xml:space="preserve">Карты </w:delText>
        </w:r>
        <w:r w:rsidR="00EA4747" w:rsidRPr="00CE198A" w:rsidDel="0022352D">
          <w:rPr>
            <w:rFonts w:ascii="Times New Roman" w:hAnsi="Times New Roman"/>
            <w:sz w:val="28"/>
            <w:szCs w:val="28"/>
          </w:rPr>
          <w:delText>осадков цветом.</w:delText>
        </w:r>
      </w:del>
    </w:p>
    <w:p w14:paraId="0DD9F3E7" w14:textId="6415AEDF" w:rsidR="00EA4747" w:rsidRPr="00CE198A" w:rsidDel="0022352D" w:rsidRDefault="00EA4747" w:rsidP="0027693A">
      <w:pPr>
        <w:pStyle w:val="SCb"/>
        <w:rPr>
          <w:del w:id="3540" w:author="Constantine Smirnov" w:date="2023-06-07T03:45:00Z"/>
          <w:rFonts w:ascii="Times New Roman" w:hAnsi="Times New Roman"/>
          <w:sz w:val="28"/>
          <w:szCs w:val="28"/>
        </w:rPr>
      </w:pPr>
      <w:del w:id="3541" w:author="Constantine Smirnov" w:date="2023-06-07T03:45:00Z">
        <w:r w:rsidRPr="00CE198A" w:rsidDel="0022352D">
          <w:rPr>
            <w:rFonts w:ascii="Times New Roman" w:hAnsi="Times New Roman"/>
            <w:noProof/>
            <w:sz w:val="28"/>
            <w:szCs w:val="28"/>
            <w:lang w:eastAsia="ru-RU"/>
          </w:rPr>
          <w:drawing>
            <wp:inline distT="0" distB="0" distL="0" distR="0" wp14:anchorId="5AE619C8" wp14:editId="2AAF61DA">
              <wp:extent cx="2281700" cy="2342020"/>
              <wp:effectExtent l="0" t="0" r="4445" b="1270"/>
              <wp:docPr id="46" name="Рисунок 46" descr="http://www.lamma.rete.toscana.it/previ/ita/immagini/toscana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5" descr="http://www.lamma.rete.toscana.it/previ/ita/immagini/toscana.jpg"/>
                      <pic:cNvPicPr>
                        <a:picLocks noChangeAspect="1" noChangeArrowheads="1"/>
                      </pic:cNvPicPr>
                    </pic:nvPicPr>
                    <pic:blipFill>
                      <a:blip r:embed="rId3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302283" cy="236314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7D6EAB7F" w14:textId="7457A20D" w:rsidR="00EA4747" w:rsidRPr="00CE198A" w:rsidDel="0022352D" w:rsidRDefault="00480E0A" w:rsidP="0027693A">
      <w:pPr>
        <w:pStyle w:val="SCc"/>
        <w:rPr>
          <w:del w:id="3542" w:author="Constantine Smirnov" w:date="2023-06-07T03:45:00Z"/>
          <w:rFonts w:ascii="Times New Roman" w:hAnsi="Times New Roman"/>
          <w:sz w:val="28"/>
          <w:szCs w:val="28"/>
        </w:rPr>
      </w:pPr>
      <w:del w:id="3543" w:author="Constantine Smirnov" w:date="2023-06-07T03:45:00Z">
        <w:r w:rsidRPr="00CE198A" w:rsidDel="0022352D">
          <w:rPr>
            <w:rFonts w:ascii="Times New Roman" w:hAnsi="Times New Roman"/>
            <w:sz w:val="28"/>
            <w:szCs w:val="28"/>
          </w:rPr>
          <w:delText xml:space="preserve">Рисунок </w:delText>
        </w:r>
        <w:r w:rsidR="005F31B2" w:rsidRPr="00CE198A" w:rsidDel="0022352D">
          <w:rPr>
            <w:rFonts w:ascii="Times New Roman" w:hAnsi="Times New Roman"/>
            <w:b w:val="0"/>
            <w:bCs w:val="0"/>
            <w:sz w:val="28"/>
            <w:szCs w:val="28"/>
          </w:rPr>
          <w:fldChar w:fldCharType="begin"/>
        </w:r>
        <w:r w:rsidR="005F31B2" w:rsidRPr="00CE198A" w:rsidDel="0022352D">
          <w:rPr>
            <w:rFonts w:ascii="Times New Roman" w:hAnsi="Times New Roman"/>
            <w:sz w:val="28"/>
            <w:szCs w:val="28"/>
          </w:rPr>
          <w:delInstrText xml:space="preserve"> SEQ Рисунок \* ARABIC </w:delInstrText>
        </w:r>
        <w:r w:rsidR="005F31B2" w:rsidRPr="00CE198A" w:rsidDel="0022352D">
          <w:rPr>
            <w:rFonts w:ascii="Times New Roman" w:hAnsi="Times New Roman"/>
            <w:b w:val="0"/>
            <w:bCs w:val="0"/>
            <w:sz w:val="28"/>
            <w:szCs w:val="28"/>
          </w:rPr>
          <w:fldChar w:fldCharType="separate"/>
        </w:r>
        <w:bookmarkStart w:id="3544" w:name="_Ref468801605"/>
        <w:r w:rsidR="00000331" w:rsidRPr="00CE198A" w:rsidDel="0022352D">
          <w:rPr>
            <w:rFonts w:ascii="Times New Roman" w:hAnsi="Times New Roman"/>
            <w:noProof/>
            <w:sz w:val="28"/>
            <w:szCs w:val="28"/>
          </w:rPr>
          <w:delText>18</w:delText>
        </w:r>
        <w:bookmarkEnd w:id="3544"/>
        <w:r w:rsidR="005F31B2" w:rsidRPr="00CE198A" w:rsidDel="0022352D">
          <w:rPr>
            <w:rFonts w:ascii="Times New Roman" w:hAnsi="Times New Roman"/>
            <w:b w:val="0"/>
            <w:bCs w:val="0"/>
            <w:noProof/>
            <w:sz w:val="28"/>
            <w:szCs w:val="28"/>
          </w:rPr>
          <w:fldChar w:fldCharType="end"/>
        </w:r>
        <w:r w:rsidR="00EA4747" w:rsidRPr="00CE198A" w:rsidDel="0022352D">
          <w:rPr>
            <w:rFonts w:ascii="Times New Roman" w:hAnsi="Times New Roman"/>
            <w:sz w:val="28"/>
            <w:szCs w:val="28"/>
          </w:rPr>
          <w:delText xml:space="preserve"> — Пример отображения </w:delText>
        </w:r>
        <w:r w:rsidRPr="00CE198A" w:rsidDel="0022352D">
          <w:rPr>
            <w:rFonts w:ascii="Times New Roman" w:hAnsi="Times New Roman"/>
            <w:sz w:val="28"/>
            <w:szCs w:val="28"/>
          </w:rPr>
          <w:delText xml:space="preserve">Карты </w:delText>
        </w:r>
        <w:r w:rsidR="00EA4747" w:rsidRPr="00CE198A" w:rsidDel="0022352D">
          <w:rPr>
            <w:rFonts w:ascii="Times New Roman" w:hAnsi="Times New Roman"/>
            <w:sz w:val="28"/>
            <w:szCs w:val="28"/>
          </w:rPr>
          <w:delText xml:space="preserve">осадков </w:delText>
        </w:r>
        <w:r w:rsidRPr="00CE198A" w:rsidDel="0022352D">
          <w:rPr>
            <w:rFonts w:ascii="Times New Roman" w:hAnsi="Times New Roman"/>
            <w:sz w:val="28"/>
            <w:szCs w:val="28"/>
          </w:rPr>
          <w:delText>символикой</w:delText>
        </w:r>
        <w:r w:rsidR="00EA4747" w:rsidRPr="00CE198A" w:rsidDel="0022352D">
          <w:rPr>
            <w:rFonts w:ascii="Times New Roman" w:hAnsi="Times New Roman"/>
            <w:sz w:val="28"/>
            <w:szCs w:val="28"/>
          </w:rPr>
          <w:delText>.</w:delText>
        </w:r>
      </w:del>
    </w:p>
    <w:p w14:paraId="19B62B63" w14:textId="34B1C169" w:rsidR="007E6B8F" w:rsidRPr="00CE198A" w:rsidDel="0022352D" w:rsidRDefault="007E6B8F" w:rsidP="007E6B8F">
      <w:pPr>
        <w:pStyle w:val="SCb"/>
        <w:rPr>
          <w:del w:id="3545" w:author="Constantine Smirnov" w:date="2023-06-07T03:45:00Z"/>
          <w:rFonts w:ascii="Times New Roman" w:hAnsi="Times New Roman"/>
          <w:sz w:val="28"/>
          <w:szCs w:val="28"/>
        </w:rPr>
      </w:pPr>
      <w:del w:id="3546" w:author="Constantine Smirnov" w:date="2023-06-07T03:45:00Z">
        <w:r w:rsidRPr="00CE198A" w:rsidDel="0022352D">
          <w:rPr>
            <w:rFonts w:ascii="Times New Roman" w:hAnsi="Times New Roman"/>
            <w:noProof/>
            <w:sz w:val="28"/>
            <w:szCs w:val="28"/>
            <w:lang w:eastAsia="ru-RU"/>
          </w:rPr>
          <w:drawing>
            <wp:inline distT="0" distB="0" distL="0" distR="0" wp14:anchorId="3A54EC2E" wp14:editId="66F57ED2">
              <wp:extent cx="7586717" cy="4860000"/>
              <wp:effectExtent l="0" t="0" r="0" b="0"/>
              <wp:docPr id="32" name="Рисунок 32" descr="wind_ros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7" descr="wind_rose"/>
                      <pic:cNvPicPr>
                        <a:picLocks noChangeAspect="1" noChangeArrowheads="1"/>
                      </pic:cNvPicPr>
                    </pic:nvPicPr>
                    <pic:blipFill>
                      <a:blip r:embed="rId3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586717" cy="486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7CAB3F5E" w14:textId="78048D6D" w:rsidR="007E6B8F" w:rsidRPr="00CE198A" w:rsidDel="0022352D" w:rsidRDefault="00480E0A" w:rsidP="0027693A">
      <w:pPr>
        <w:pStyle w:val="SCc"/>
        <w:rPr>
          <w:del w:id="3547" w:author="Constantine Smirnov" w:date="2023-06-07T03:45:00Z"/>
          <w:rFonts w:ascii="Times New Roman" w:hAnsi="Times New Roman"/>
          <w:sz w:val="28"/>
          <w:szCs w:val="28"/>
        </w:rPr>
      </w:pPr>
      <w:del w:id="3548" w:author="Constantine Smirnov" w:date="2023-06-07T03:45:00Z">
        <w:r w:rsidRPr="00CE198A" w:rsidDel="0022352D">
          <w:rPr>
            <w:rFonts w:ascii="Times New Roman" w:hAnsi="Times New Roman"/>
            <w:sz w:val="28"/>
            <w:szCs w:val="28"/>
          </w:rPr>
          <w:delText xml:space="preserve">Рисунок </w:delText>
        </w:r>
        <w:r w:rsidR="005F31B2" w:rsidRPr="00CE198A" w:rsidDel="0022352D">
          <w:rPr>
            <w:rFonts w:ascii="Times New Roman" w:hAnsi="Times New Roman"/>
            <w:b w:val="0"/>
            <w:bCs w:val="0"/>
            <w:sz w:val="28"/>
            <w:szCs w:val="28"/>
          </w:rPr>
          <w:fldChar w:fldCharType="begin"/>
        </w:r>
        <w:r w:rsidR="005F31B2" w:rsidRPr="00CE198A" w:rsidDel="0022352D">
          <w:rPr>
            <w:rFonts w:ascii="Times New Roman" w:hAnsi="Times New Roman"/>
            <w:sz w:val="28"/>
            <w:szCs w:val="28"/>
          </w:rPr>
          <w:delInstrText xml:space="preserve"> SEQ Рисунок \* ARABIC </w:delInstrText>
        </w:r>
        <w:r w:rsidR="005F31B2" w:rsidRPr="00CE198A" w:rsidDel="0022352D">
          <w:rPr>
            <w:rFonts w:ascii="Times New Roman" w:hAnsi="Times New Roman"/>
            <w:b w:val="0"/>
            <w:bCs w:val="0"/>
            <w:sz w:val="28"/>
            <w:szCs w:val="28"/>
          </w:rPr>
          <w:fldChar w:fldCharType="separate"/>
        </w:r>
        <w:bookmarkStart w:id="3549" w:name="_Ref468801739"/>
        <w:r w:rsidR="00000331" w:rsidRPr="00CE198A" w:rsidDel="0022352D">
          <w:rPr>
            <w:rFonts w:ascii="Times New Roman" w:hAnsi="Times New Roman"/>
            <w:noProof/>
            <w:sz w:val="28"/>
            <w:szCs w:val="28"/>
          </w:rPr>
          <w:delText>19</w:delText>
        </w:r>
        <w:bookmarkEnd w:id="3549"/>
        <w:r w:rsidR="005F31B2" w:rsidRPr="00CE198A" w:rsidDel="0022352D">
          <w:rPr>
            <w:rFonts w:ascii="Times New Roman" w:hAnsi="Times New Roman"/>
            <w:b w:val="0"/>
            <w:bCs w:val="0"/>
            <w:noProof/>
            <w:sz w:val="28"/>
            <w:szCs w:val="28"/>
          </w:rPr>
          <w:fldChar w:fldCharType="end"/>
        </w:r>
        <w:r w:rsidR="007E6B8F" w:rsidRPr="00CE198A" w:rsidDel="0022352D">
          <w:rPr>
            <w:rFonts w:ascii="Times New Roman" w:hAnsi="Times New Roman"/>
            <w:noProof/>
            <w:sz w:val="28"/>
            <w:szCs w:val="28"/>
          </w:rPr>
          <w:delText xml:space="preserve"> — </w:delText>
        </w:r>
        <w:r w:rsidRPr="00CE198A" w:rsidDel="0022352D">
          <w:rPr>
            <w:rFonts w:ascii="Times New Roman" w:hAnsi="Times New Roman"/>
            <w:noProof/>
            <w:sz w:val="28"/>
            <w:szCs w:val="28"/>
          </w:rPr>
          <w:delText>Карта течений, р</w:delText>
        </w:r>
        <w:r w:rsidR="007E6B8F" w:rsidRPr="00CE198A" w:rsidDel="0022352D">
          <w:rPr>
            <w:rFonts w:ascii="Times New Roman" w:hAnsi="Times New Roman"/>
            <w:noProof/>
            <w:sz w:val="28"/>
            <w:szCs w:val="28"/>
          </w:rPr>
          <w:delText>оза ветров и табличное представление</w:delText>
        </w:r>
        <w:r w:rsidRPr="00CE198A" w:rsidDel="0022352D">
          <w:rPr>
            <w:rFonts w:ascii="Times New Roman" w:hAnsi="Times New Roman"/>
            <w:noProof/>
            <w:sz w:val="28"/>
            <w:szCs w:val="28"/>
          </w:rPr>
          <w:delText xml:space="preserve"> </w:delText>
        </w:r>
        <w:r w:rsidR="007D316D" w:rsidRPr="00CE198A" w:rsidDel="0022352D">
          <w:rPr>
            <w:rFonts w:ascii="Times New Roman" w:hAnsi="Times New Roman"/>
            <w:noProof/>
            <w:sz w:val="28"/>
            <w:szCs w:val="28"/>
          </w:rPr>
          <w:delText>Метеоданн</w:delText>
        </w:r>
        <w:r w:rsidRPr="00CE198A" w:rsidDel="0022352D">
          <w:rPr>
            <w:rFonts w:ascii="Times New Roman" w:hAnsi="Times New Roman"/>
            <w:noProof/>
            <w:sz w:val="28"/>
            <w:szCs w:val="28"/>
          </w:rPr>
          <w:delText>ых</w:delText>
        </w:r>
      </w:del>
    </w:p>
    <w:p w14:paraId="50AAE126" w14:textId="28638A85" w:rsidR="007E6B8F" w:rsidRPr="00CE198A" w:rsidDel="0022352D" w:rsidRDefault="007E6B8F" w:rsidP="007E6B8F">
      <w:pPr>
        <w:pStyle w:val="SCb"/>
        <w:rPr>
          <w:del w:id="3550" w:author="Constantine Smirnov" w:date="2023-06-07T03:45:00Z"/>
          <w:rFonts w:ascii="Times New Roman" w:hAnsi="Times New Roman"/>
          <w:sz w:val="28"/>
          <w:szCs w:val="28"/>
        </w:rPr>
      </w:pPr>
      <w:del w:id="3551" w:author="Constantine Smirnov" w:date="2023-06-07T03:45:00Z">
        <w:r w:rsidRPr="00CE198A" w:rsidDel="0022352D">
          <w:rPr>
            <w:rFonts w:ascii="Times New Roman" w:hAnsi="Times New Roman"/>
            <w:noProof/>
            <w:sz w:val="28"/>
            <w:szCs w:val="28"/>
            <w:lang w:eastAsia="ru-RU"/>
          </w:rPr>
          <w:drawing>
            <wp:inline distT="0" distB="0" distL="0" distR="0" wp14:anchorId="730F1D85" wp14:editId="25EC725A">
              <wp:extent cx="7569364" cy="4860000"/>
              <wp:effectExtent l="0" t="0" r="0" b="0"/>
              <wp:docPr id="31" name="Рисунок 31" descr="wind_rose_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8" descr="wind_rose_2"/>
                      <pic:cNvPicPr>
                        <a:picLocks noChangeAspect="1" noChangeArrowheads="1"/>
                      </pic:cNvPicPr>
                    </pic:nvPicPr>
                    <pic:blipFill>
                      <a:blip r:embed="rId4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569364" cy="486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68C4D24" w14:textId="2B90916C" w:rsidR="007E6B8F" w:rsidRPr="00CE198A" w:rsidDel="0022352D" w:rsidRDefault="000E7167" w:rsidP="0027693A">
      <w:pPr>
        <w:pStyle w:val="SCc"/>
        <w:rPr>
          <w:del w:id="3552" w:author="Constantine Smirnov" w:date="2023-06-07T03:45:00Z"/>
          <w:rFonts w:ascii="Times New Roman" w:hAnsi="Times New Roman"/>
          <w:sz w:val="28"/>
          <w:szCs w:val="28"/>
        </w:rPr>
      </w:pPr>
      <w:del w:id="3553" w:author="Constantine Smirnov" w:date="2023-06-07T03:45:00Z">
        <w:r w:rsidRPr="00CE198A" w:rsidDel="0022352D">
          <w:rPr>
            <w:rFonts w:ascii="Times New Roman" w:hAnsi="Times New Roman"/>
            <w:sz w:val="28"/>
            <w:szCs w:val="28"/>
          </w:rPr>
          <w:delText xml:space="preserve">Рисунок </w:delText>
        </w:r>
        <w:r w:rsidR="005F31B2" w:rsidRPr="00CE198A" w:rsidDel="0022352D">
          <w:rPr>
            <w:rFonts w:ascii="Times New Roman" w:hAnsi="Times New Roman"/>
            <w:b w:val="0"/>
            <w:bCs w:val="0"/>
            <w:sz w:val="28"/>
            <w:szCs w:val="28"/>
          </w:rPr>
          <w:fldChar w:fldCharType="begin"/>
        </w:r>
        <w:r w:rsidR="005F31B2" w:rsidRPr="00CE198A" w:rsidDel="0022352D">
          <w:rPr>
            <w:rFonts w:ascii="Times New Roman" w:hAnsi="Times New Roman"/>
            <w:sz w:val="28"/>
            <w:szCs w:val="28"/>
          </w:rPr>
          <w:delInstrText xml:space="preserve"> SEQ Рисунок \* ARABIC </w:delInstrText>
        </w:r>
        <w:r w:rsidR="005F31B2" w:rsidRPr="00CE198A" w:rsidDel="0022352D">
          <w:rPr>
            <w:rFonts w:ascii="Times New Roman" w:hAnsi="Times New Roman"/>
            <w:b w:val="0"/>
            <w:bCs w:val="0"/>
            <w:sz w:val="28"/>
            <w:szCs w:val="28"/>
          </w:rPr>
          <w:fldChar w:fldCharType="separate"/>
        </w:r>
        <w:bookmarkStart w:id="3554" w:name="_Ref468802128"/>
        <w:r w:rsidR="00000331" w:rsidRPr="00CE198A" w:rsidDel="0022352D">
          <w:rPr>
            <w:rFonts w:ascii="Times New Roman" w:hAnsi="Times New Roman"/>
            <w:noProof/>
            <w:sz w:val="28"/>
            <w:szCs w:val="28"/>
          </w:rPr>
          <w:delText>20</w:delText>
        </w:r>
        <w:bookmarkEnd w:id="3554"/>
        <w:r w:rsidR="005F31B2" w:rsidRPr="00CE198A" w:rsidDel="0022352D">
          <w:rPr>
            <w:rFonts w:ascii="Times New Roman" w:hAnsi="Times New Roman"/>
            <w:b w:val="0"/>
            <w:bCs w:val="0"/>
            <w:noProof/>
            <w:sz w:val="28"/>
            <w:szCs w:val="28"/>
          </w:rPr>
          <w:fldChar w:fldCharType="end"/>
        </w:r>
        <w:r w:rsidR="007E6B8F" w:rsidRPr="00CE198A" w:rsidDel="0022352D">
          <w:rPr>
            <w:rFonts w:ascii="Times New Roman" w:hAnsi="Times New Roman"/>
            <w:noProof/>
            <w:sz w:val="28"/>
            <w:szCs w:val="28"/>
          </w:rPr>
          <w:delText xml:space="preserve"> — Роза ветров и табличное представление</w:delText>
        </w:r>
      </w:del>
    </w:p>
    <w:p w14:paraId="0F782BDB" w14:textId="2596B95D" w:rsidR="000E7167" w:rsidRPr="00CE198A" w:rsidDel="0022352D" w:rsidRDefault="000E7167" w:rsidP="000E7167">
      <w:pPr>
        <w:pStyle w:val="SCb"/>
        <w:rPr>
          <w:del w:id="3555" w:author="Constantine Smirnov" w:date="2023-06-07T03:45:00Z"/>
          <w:rFonts w:ascii="Times New Roman" w:hAnsi="Times New Roman"/>
          <w:sz w:val="28"/>
          <w:szCs w:val="28"/>
        </w:rPr>
      </w:pPr>
      <w:del w:id="3556" w:author="Constantine Smirnov" w:date="2023-06-07T03:45:00Z">
        <w:r w:rsidRPr="00CE198A" w:rsidDel="0022352D">
          <w:rPr>
            <w:rFonts w:ascii="Times New Roman" w:hAnsi="Times New Roman"/>
            <w:noProof/>
            <w:sz w:val="28"/>
            <w:szCs w:val="28"/>
            <w:lang w:eastAsia="ru-RU"/>
          </w:rPr>
          <w:drawing>
            <wp:inline distT="0" distB="0" distL="0" distR="0" wp14:anchorId="7AEBA40F" wp14:editId="3D01CA96">
              <wp:extent cx="7569356" cy="4860000"/>
              <wp:effectExtent l="0" t="0" r="0" b="0"/>
              <wp:docPr id="23" name="Рисунок 23" descr="settings_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6" descr="settings_2"/>
                      <pic:cNvPicPr>
                        <a:picLocks noChangeAspect="1" noChangeArrowheads="1"/>
                      </pic:cNvPicPr>
                    </pic:nvPicPr>
                    <pic:blipFill>
                      <a:blip r:embed="rId4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569356" cy="486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103738DE" w14:textId="155A2D53" w:rsidR="000E7167" w:rsidRPr="00CE198A" w:rsidDel="0022352D" w:rsidRDefault="000E7167" w:rsidP="0027693A">
      <w:pPr>
        <w:pStyle w:val="SCc"/>
        <w:rPr>
          <w:del w:id="3557" w:author="Constantine Smirnov" w:date="2023-06-07T03:45:00Z"/>
          <w:rFonts w:ascii="Times New Roman" w:hAnsi="Times New Roman"/>
          <w:sz w:val="28"/>
          <w:szCs w:val="28"/>
        </w:rPr>
      </w:pPr>
      <w:del w:id="3558" w:author="Constantine Smirnov" w:date="2023-06-07T03:45:00Z">
        <w:r w:rsidRPr="00CE198A" w:rsidDel="0022352D">
          <w:rPr>
            <w:rFonts w:ascii="Times New Roman" w:hAnsi="Times New Roman"/>
            <w:sz w:val="28"/>
            <w:szCs w:val="28"/>
          </w:rPr>
          <w:delText xml:space="preserve">Рисунок </w:delText>
        </w:r>
        <w:r w:rsidR="005F31B2" w:rsidRPr="00CE198A" w:rsidDel="0022352D">
          <w:rPr>
            <w:rFonts w:ascii="Times New Roman" w:hAnsi="Times New Roman"/>
            <w:b w:val="0"/>
            <w:bCs w:val="0"/>
            <w:sz w:val="28"/>
            <w:szCs w:val="28"/>
          </w:rPr>
          <w:fldChar w:fldCharType="begin"/>
        </w:r>
        <w:r w:rsidR="005F31B2" w:rsidRPr="00CE198A" w:rsidDel="0022352D">
          <w:rPr>
            <w:rFonts w:ascii="Times New Roman" w:hAnsi="Times New Roman"/>
            <w:sz w:val="28"/>
            <w:szCs w:val="28"/>
          </w:rPr>
          <w:delInstrText xml:space="preserve"> SEQ Рисунок \* ARABIC </w:delInstrText>
        </w:r>
        <w:r w:rsidR="005F31B2" w:rsidRPr="00CE198A" w:rsidDel="0022352D">
          <w:rPr>
            <w:rFonts w:ascii="Times New Roman" w:hAnsi="Times New Roman"/>
            <w:b w:val="0"/>
            <w:bCs w:val="0"/>
            <w:sz w:val="28"/>
            <w:szCs w:val="28"/>
          </w:rPr>
          <w:fldChar w:fldCharType="separate"/>
        </w:r>
        <w:bookmarkStart w:id="3559" w:name="_Ref468806452"/>
        <w:r w:rsidR="00000331" w:rsidRPr="00CE198A" w:rsidDel="0022352D">
          <w:rPr>
            <w:rFonts w:ascii="Times New Roman" w:hAnsi="Times New Roman"/>
            <w:noProof/>
            <w:sz w:val="28"/>
            <w:szCs w:val="28"/>
          </w:rPr>
          <w:delText>21</w:delText>
        </w:r>
        <w:bookmarkEnd w:id="3559"/>
        <w:r w:rsidR="005F31B2" w:rsidRPr="00CE198A" w:rsidDel="0022352D">
          <w:rPr>
            <w:rFonts w:ascii="Times New Roman" w:hAnsi="Times New Roman"/>
            <w:b w:val="0"/>
            <w:bCs w:val="0"/>
            <w:noProof/>
            <w:sz w:val="28"/>
            <w:szCs w:val="28"/>
          </w:rPr>
          <w:fldChar w:fldCharType="end"/>
        </w:r>
        <w:r w:rsidRPr="00CE198A" w:rsidDel="0022352D">
          <w:rPr>
            <w:rFonts w:ascii="Times New Roman" w:hAnsi="Times New Roman"/>
            <w:noProof/>
            <w:sz w:val="28"/>
            <w:szCs w:val="28"/>
          </w:rPr>
          <w:delText xml:space="preserve"> — Настройка загружаемых POI</w:delText>
        </w:r>
      </w:del>
    </w:p>
    <w:p w14:paraId="318D5AFD" w14:textId="33508975" w:rsidR="007E6B8F" w:rsidRPr="00CE198A" w:rsidDel="0022352D" w:rsidRDefault="007E6B8F" w:rsidP="007E6B8F">
      <w:pPr>
        <w:pStyle w:val="SCb"/>
        <w:rPr>
          <w:del w:id="3560" w:author="Constantine Smirnov" w:date="2023-06-07T03:45:00Z"/>
          <w:rFonts w:ascii="Times New Roman" w:hAnsi="Times New Roman"/>
          <w:sz w:val="28"/>
          <w:szCs w:val="28"/>
        </w:rPr>
      </w:pPr>
      <w:del w:id="3561" w:author="Constantine Smirnov" w:date="2023-06-07T03:45:00Z">
        <w:r w:rsidRPr="00CE198A" w:rsidDel="0022352D">
          <w:rPr>
            <w:rFonts w:ascii="Times New Roman" w:hAnsi="Times New Roman"/>
            <w:noProof/>
            <w:sz w:val="28"/>
            <w:szCs w:val="28"/>
            <w:lang w:eastAsia="ru-RU"/>
          </w:rPr>
          <w:drawing>
            <wp:inline distT="0" distB="0" distL="0" distR="0" wp14:anchorId="08C5AF24" wp14:editId="22DCB8F8">
              <wp:extent cx="7569357" cy="4860000"/>
              <wp:effectExtent l="0" t="0" r="0" b="0"/>
              <wp:docPr id="30" name="Рисунок 30" descr="chat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9" descr="chat"/>
                      <pic:cNvPicPr>
                        <a:picLocks noChangeAspect="1" noChangeArrowheads="1"/>
                      </pic:cNvPicPr>
                    </pic:nvPicPr>
                    <pic:blipFill>
                      <a:blip r:embed="rId4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569357" cy="486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16E87A8C" w14:textId="1230D5E5" w:rsidR="007E6B8F" w:rsidRPr="00CE198A" w:rsidDel="0022352D" w:rsidRDefault="000E7167" w:rsidP="0027693A">
      <w:pPr>
        <w:pStyle w:val="SCc"/>
        <w:rPr>
          <w:del w:id="3562" w:author="Constantine Smirnov" w:date="2023-06-07T03:45:00Z"/>
          <w:rFonts w:ascii="Times New Roman" w:hAnsi="Times New Roman"/>
          <w:sz w:val="28"/>
          <w:szCs w:val="28"/>
          <w:lang w:val="en-US"/>
        </w:rPr>
      </w:pPr>
      <w:del w:id="3563" w:author="Constantine Smirnov" w:date="2023-06-07T03:45:00Z">
        <w:r w:rsidRPr="00CE198A" w:rsidDel="0022352D">
          <w:rPr>
            <w:rFonts w:ascii="Times New Roman" w:hAnsi="Times New Roman"/>
            <w:sz w:val="28"/>
            <w:szCs w:val="28"/>
          </w:rPr>
          <w:delText xml:space="preserve">Рисунок </w:delText>
        </w:r>
        <w:r w:rsidR="005F31B2" w:rsidRPr="00CE198A" w:rsidDel="0022352D">
          <w:rPr>
            <w:rFonts w:ascii="Times New Roman" w:hAnsi="Times New Roman"/>
            <w:b w:val="0"/>
            <w:bCs w:val="0"/>
            <w:sz w:val="28"/>
            <w:szCs w:val="28"/>
          </w:rPr>
          <w:fldChar w:fldCharType="begin"/>
        </w:r>
        <w:r w:rsidR="005F31B2" w:rsidRPr="00CE198A" w:rsidDel="0022352D">
          <w:rPr>
            <w:rFonts w:ascii="Times New Roman" w:hAnsi="Times New Roman"/>
            <w:sz w:val="28"/>
            <w:szCs w:val="28"/>
          </w:rPr>
          <w:delInstrText xml:space="preserve"> SEQ Рисунок \* ARABIC </w:delInstrText>
        </w:r>
        <w:r w:rsidR="005F31B2" w:rsidRPr="00CE198A" w:rsidDel="0022352D">
          <w:rPr>
            <w:rFonts w:ascii="Times New Roman" w:hAnsi="Times New Roman"/>
            <w:b w:val="0"/>
            <w:bCs w:val="0"/>
            <w:sz w:val="28"/>
            <w:szCs w:val="28"/>
          </w:rPr>
          <w:fldChar w:fldCharType="separate"/>
        </w:r>
        <w:bookmarkStart w:id="3564" w:name="_Ref468806226"/>
        <w:r w:rsidR="00000331" w:rsidRPr="00CE198A" w:rsidDel="0022352D">
          <w:rPr>
            <w:rFonts w:ascii="Times New Roman" w:hAnsi="Times New Roman"/>
            <w:noProof/>
            <w:sz w:val="28"/>
            <w:szCs w:val="28"/>
          </w:rPr>
          <w:delText>22</w:delText>
        </w:r>
        <w:bookmarkEnd w:id="3564"/>
        <w:r w:rsidR="005F31B2" w:rsidRPr="00CE198A" w:rsidDel="0022352D">
          <w:rPr>
            <w:rFonts w:ascii="Times New Roman" w:hAnsi="Times New Roman"/>
            <w:b w:val="0"/>
            <w:bCs w:val="0"/>
            <w:noProof/>
            <w:sz w:val="28"/>
            <w:szCs w:val="28"/>
          </w:rPr>
          <w:fldChar w:fldCharType="end"/>
        </w:r>
        <w:r w:rsidR="007E6B8F" w:rsidRPr="00CE198A" w:rsidDel="0022352D">
          <w:rPr>
            <w:rFonts w:ascii="Times New Roman" w:hAnsi="Times New Roman"/>
            <w:noProof/>
            <w:sz w:val="28"/>
            <w:szCs w:val="28"/>
          </w:rPr>
          <w:delText xml:space="preserve"> —</w:delText>
        </w:r>
        <w:r w:rsidR="00B86AE3" w:rsidRPr="00CE198A" w:rsidDel="0022352D">
          <w:rPr>
            <w:rFonts w:ascii="Times New Roman" w:hAnsi="Times New Roman"/>
            <w:noProof/>
            <w:sz w:val="28"/>
            <w:szCs w:val="28"/>
          </w:rPr>
          <w:delText xml:space="preserve"> Чат</w:delText>
        </w:r>
        <w:r w:rsidR="007E6B8F" w:rsidRPr="00CE198A" w:rsidDel="0022352D">
          <w:rPr>
            <w:rFonts w:ascii="Times New Roman" w:hAnsi="Times New Roman"/>
            <w:noProof/>
            <w:sz w:val="28"/>
            <w:szCs w:val="28"/>
          </w:rPr>
          <w:delText>ы</w:delText>
        </w:r>
        <w:r w:rsidR="00F7716E" w:rsidRPr="00CE198A" w:rsidDel="0022352D">
          <w:rPr>
            <w:rFonts w:ascii="Times New Roman" w:hAnsi="Times New Roman"/>
            <w:noProof/>
            <w:sz w:val="28"/>
            <w:szCs w:val="28"/>
          </w:rPr>
          <w:delText>.</w:delText>
        </w:r>
      </w:del>
    </w:p>
    <w:p w14:paraId="6FB21024" w14:textId="5B854411" w:rsidR="007E6B8F" w:rsidRPr="00CE198A" w:rsidDel="0022352D" w:rsidRDefault="007E6B8F" w:rsidP="007E6B8F">
      <w:pPr>
        <w:pStyle w:val="SCb"/>
        <w:rPr>
          <w:del w:id="3565" w:author="Constantine Smirnov" w:date="2023-06-07T03:45:00Z"/>
          <w:rFonts w:ascii="Times New Roman" w:hAnsi="Times New Roman"/>
          <w:sz w:val="28"/>
          <w:szCs w:val="28"/>
        </w:rPr>
      </w:pPr>
      <w:del w:id="3566" w:author="Constantine Smirnov" w:date="2023-06-07T03:45:00Z">
        <w:r w:rsidRPr="00CE198A" w:rsidDel="0022352D">
          <w:rPr>
            <w:rFonts w:ascii="Times New Roman" w:hAnsi="Times New Roman"/>
            <w:noProof/>
            <w:sz w:val="28"/>
            <w:szCs w:val="28"/>
            <w:lang w:eastAsia="ru-RU"/>
          </w:rPr>
          <w:drawing>
            <wp:inline distT="0" distB="0" distL="0" distR="0" wp14:anchorId="08B0C11D" wp14:editId="7FED1FCB">
              <wp:extent cx="7569356" cy="4860000"/>
              <wp:effectExtent l="0" t="0" r="0" b="0"/>
              <wp:docPr id="27" name="Рисунок 27" descr="layerslist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2" descr="layerslist"/>
                      <pic:cNvPicPr>
                        <a:picLocks noChangeAspect="1" noChangeArrowheads="1"/>
                      </pic:cNvPicPr>
                    </pic:nvPicPr>
                    <pic:blipFill>
                      <a:blip r:embed="rId4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569356" cy="486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1D2239A1" w14:textId="42FA7F47" w:rsidR="007E6B8F" w:rsidRPr="00CE198A" w:rsidDel="0022352D" w:rsidRDefault="001E247A" w:rsidP="0027693A">
      <w:pPr>
        <w:pStyle w:val="SCc"/>
        <w:rPr>
          <w:del w:id="3567" w:author="Constantine Smirnov" w:date="2023-06-07T03:45:00Z"/>
          <w:rFonts w:ascii="Times New Roman" w:hAnsi="Times New Roman"/>
          <w:sz w:val="28"/>
          <w:szCs w:val="28"/>
          <w:lang w:val="en-US"/>
        </w:rPr>
      </w:pPr>
      <w:del w:id="3568" w:author="Constantine Smirnov" w:date="2023-06-07T03:45:00Z">
        <w:r w:rsidRPr="00CE198A" w:rsidDel="0022352D">
          <w:rPr>
            <w:rFonts w:ascii="Times New Roman" w:hAnsi="Times New Roman"/>
            <w:sz w:val="28"/>
            <w:szCs w:val="28"/>
          </w:rPr>
          <w:delText xml:space="preserve">Рисунок </w:delText>
        </w:r>
        <w:r w:rsidR="005F31B2" w:rsidRPr="00CE198A" w:rsidDel="0022352D">
          <w:rPr>
            <w:rFonts w:ascii="Times New Roman" w:hAnsi="Times New Roman"/>
            <w:b w:val="0"/>
            <w:bCs w:val="0"/>
            <w:sz w:val="28"/>
            <w:szCs w:val="28"/>
          </w:rPr>
          <w:fldChar w:fldCharType="begin"/>
        </w:r>
        <w:r w:rsidR="005F31B2" w:rsidRPr="00CE198A" w:rsidDel="0022352D">
          <w:rPr>
            <w:rFonts w:ascii="Times New Roman" w:hAnsi="Times New Roman"/>
            <w:sz w:val="28"/>
            <w:szCs w:val="28"/>
          </w:rPr>
          <w:delInstrText xml:space="preserve"> SEQ Рисунок \* ARABIC </w:delInstrText>
        </w:r>
        <w:r w:rsidR="005F31B2" w:rsidRPr="00CE198A" w:rsidDel="0022352D">
          <w:rPr>
            <w:rFonts w:ascii="Times New Roman" w:hAnsi="Times New Roman"/>
            <w:b w:val="0"/>
            <w:bCs w:val="0"/>
            <w:sz w:val="28"/>
            <w:szCs w:val="28"/>
          </w:rPr>
          <w:fldChar w:fldCharType="separate"/>
        </w:r>
        <w:bookmarkStart w:id="3569" w:name="_Ref468808460"/>
        <w:r w:rsidR="00000331" w:rsidRPr="00CE198A" w:rsidDel="0022352D">
          <w:rPr>
            <w:rFonts w:ascii="Times New Roman" w:hAnsi="Times New Roman"/>
            <w:noProof/>
            <w:sz w:val="28"/>
            <w:szCs w:val="28"/>
          </w:rPr>
          <w:delText>23</w:delText>
        </w:r>
        <w:bookmarkEnd w:id="3569"/>
        <w:r w:rsidR="005F31B2" w:rsidRPr="00CE198A" w:rsidDel="0022352D">
          <w:rPr>
            <w:rFonts w:ascii="Times New Roman" w:hAnsi="Times New Roman"/>
            <w:b w:val="0"/>
            <w:bCs w:val="0"/>
            <w:noProof/>
            <w:sz w:val="28"/>
            <w:szCs w:val="28"/>
          </w:rPr>
          <w:fldChar w:fldCharType="end"/>
        </w:r>
        <w:r w:rsidR="007E6B8F" w:rsidRPr="00CE198A" w:rsidDel="0022352D">
          <w:rPr>
            <w:rFonts w:ascii="Times New Roman" w:hAnsi="Times New Roman"/>
            <w:noProof/>
            <w:sz w:val="28"/>
            <w:szCs w:val="28"/>
          </w:rPr>
          <w:delText xml:space="preserve"> — Настройка отображаемых слоев</w:delText>
        </w:r>
        <w:r w:rsidR="00F7716E" w:rsidRPr="00CE198A" w:rsidDel="0022352D">
          <w:rPr>
            <w:rFonts w:ascii="Times New Roman" w:hAnsi="Times New Roman"/>
            <w:noProof/>
            <w:sz w:val="28"/>
            <w:szCs w:val="28"/>
          </w:rPr>
          <w:delText>.</w:delText>
        </w:r>
      </w:del>
    </w:p>
    <w:p w14:paraId="45099567" w14:textId="3916E6B1" w:rsidR="007E6B8F" w:rsidRPr="00CE198A" w:rsidDel="0022352D" w:rsidRDefault="007E6B8F" w:rsidP="007E6B8F">
      <w:pPr>
        <w:pStyle w:val="SCb"/>
        <w:rPr>
          <w:del w:id="3570" w:author="Constantine Smirnov" w:date="2023-06-07T03:45:00Z"/>
          <w:rFonts w:ascii="Times New Roman" w:hAnsi="Times New Roman"/>
          <w:sz w:val="28"/>
          <w:szCs w:val="28"/>
        </w:rPr>
      </w:pPr>
      <w:del w:id="3571" w:author="Constantine Smirnov" w:date="2023-06-07T03:45:00Z">
        <w:r w:rsidRPr="00CE198A" w:rsidDel="0022352D">
          <w:rPr>
            <w:rFonts w:ascii="Times New Roman" w:hAnsi="Times New Roman"/>
            <w:noProof/>
            <w:sz w:val="28"/>
            <w:szCs w:val="28"/>
            <w:lang w:eastAsia="ru-RU"/>
          </w:rPr>
          <w:drawing>
            <wp:inline distT="0" distB="0" distL="0" distR="0" wp14:anchorId="46E999AB" wp14:editId="0AB916C2">
              <wp:extent cx="7569356" cy="4860000"/>
              <wp:effectExtent l="0" t="0" r="0" b="0"/>
              <wp:docPr id="26" name="Рисунок 26" descr="offline_maps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3" descr="offline_maps"/>
                      <pic:cNvPicPr>
                        <a:picLocks noChangeAspect="1" noChangeArrowheads="1"/>
                      </pic:cNvPicPr>
                    </pic:nvPicPr>
                    <pic:blipFill>
                      <a:blip r:embed="rId4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569356" cy="486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1BB567F0" w14:textId="292B59B0" w:rsidR="007E6B8F" w:rsidRPr="00CE198A" w:rsidDel="0022352D" w:rsidRDefault="0068337F" w:rsidP="0027693A">
      <w:pPr>
        <w:pStyle w:val="SCc"/>
        <w:rPr>
          <w:del w:id="3572" w:author="Constantine Smirnov" w:date="2023-06-07T03:45:00Z"/>
          <w:rFonts w:ascii="Times New Roman" w:hAnsi="Times New Roman"/>
          <w:sz w:val="28"/>
          <w:szCs w:val="28"/>
          <w:lang w:val="en-US"/>
        </w:rPr>
      </w:pPr>
      <w:del w:id="3573" w:author="Constantine Smirnov" w:date="2023-06-07T03:45:00Z">
        <w:r w:rsidRPr="00CE198A" w:rsidDel="0022352D">
          <w:rPr>
            <w:rFonts w:ascii="Times New Roman" w:hAnsi="Times New Roman"/>
            <w:sz w:val="28"/>
            <w:szCs w:val="28"/>
          </w:rPr>
          <w:delText xml:space="preserve">Рисунок </w:delText>
        </w:r>
        <w:r w:rsidR="005F31B2" w:rsidRPr="00CE198A" w:rsidDel="0022352D">
          <w:rPr>
            <w:rFonts w:ascii="Times New Roman" w:hAnsi="Times New Roman"/>
            <w:b w:val="0"/>
            <w:bCs w:val="0"/>
            <w:sz w:val="28"/>
            <w:szCs w:val="28"/>
          </w:rPr>
          <w:fldChar w:fldCharType="begin"/>
        </w:r>
        <w:r w:rsidR="005F31B2" w:rsidRPr="00CE198A" w:rsidDel="0022352D">
          <w:rPr>
            <w:rFonts w:ascii="Times New Roman" w:hAnsi="Times New Roman"/>
            <w:sz w:val="28"/>
            <w:szCs w:val="28"/>
          </w:rPr>
          <w:delInstrText xml:space="preserve"> SEQ Рисунок \* ARABIC </w:delInstrText>
        </w:r>
        <w:r w:rsidR="005F31B2" w:rsidRPr="00CE198A" w:rsidDel="0022352D">
          <w:rPr>
            <w:rFonts w:ascii="Times New Roman" w:hAnsi="Times New Roman"/>
            <w:b w:val="0"/>
            <w:bCs w:val="0"/>
            <w:sz w:val="28"/>
            <w:szCs w:val="28"/>
          </w:rPr>
          <w:fldChar w:fldCharType="separate"/>
        </w:r>
        <w:bookmarkStart w:id="3574" w:name="_Ref468809181"/>
        <w:r w:rsidR="00000331" w:rsidRPr="00CE198A" w:rsidDel="0022352D">
          <w:rPr>
            <w:rFonts w:ascii="Times New Roman" w:hAnsi="Times New Roman"/>
            <w:noProof/>
            <w:sz w:val="28"/>
            <w:szCs w:val="28"/>
          </w:rPr>
          <w:delText>24</w:delText>
        </w:r>
        <w:bookmarkEnd w:id="3574"/>
        <w:r w:rsidR="005F31B2" w:rsidRPr="00CE198A" w:rsidDel="0022352D">
          <w:rPr>
            <w:rFonts w:ascii="Times New Roman" w:hAnsi="Times New Roman"/>
            <w:b w:val="0"/>
            <w:bCs w:val="0"/>
            <w:noProof/>
            <w:sz w:val="28"/>
            <w:szCs w:val="28"/>
          </w:rPr>
          <w:fldChar w:fldCharType="end"/>
        </w:r>
        <w:r w:rsidR="007E6B8F" w:rsidRPr="00CE198A" w:rsidDel="0022352D">
          <w:rPr>
            <w:rFonts w:ascii="Times New Roman" w:hAnsi="Times New Roman"/>
            <w:noProof/>
            <w:sz w:val="28"/>
            <w:szCs w:val="28"/>
          </w:rPr>
          <w:delText xml:space="preserve"> — Управление загруженными фрагментами</w:delText>
        </w:r>
        <w:r w:rsidR="00F7716E" w:rsidRPr="00CE198A" w:rsidDel="0022352D">
          <w:rPr>
            <w:rFonts w:ascii="Times New Roman" w:hAnsi="Times New Roman"/>
            <w:noProof/>
            <w:sz w:val="28"/>
            <w:szCs w:val="28"/>
          </w:rPr>
          <w:delText>.</w:delText>
        </w:r>
      </w:del>
    </w:p>
    <w:p w14:paraId="19611BA9" w14:textId="3E7D4F8D" w:rsidR="00125B59" w:rsidRPr="00CE198A" w:rsidDel="0022352D" w:rsidRDefault="00125B59" w:rsidP="00125B59">
      <w:pPr>
        <w:pStyle w:val="SCb"/>
        <w:rPr>
          <w:del w:id="3575" w:author="Constantine Smirnov" w:date="2023-06-07T03:45:00Z"/>
          <w:rFonts w:ascii="Times New Roman" w:hAnsi="Times New Roman"/>
          <w:sz w:val="28"/>
          <w:szCs w:val="28"/>
        </w:rPr>
      </w:pPr>
      <w:del w:id="3576" w:author="Constantine Smirnov" w:date="2023-06-07T03:45:00Z">
        <w:r w:rsidRPr="00CE198A" w:rsidDel="0022352D">
          <w:rPr>
            <w:rFonts w:ascii="Times New Roman" w:hAnsi="Times New Roman"/>
            <w:noProof/>
            <w:sz w:val="28"/>
            <w:szCs w:val="28"/>
            <w:lang w:eastAsia="ru-RU"/>
          </w:rPr>
          <w:drawing>
            <wp:inline distT="0" distB="0" distL="0" distR="0" wp14:anchorId="79AAB796" wp14:editId="2551EEA7">
              <wp:extent cx="7569356" cy="4860000"/>
              <wp:effectExtent l="0" t="0" r="0" b="0"/>
              <wp:docPr id="24" name="Рисунок 24" descr="settings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5" descr="settings"/>
                      <pic:cNvPicPr>
                        <a:picLocks noChangeAspect="1" noChangeArrowheads="1"/>
                      </pic:cNvPicPr>
                    </pic:nvPicPr>
                    <pic:blipFill>
                      <a:blip r:embed="rId4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569356" cy="486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3D6EE216" w14:textId="15472607" w:rsidR="00125B59" w:rsidRPr="00CE198A" w:rsidDel="0022352D" w:rsidRDefault="00125B59" w:rsidP="0027693A">
      <w:pPr>
        <w:pStyle w:val="SCc"/>
        <w:rPr>
          <w:del w:id="3577" w:author="Constantine Smirnov" w:date="2023-06-07T03:45:00Z"/>
          <w:rFonts w:ascii="Times New Roman" w:hAnsi="Times New Roman"/>
          <w:sz w:val="28"/>
          <w:szCs w:val="28"/>
          <w:lang w:val="en-US"/>
        </w:rPr>
      </w:pPr>
      <w:del w:id="3578" w:author="Constantine Smirnov" w:date="2023-06-07T03:45:00Z">
        <w:r w:rsidRPr="00CE198A" w:rsidDel="0022352D">
          <w:rPr>
            <w:rFonts w:ascii="Times New Roman" w:hAnsi="Times New Roman"/>
            <w:sz w:val="28"/>
            <w:szCs w:val="28"/>
          </w:rPr>
          <w:delText xml:space="preserve">Рисунок </w:delText>
        </w:r>
        <w:r w:rsidR="005F31B2" w:rsidRPr="00CE198A" w:rsidDel="0022352D">
          <w:rPr>
            <w:rFonts w:ascii="Times New Roman" w:hAnsi="Times New Roman"/>
            <w:b w:val="0"/>
            <w:bCs w:val="0"/>
            <w:sz w:val="28"/>
            <w:szCs w:val="28"/>
          </w:rPr>
          <w:fldChar w:fldCharType="begin"/>
        </w:r>
        <w:r w:rsidR="005F31B2" w:rsidRPr="00CE198A" w:rsidDel="0022352D">
          <w:rPr>
            <w:rFonts w:ascii="Times New Roman" w:hAnsi="Times New Roman"/>
            <w:sz w:val="28"/>
            <w:szCs w:val="28"/>
          </w:rPr>
          <w:delInstrText xml:space="preserve"> SEQ Рисунок \* ARABIC </w:delInstrText>
        </w:r>
        <w:r w:rsidR="005F31B2" w:rsidRPr="00CE198A" w:rsidDel="0022352D">
          <w:rPr>
            <w:rFonts w:ascii="Times New Roman" w:hAnsi="Times New Roman"/>
            <w:b w:val="0"/>
            <w:bCs w:val="0"/>
            <w:sz w:val="28"/>
            <w:szCs w:val="28"/>
          </w:rPr>
          <w:fldChar w:fldCharType="separate"/>
        </w:r>
        <w:bookmarkStart w:id="3579" w:name="_Ref468812256"/>
        <w:r w:rsidR="00000331" w:rsidRPr="00CE198A" w:rsidDel="0022352D">
          <w:rPr>
            <w:rFonts w:ascii="Times New Roman" w:hAnsi="Times New Roman"/>
            <w:noProof/>
            <w:sz w:val="28"/>
            <w:szCs w:val="28"/>
          </w:rPr>
          <w:delText>25</w:delText>
        </w:r>
        <w:bookmarkEnd w:id="3579"/>
        <w:r w:rsidR="005F31B2" w:rsidRPr="00CE198A" w:rsidDel="0022352D">
          <w:rPr>
            <w:rFonts w:ascii="Times New Roman" w:hAnsi="Times New Roman"/>
            <w:b w:val="0"/>
            <w:bCs w:val="0"/>
            <w:noProof/>
            <w:sz w:val="28"/>
            <w:szCs w:val="28"/>
          </w:rPr>
          <w:fldChar w:fldCharType="end"/>
        </w:r>
        <w:r w:rsidRPr="00CE198A" w:rsidDel="0022352D">
          <w:rPr>
            <w:rFonts w:ascii="Times New Roman" w:hAnsi="Times New Roman"/>
            <w:noProof/>
            <w:sz w:val="28"/>
            <w:szCs w:val="28"/>
          </w:rPr>
          <w:delText xml:space="preserve"> — Настройка автозагрузки</w:delText>
        </w:r>
      </w:del>
    </w:p>
    <w:p w14:paraId="61E4289A" w14:textId="490BB034" w:rsidR="007E6B8F" w:rsidRPr="00CE198A" w:rsidDel="0022352D" w:rsidRDefault="007E6B8F" w:rsidP="007E6B8F">
      <w:pPr>
        <w:pStyle w:val="SCb"/>
        <w:rPr>
          <w:del w:id="3580" w:author="Constantine Smirnov" w:date="2023-06-07T03:45:00Z"/>
          <w:rFonts w:ascii="Times New Roman" w:hAnsi="Times New Roman"/>
          <w:sz w:val="28"/>
          <w:szCs w:val="28"/>
        </w:rPr>
      </w:pPr>
      <w:del w:id="3581" w:author="Constantine Smirnov" w:date="2023-06-07T03:45:00Z">
        <w:r w:rsidRPr="00CE198A" w:rsidDel="0022352D">
          <w:rPr>
            <w:rFonts w:ascii="Times New Roman" w:hAnsi="Times New Roman"/>
            <w:noProof/>
            <w:sz w:val="28"/>
            <w:szCs w:val="28"/>
            <w:lang w:eastAsia="ru-RU"/>
          </w:rPr>
          <w:drawing>
            <wp:inline distT="0" distB="0" distL="0" distR="0" wp14:anchorId="533D4B91" wp14:editId="7188DDC7">
              <wp:extent cx="7569356" cy="4860000"/>
              <wp:effectExtent l="0" t="0" r="0" b="0"/>
              <wp:docPr id="25" name="Рисунок 25" descr="night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4" descr="night"/>
                      <pic:cNvPicPr>
                        <a:picLocks noChangeAspect="1" noChangeArrowheads="1"/>
                      </pic:cNvPicPr>
                    </pic:nvPicPr>
                    <pic:blipFill>
                      <a:blip r:embed="rId4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569356" cy="486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74D1B201" w14:textId="4DB76B4A" w:rsidR="007E6B8F" w:rsidRPr="00CE198A" w:rsidRDefault="0082543F" w:rsidP="0027693A">
      <w:pPr>
        <w:pStyle w:val="SCc"/>
        <w:rPr>
          <w:rFonts w:ascii="Times New Roman" w:hAnsi="Times New Roman"/>
          <w:sz w:val="28"/>
          <w:szCs w:val="28"/>
        </w:rPr>
      </w:pPr>
      <w:del w:id="3582" w:author="Constantine Smirnov" w:date="2023-06-07T03:45:00Z">
        <w:r w:rsidRPr="00CE198A" w:rsidDel="0022352D">
          <w:rPr>
            <w:rFonts w:ascii="Times New Roman" w:hAnsi="Times New Roman"/>
            <w:sz w:val="28"/>
            <w:szCs w:val="28"/>
          </w:rPr>
          <w:delText xml:space="preserve">Рисунок </w:delText>
        </w:r>
        <w:r w:rsidR="005F31B2" w:rsidRPr="00CE198A" w:rsidDel="0022352D">
          <w:rPr>
            <w:rFonts w:ascii="Times New Roman" w:hAnsi="Times New Roman"/>
            <w:sz w:val="28"/>
            <w:szCs w:val="28"/>
          </w:rPr>
          <w:fldChar w:fldCharType="begin"/>
        </w:r>
        <w:r w:rsidR="005F31B2" w:rsidRPr="00CE198A" w:rsidDel="0022352D">
          <w:rPr>
            <w:rFonts w:ascii="Times New Roman" w:hAnsi="Times New Roman"/>
            <w:sz w:val="28"/>
            <w:szCs w:val="28"/>
          </w:rPr>
          <w:delInstrText xml:space="preserve"> SEQ Рисунок \* ARABIC </w:delInstrText>
        </w:r>
        <w:r w:rsidR="005F31B2" w:rsidRPr="00CE198A" w:rsidDel="0022352D">
          <w:rPr>
            <w:rFonts w:ascii="Times New Roman" w:hAnsi="Times New Roman"/>
            <w:sz w:val="28"/>
            <w:szCs w:val="28"/>
          </w:rPr>
          <w:fldChar w:fldCharType="separate"/>
        </w:r>
        <w:bookmarkStart w:id="3583" w:name="_Ref468813445"/>
        <w:r w:rsidR="00000331" w:rsidRPr="00CE198A" w:rsidDel="0022352D">
          <w:rPr>
            <w:rFonts w:ascii="Times New Roman" w:hAnsi="Times New Roman"/>
            <w:noProof/>
            <w:sz w:val="28"/>
            <w:szCs w:val="28"/>
          </w:rPr>
          <w:delText>26</w:delText>
        </w:r>
        <w:bookmarkEnd w:id="3583"/>
        <w:r w:rsidR="005F31B2" w:rsidRPr="00CE198A" w:rsidDel="0022352D">
          <w:rPr>
            <w:rFonts w:ascii="Times New Roman" w:hAnsi="Times New Roman"/>
            <w:noProof/>
            <w:sz w:val="28"/>
            <w:szCs w:val="28"/>
          </w:rPr>
          <w:fldChar w:fldCharType="end"/>
        </w:r>
        <w:r w:rsidR="007E6B8F" w:rsidRPr="00CE198A" w:rsidDel="0022352D">
          <w:rPr>
            <w:rFonts w:ascii="Times New Roman" w:hAnsi="Times New Roman"/>
            <w:noProof/>
            <w:sz w:val="28"/>
            <w:szCs w:val="28"/>
          </w:rPr>
          <w:delText xml:space="preserve"> — Ночной режим работы</w:delText>
        </w:r>
      </w:del>
    </w:p>
    <w:sectPr w:rsidR="007E6B8F" w:rsidRPr="00CE198A" w:rsidSect="007E6B8F">
      <w:headerReference w:type="default" r:id="rId47"/>
      <w:footerReference w:type="default" r:id="rId48"/>
      <w:footnotePr>
        <w:numRestart w:val="eachPage"/>
      </w:footnotePr>
      <w:pgSz w:w="16838" w:h="11906" w:orient="landscape" w:code="9"/>
      <w:pgMar w:top="1701" w:right="1134" w:bottom="851" w:left="1701" w:header="714" w:footer="70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8B6280" w14:textId="77777777" w:rsidR="005868BA" w:rsidRDefault="005868BA" w:rsidP="00F21C35">
      <w:pPr>
        <w:spacing w:before="0"/>
      </w:pPr>
      <w:r>
        <w:separator/>
      </w:r>
    </w:p>
  </w:endnote>
  <w:endnote w:type="continuationSeparator" w:id="0">
    <w:p w14:paraId="6D5DF04E" w14:textId="77777777" w:rsidR="005868BA" w:rsidRDefault="005868BA" w:rsidP="00F21C35">
      <w:pPr>
        <w:spacing w:before="0"/>
      </w:pPr>
      <w:r>
        <w:continuationSeparator/>
      </w:r>
    </w:p>
  </w:endnote>
  <w:endnote w:type="continuationNotice" w:id="1">
    <w:p w14:paraId="62F4C4DD" w14:textId="77777777" w:rsidR="005868BA" w:rsidRDefault="005868BA">
      <w:pPr>
        <w:spacing w:before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ustomXmlInsRangeStart w:id="78" w:author="Constantine Smirnov" w:date="2023-06-07T04:11:00Z"/>
  <w:sdt>
    <w:sdtPr>
      <w:id w:val="915662146"/>
      <w:docPartObj>
        <w:docPartGallery w:val="Page Numbers (Bottom of Page)"/>
        <w:docPartUnique/>
      </w:docPartObj>
    </w:sdtPr>
    <w:sdtContent>
      <w:customXmlInsRangeEnd w:id="78"/>
      <w:p w14:paraId="6E19C135" w14:textId="287B3FC1" w:rsidR="00E9771C" w:rsidRDefault="00E9771C">
        <w:pPr>
          <w:pStyle w:val="ab"/>
          <w:jc w:val="center"/>
          <w:rPr>
            <w:ins w:id="79" w:author="Constantine Smirnov" w:date="2023-06-07T04:11:00Z"/>
          </w:rPr>
        </w:pPr>
        <w:ins w:id="80" w:author="Constantine Smirnov" w:date="2023-06-07T04:11:00Z">
          <w:r>
            <w:fldChar w:fldCharType="begin"/>
          </w:r>
          <w:r>
            <w:instrText>PAGE   \* MERGEFORMAT</w:instrText>
          </w:r>
          <w:r>
            <w:fldChar w:fldCharType="separate"/>
          </w:r>
          <w:r>
            <w:t>2</w:t>
          </w:r>
          <w:r>
            <w:fldChar w:fldCharType="end"/>
          </w:r>
        </w:ins>
      </w:p>
      <w:customXmlInsRangeStart w:id="81" w:author="Constantine Smirnov" w:date="2023-06-07T04:11:00Z"/>
    </w:sdtContent>
  </w:sdt>
  <w:customXmlInsRangeEnd w:id="81"/>
  <w:p w14:paraId="276FB9BE" w14:textId="77777777" w:rsidR="00A96C52" w:rsidRPr="001F47FD" w:rsidRDefault="00A96C52" w:rsidP="00F4391E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A1DE66" w14:textId="447CDCF9" w:rsidR="00E9771C" w:rsidRPr="00E9771C" w:rsidRDefault="00E9771C" w:rsidP="00484E64">
    <w:pPr>
      <w:pStyle w:val="ab"/>
      <w:rPr>
        <w:ins w:id="82" w:author="Constantine Smirnov" w:date="2023-06-07T04:10:00Z"/>
        <w:sz w:val="16"/>
        <w:szCs w:val="16"/>
      </w:rPr>
    </w:pPr>
  </w:p>
  <w:p w14:paraId="36FD8EAB" w14:textId="650EC4D4" w:rsidR="00A96C52" w:rsidRDefault="00A96C52" w:rsidP="005C4A34">
    <w:pPr>
      <w:pStyle w:val="SCf2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ustomXmlInsRangeStart w:id="191" w:author="Constantine Smirnov" w:date="2023-06-07T04:15:00Z"/>
  <w:sdt>
    <w:sdtPr>
      <w:id w:val="1494302740"/>
      <w:docPartObj>
        <w:docPartGallery w:val="Page Numbers (Bottom of Page)"/>
        <w:docPartUnique/>
      </w:docPartObj>
    </w:sdtPr>
    <w:sdtContent>
      <w:customXmlInsRangeEnd w:id="191"/>
      <w:p w14:paraId="57C26E4B" w14:textId="3129D2CE" w:rsidR="00070002" w:rsidRDefault="00070002">
        <w:pPr>
          <w:pStyle w:val="ab"/>
          <w:jc w:val="center"/>
          <w:rPr>
            <w:ins w:id="192" w:author="Constantine Smirnov" w:date="2023-06-07T04:15:00Z"/>
          </w:rPr>
        </w:pPr>
        <w:ins w:id="193" w:author="Constantine Smirnov" w:date="2023-06-07T04:15:00Z">
          <w:r>
            <w:fldChar w:fldCharType="begin"/>
          </w:r>
          <w:r>
            <w:instrText>PAGE   \* MERGEFORMAT</w:instrText>
          </w:r>
          <w:r>
            <w:fldChar w:fldCharType="separate"/>
          </w:r>
          <w:r>
            <w:t>2</w:t>
          </w:r>
          <w:r>
            <w:fldChar w:fldCharType="end"/>
          </w:r>
        </w:ins>
      </w:p>
      <w:customXmlInsRangeStart w:id="194" w:author="Constantine Smirnov" w:date="2023-06-07T04:15:00Z"/>
    </w:sdtContent>
  </w:sdt>
  <w:customXmlInsRangeEnd w:id="194"/>
  <w:p w14:paraId="0FD965A1" w14:textId="77777777" w:rsidR="00A96C52" w:rsidRDefault="00A96C52" w:rsidP="00BF01D2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A37461" w14:textId="77777777" w:rsidR="00A96C52" w:rsidRDefault="00A96C52" w:rsidP="00BF01D2">
    <w:pPr>
      <w:pStyle w:val="ab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4C6E86" w14:textId="77777777" w:rsidR="00A96C52" w:rsidRDefault="00A96C52" w:rsidP="00BF01D2">
    <w:pPr>
      <w:pStyle w:val="ab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8362DF" w14:textId="77777777" w:rsidR="00A96C52" w:rsidRDefault="00A96C52" w:rsidP="00BF01D2">
    <w:pPr>
      <w:pStyle w:val="ab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d"/>
      <w:tblW w:w="5000" w:type="pct"/>
      <w:tblBorders>
        <w:top w:val="single" w:sz="12" w:space="0" w:color="006CB7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0179"/>
      <w:gridCol w:w="4040"/>
    </w:tblGrid>
    <w:tr w:rsidR="00A96C52" w14:paraId="04D88C48" w14:textId="77777777" w:rsidTr="0028275E">
      <w:trPr>
        <w:trHeight w:val="629"/>
      </w:trPr>
      <w:tc>
        <w:tcPr>
          <w:tcW w:w="7054" w:type="dxa"/>
          <w:tcMar>
            <w:top w:w="57" w:type="dxa"/>
          </w:tcMar>
        </w:tcPr>
        <w:p w14:paraId="786975DD" w14:textId="342662AF" w:rsidR="00A96C52" w:rsidRPr="00927F37" w:rsidRDefault="005F31B2" w:rsidP="007961FF">
          <w:pPr>
            <w:pStyle w:val="ab"/>
          </w:pPr>
          <w:del w:id="3587" w:author="Constantine Smirnov" w:date="2023-06-07T04:32:00Z">
            <w:r w:rsidDel="00C71C8C">
              <w:fldChar w:fldCharType="begin"/>
            </w:r>
            <w:r w:rsidDel="00C71C8C">
              <w:delInstrText xml:space="preserve"> DOCPROPERTY  Документ  \* MERGEFORMAT </w:delInstrText>
            </w:r>
            <w:r w:rsidDel="00C71C8C">
              <w:fldChar w:fldCharType="separate"/>
            </w:r>
            <w:r w:rsidR="00A96C52" w:rsidRPr="00517A6A" w:rsidDel="00C71C8C">
              <w:rPr>
                <w:b w:val="0"/>
                <w:bCs/>
              </w:rPr>
              <w:delText>Техническое задание</w:delText>
            </w:r>
            <w:r w:rsidDel="00C71C8C">
              <w:rPr>
                <w:b w:val="0"/>
                <w:bCs/>
              </w:rPr>
              <w:fldChar w:fldCharType="end"/>
            </w:r>
            <w:r w:rsidR="00A96C52" w:rsidDel="00C71C8C">
              <w:delText>.</w:delText>
            </w:r>
            <w:r w:rsidR="00A96C52" w:rsidRPr="00BF01D2" w:rsidDel="00C71C8C">
              <w:delText xml:space="preserve"> </w:delText>
            </w:r>
            <w:r w:rsidDel="00C71C8C">
              <w:fldChar w:fldCharType="begin"/>
            </w:r>
            <w:r w:rsidDel="00C71C8C">
              <w:delInstrText xml:space="preserve"> DOCPROPERTY  ПОДСистема  \* MERGEFORMAT </w:delInstrText>
            </w:r>
            <w:r w:rsidDel="00C71C8C">
              <w:fldChar w:fldCharType="separate"/>
            </w:r>
            <w:r w:rsidR="00A96C52" w:rsidDel="00C71C8C">
              <w:delText>Мобильное приложение Портала спутниковых геоинформационных данных и сервисов морской отрасли</w:delText>
            </w:r>
            <w:r w:rsidDel="00C71C8C">
              <w:fldChar w:fldCharType="end"/>
            </w:r>
          </w:del>
        </w:p>
      </w:tc>
      <w:tc>
        <w:tcPr>
          <w:tcW w:w="2800" w:type="dxa"/>
          <w:tcMar>
            <w:top w:w="57" w:type="dxa"/>
          </w:tcMar>
          <w:vAlign w:val="bottom"/>
        </w:tcPr>
        <w:p w14:paraId="00DBA1BD" w14:textId="3A071A90" w:rsidR="00A96C52" w:rsidRPr="00BB73D7" w:rsidRDefault="00A96C52" w:rsidP="00790B89">
          <w:pPr>
            <w:pStyle w:val="ab"/>
            <w:jc w:val="right"/>
            <w:rPr>
              <w:rStyle w:val="ae"/>
            </w:rPr>
          </w:pPr>
          <w:r w:rsidRPr="00BB73D7">
            <w:rPr>
              <w:rStyle w:val="ae"/>
            </w:rPr>
            <w:t xml:space="preserve">Страница </w:t>
          </w:r>
          <w:r w:rsidRPr="00BB73D7">
            <w:rPr>
              <w:rStyle w:val="ae"/>
            </w:rPr>
            <w:fldChar w:fldCharType="begin"/>
          </w:r>
          <w:r w:rsidRPr="00BB73D7">
            <w:rPr>
              <w:rStyle w:val="ae"/>
            </w:rPr>
            <w:instrText xml:space="preserve"> PAGE  \* Arabic  \* MERGEFORMAT </w:instrText>
          </w:r>
          <w:r w:rsidRPr="00BB73D7">
            <w:rPr>
              <w:rStyle w:val="ae"/>
            </w:rPr>
            <w:fldChar w:fldCharType="separate"/>
          </w:r>
          <w:r w:rsidR="005F31B2">
            <w:rPr>
              <w:rStyle w:val="ae"/>
              <w:noProof/>
            </w:rPr>
            <w:t>72</w:t>
          </w:r>
          <w:r w:rsidRPr="00BB73D7">
            <w:rPr>
              <w:rStyle w:val="ae"/>
            </w:rPr>
            <w:fldChar w:fldCharType="end"/>
          </w:r>
          <w:r w:rsidRPr="00BB73D7">
            <w:rPr>
              <w:rStyle w:val="ae"/>
            </w:rPr>
            <w:t xml:space="preserve"> из </w:t>
          </w:r>
          <w:r>
            <w:rPr>
              <w:rStyle w:val="ae"/>
            </w:rPr>
            <w:fldChar w:fldCharType="begin"/>
          </w:r>
          <w:r>
            <w:rPr>
              <w:rStyle w:val="ae"/>
            </w:rPr>
            <w:instrText xml:space="preserve"> </w:instrText>
          </w:r>
          <w:r w:rsidRPr="00F20008">
            <w:rPr>
              <w:rStyle w:val="ae"/>
            </w:rPr>
            <w:instrText xml:space="preserve">= </w:instrText>
          </w:r>
          <w:fldSimple w:instr=" NUMPAGES  \* MERGEFORMAT ">
            <w:r w:rsidR="00810A19" w:rsidRPr="00810A19">
              <w:rPr>
                <w:rStyle w:val="ae"/>
                <w:b w:val="0"/>
                <w:bCs/>
                <w:noProof/>
              </w:rPr>
              <w:instrText>32</w:instrText>
            </w:r>
          </w:fldSimple>
          <w:r w:rsidRPr="00F20008">
            <w:rPr>
              <w:rStyle w:val="ae"/>
            </w:rPr>
            <w:instrText xml:space="preserve"> - </w:instrText>
          </w:r>
          <w:r>
            <w:rPr>
              <w:rStyle w:val="ae"/>
            </w:rPr>
            <w:instrText xml:space="preserve">1 </w:instrText>
          </w:r>
          <w:r>
            <w:rPr>
              <w:rStyle w:val="ae"/>
            </w:rPr>
            <w:fldChar w:fldCharType="separate"/>
          </w:r>
          <w:r w:rsidR="00810A19">
            <w:rPr>
              <w:rStyle w:val="ae"/>
              <w:noProof/>
            </w:rPr>
            <w:t>31</w:t>
          </w:r>
          <w:r>
            <w:rPr>
              <w:rStyle w:val="ae"/>
            </w:rPr>
            <w:fldChar w:fldCharType="end"/>
          </w:r>
        </w:p>
      </w:tc>
    </w:tr>
  </w:tbl>
  <w:p w14:paraId="028A579D" w14:textId="77777777" w:rsidR="00A96C52" w:rsidRDefault="00A96C52" w:rsidP="00BF01D2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E5F5B2" w14:textId="77777777" w:rsidR="005868BA" w:rsidRDefault="005868BA" w:rsidP="00F21C35">
      <w:pPr>
        <w:spacing w:before="0"/>
      </w:pPr>
      <w:r>
        <w:separator/>
      </w:r>
    </w:p>
  </w:footnote>
  <w:footnote w:type="continuationSeparator" w:id="0">
    <w:p w14:paraId="6A297F6E" w14:textId="77777777" w:rsidR="005868BA" w:rsidRDefault="005868BA" w:rsidP="00F21C35">
      <w:pPr>
        <w:spacing w:before="0"/>
      </w:pPr>
      <w:r>
        <w:continuationSeparator/>
      </w:r>
    </w:p>
  </w:footnote>
  <w:footnote w:type="continuationNotice" w:id="1">
    <w:p w14:paraId="109AA1B0" w14:textId="77777777" w:rsidR="005868BA" w:rsidRDefault="005868BA">
      <w:pPr>
        <w:spacing w:before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Borders>
        <w:bottom w:val="single" w:sz="8" w:space="0" w:color="FFD200"/>
      </w:tblBorders>
      <w:tblLook w:val="01E0" w:firstRow="1" w:lastRow="1" w:firstColumn="1" w:lastColumn="1" w:noHBand="0" w:noVBand="0"/>
    </w:tblPr>
    <w:tblGrid>
      <w:gridCol w:w="9855"/>
    </w:tblGrid>
    <w:tr w:rsidR="00A96C52" w:rsidRPr="00AA422C" w14:paraId="39BCB17A" w14:textId="77777777" w:rsidTr="00434104">
      <w:trPr>
        <w:trHeight w:val="253"/>
      </w:trPr>
      <w:tc>
        <w:tcPr>
          <w:tcW w:w="5000" w:type="pct"/>
          <w:tcBorders>
            <w:bottom w:val="single" w:sz="12" w:space="0" w:color="FFD200"/>
          </w:tcBorders>
          <w:vAlign w:val="center"/>
        </w:tcPr>
        <w:p w14:paraId="5ACB0647" w14:textId="77777777" w:rsidR="00A96C52" w:rsidRPr="00AA422C" w:rsidRDefault="00A96C52" w:rsidP="00F4391E">
          <w:pPr>
            <w:pStyle w:val="a9"/>
            <w:rPr>
              <w:b w:val="0"/>
            </w:rPr>
          </w:pPr>
        </w:p>
      </w:tc>
    </w:tr>
  </w:tbl>
  <w:p w14:paraId="16F16D70" w14:textId="77777777" w:rsidR="00A96C52" w:rsidRPr="002F08B2" w:rsidRDefault="00A96C52" w:rsidP="00F4391E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d"/>
      <w:tblW w:w="5000" w:type="pct"/>
      <w:tblBorders>
        <w:top w:val="none" w:sz="0" w:space="0" w:color="auto"/>
        <w:left w:val="none" w:sz="0" w:space="0" w:color="auto"/>
        <w:bottom w:val="single" w:sz="12" w:space="0" w:color="006CB7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855"/>
    </w:tblGrid>
    <w:tr w:rsidR="00A96C52" w:rsidDel="00DE0496" w14:paraId="3F39035F" w14:textId="2CA63FCB" w:rsidTr="00AC7661">
      <w:trPr>
        <w:trHeight w:val="84"/>
        <w:del w:id="188" w:author="Constantine Smirnov" w:date="2023-06-07T02:44:00Z"/>
      </w:trPr>
      <w:tc>
        <w:tcPr>
          <w:tcW w:w="9889" w:type="dxa"/>
          <w:tcMar>
            <w:top w:w="57" w:type="dxa"/>
            <w:bottom w:w="57" w:type="dxa"/>
          </w:tcMar>
        </w:tcPr>
        <w:p w14:paraId="7C576134" w14:textId="38D709F8" w:rsidR="00A96C52" w:rsidRPr="00B32360" w:rsidDel="00DE0496" w:rsidRDefault="00A96C52" w:rsidP="00A3472B">
          <w:pPr>
            <w:pStyle w:val="a9"/>
            <w:rPr>
              <w:del w:id="189" w:author="Constantine Smirnov" w:date="2023-06-07T02:44:00Z"/>
            </w:rPr>
          </w:pPr>
          <w:del w:id="190" w:author="Constantine Smirnov" w:date="2023-06-07T02:44:00Z">
            <w:r w:rsidDel="00DE0496">
              <w:rPr>
                <w:b w:val="0"/>
                <w:caps w:val="0"/>
                <w:noProof/>
                <w:lang w:eastAsia="ru-RU"/>
              </w:rPr>
              <w:drawing>
                <wp:anchor distT="0" distB="0" distL="114300" distR="114300" simplePos="0" relativeHeight="251654144" behindDoc="1" locked="0" layoutInCell="1" allowOverlap="1" wp14:anchorId="2F626FBC" wp14:editId="6E65588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-396240</wp:posOffset>
                  </wp:positionV>
                  <wp:extent cx="1674000" cy="460800"/>
                  <wp:effectExtent l="0" t="0" r="2540" b="0"/>
                  <wp:wrapNone/>
                  <wp:docPr id="119292428" name="Рисунок 119292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логотип1.jpg"/>
                          <pic:cNvPicPr/>
                        </pic:nvPicPr>
                        <pic:blipFill>
                          <a:blip r:embed="rId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000" cy="46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Del="00DE0496">
              <w:rPr>
                <w:b w:val="0"/>
                <w:caps w:val="0"/>
                <w:noProof/>
                <w:lang w:eastAsia="ru-RU"/>
              </w:rPr>
              <w:drawing>
                <wp:anchor distT="0" distB="0" distL="114300" distR="114300" simplePos="0" relativeHeight="251652096" behindDoc="1" locked="0" layoutInCell="1" allowOverlap="1" wp14:anchorId="2F626FBC" wp14:editId="6E65588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-396240</wp:posOffset>
                  </wp:positionV>
                  <wp:extent cx="1674000" cy="460800"/>
                  <wp:effectExtent l="0" t="0" r="2540" b="0"/>
                  <wp:wrapNone/>
                  <wp:docPr id="1059211933" name="Рисунок 10592119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логотип1.jpg"/>
                          <pic:cNvPicPr/>
                        </pic:nvPicPr>
                        <pic:blipFill>
                          <a:blip r:embed="rId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000" cy="46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Del="00DE0496">
              <w:rPr>
                <w:b w:val="0"/>
                <w:caps w:val="0"/>
              </w:rPr>
              <w:fldChar w:fldCharType="begin"/>
            </w:r>
            <w:r w:rsidDel="00DE0496">
              <w:delInstrText xml:space="preserve"> STYLEREF  "_</w:delInstrText>
            </w:r>
            <w:r w:rsidDel="00DE0496">
              <w:rPr>
                <w:lang w:val="en-US"/>
              </w:rPr>
              <w:delInstrText>SC</w:delInstrText>
            </w:r>
            <w:r w:rsidDel="00DE0496">
              <w:delInstrText xml:space="preserve">_Заголовок простой"  \* MERGEFORMAT </w:delInstrText>
            </w:r>
            <w:r w:rsidDel="00DE0496">
              <w:rPr>
                <w:b w:val="0"/>
                <w:caps w:val="0"/>
              </w:rPr>
              <w:fldChar w:fldCharType="separate"/>
            </w:r>
            <w:r w:rsidR="00DE0496" w:rsidRPr="00DE0496" w:rsidDel="00DE0496">
              <w:rPr>
                <w:b w:val="0"/>
                <w:bCs/>
                <w:noProof/>
              </w:rPr>
              <w:delText>История изменений</w:delText>
            </w:r>
            <w:r w:rsidDel="00DE0496">
              <w:rPr>
                <w:b w:val="0"/>
                <w:caps w:val="0"/>
                <w:noProof/>
              </w:rPr>
              <w:fldChar w:fldCharType="end"/>
            </w:r>
          </w:del>
        </w:p>
      </w:tc>
    </w:tr>
  </w:tbl>
  <w:p w14:paraId="09433A8B" w14:textId="77777777" w:rsidR="00A96C52" w:rsidRPr="00B32360" w:rsidRDefault="00A96C52" w:rsidP="00990D6E">
    <w:pPr>
      <w:pStyle w:val="a9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d"/>
      <w:tblW w:w="5000" w:type="pct"/>
      <w:tblBorders>
        <w:top w:val="none" w:sz="0" w:space="0" w:color="auto"/>
        <w:left w:val="none" w:sz="0" w:space="0" w:color="auto"/>
        <w:bottom w:val="single" w:sz="12" w:space="0" w:color="006CB7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570"/>
    </w:tblGrid>
    <w:tr w:rsidR="00A96C52" w:rsidDel="00834D4A" w14:paraId="6F0A30C1" w14:textId="5942A9F1" w:rsidTr="00AC7661">
      <w:trPr>
        <w:trHeight w:val="84"/>
        <w:del w:id="345" w:author="Constantine Smirnov" w:date="2023-06-07T02:44:00Z"/>
      </w:trPr>
      <w:tc>
        <w:tcPr>
          <w:tcW w:w="9889" w:type="dxa"/>
          <w:tcMar>
            <w:top w:w="57" w:type="dxa"/>
            <w:bottom w:w="57" w:type="dxa"/>
          </w:tcMar>
        </w:tcPr>
        <w:p w14:paraId="39683D73" w14:textId="0F340223" w:rsidR="00A96C52" w:rsidRPr="00B32360" w:rsidDel="00834D4A" w:rsidRDefault="00A96C52" w:rsidP="00834D4A">
          <w:pPr>
            <w:pStyle w:val="a9"/>
            <w:tabs>
              <w:tab w:val="clear" w:pos="4677"/>
              <w:tab w:val="clear" w:pos="9355"/>
            </w:tabs>
            <w:jc w:val="both"/>
            <w:rPr>
              <w:del w:id="346" w:author="Constantine Smirnov" w:date="2023-06-07T02:44:00Z"/>
            </w:rPr>
          </w:pPr>
          <w:del w:id="347" w:author="Constantine Smirnov" w:date="2023-06-07T02:44:00Z">
            <w:r w:rsidDel="00834D4A">
              <w:rPr>
                <w:b w:val="0"/>
                <w:caps w:val="0"/>
                <w:noProof/>
                <w:lang w:eastAsia="ru-RU"/>
              </w:rPr>
              <w:drawing>
                <wp:anchor distT="0" distB="0" distL="114300" distR="114300" simplePos="0" relativeHeight="251662336" behindDoc="1" locked="0" layoutInCell="1" allowOverlap="1" wp14:anchorId="4102666C" wp14:editId="1420116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-396240</wp:posOffset>
                  </wp:positionV>
                  <wp:extent cx="1674000" cy="460800"/>
                  <wp:effectExtent l="0" t="0" r="2540" b="0"/>
                  <wp:wrapNone/>
                  <wp:docPr id="502525634" name="Рисунок 5025256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логотип1.jpg"/>
                          <pic:cNvPicPr/>
                        </pic:nvPicPr>
                        <pic:blipFill>
                          <a:blip r:embed="rId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000" cy="46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Del="00834D4A">
              <w:rPr>
                <w:b w:val="0"/>
                <w:caps w:val="0"/>
                <w:noProof/>
                <w:lang w:eastAsia="ru-RU"/>
              </w:rPr>
              <w:drawing>
                <wp:anchor distT="0" distB="0" distL="114300" distR="114300" simplePos="0" relativeHeight="251660288" behindDoc="1" locked="0" layoutInCell="1" allowOverlap="1" wp14:anchorId="4102666C" wp14:editId="1420116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-396240</wp:posOffset>
                  </wp:positionV>
                  <wp:extent cx="1674000" cy="460800"/>
                  <wp:effectExtent l="0" t="0" r="2540" b="0"/>
                  <wp:wrapNone/>
                  <wp:docPr id="2058316119" name="Рисунок 2058316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логотип1.jpg"/>
                          <pic:cNvPicPr/>
                        </pic:nvPicPr>
                        <pic:blipFill>
                          <a:blip r:embed="rId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000" cy="46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Del="00834D4A">
              <w:rPr>
                <w:b w:val="0"/>
                <w:caps w:val="0"/>
              </w:rPr>
              <w:fldChar w:fldCharType="begin"/>
            </w:r>
            <w:r w:rsidDel="00834D4A">
              <w:delInstrText xml:space="preserve"> STYLEREF  "</w:delInstrText>
            </w:r>
            <w:r w:rsidDel="00834D4A">
              <w:rPr>
                <w:lang w:val="en-US"/>
              </w:rPr>
              <w:delInstrText>_SC</w:delInstrText>
            </w:r>
            <w:r w:rsidDel="00834D4A">
              <w:delInstrText xml:space="preserve">_Заголовок Б/Н"  \* MERGEFORMAT </w:delInstrText>
            </w:r>
            <w:r w:rsidDel="00834D4A">
              <w:rPr>
                <w:b w:val="0"/>
                <w:caps w:val="0"/>
              </w:rPr>
              <w:fldChar w:fldCharType="separate"/>
            </w:r>
            <w:r w:rsidR="00834D4A" w:rsidRPr="00834D4A" w:rsidDel="00834D4A">
              <w:rPr>
                <w:b w:val="0"/>
                <w:bCs/>
                <w:noProof/>
              </w:rPr>
              <w:delText>Список</w:delText>
            </w:r>
            <w:r w:rsidR="00834D4A" w:rsidDel="00834D4A">
              <w:rPr>
                <w:noProof/>
              </w:rPr>
              <w:delText xml:space="preserve"> таблиц</w:delText>
            </w:r>
            <w:r w:rsidDel="00834D4A">
              <w:rPr>
                <w:b w:val="0"/>
                <w:caps w:val="0"/>
                <w:noProof/>
              </w:rPr>
              <w:fldChar w:fldCharType="end"/>
            </w:r>
          </w:del>
        </w:p>
      </w:tc>
    </w:tr>
  </w:tbl>
  <w:p w14:paraId="74FD3CFE" w14:textId="77777777" w:rsidR="00A96C52" w:rsidRPr="00B32360" w:rsidRDefault="00A96C52" w:rsidP="00834D4A">
    <w:pPr>
      <w:pStyle w:val="a9"/>
      <w:jc w:val="both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d"/>
      <w:tblW w:w="5000" w:type="pct"/>
      <w:tblBorders>
        <w:top w:val="none" w:sz="0" w:space="0" w:color="auto"/>
        <w:left w:val="none" w:sz="0" w:space="0" w:color="auto"/>
        <w:bottom w:val="single" w:sz="12" w:space="0" w:color="006CB7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855"/>
    </w:tblGrid>
    <w:tr w:rsidR="00A96C52" w:rsidDel="008E514E" w14:paraId="54760734" w14:textId="6D4EE577" w:rsidTr="00927F37">
      <w:trPr>
        <w:trHeight w:val="84"/>
        <w:del w:id="1930" w:author="Constantine Smirnov" w:date="2023-06-07T02:43:00Z"/>
      </w:trPr>
      <w:tc>
        <w:tcPr>
          <w:tcW w:w="9747" w:type="dxa"/>
          <w:tcMar>
            <w:top w:w="57" w:type="dxa"/>
            <w:bottom w:w="57" w:type="dxa"/>
          </w:tcMar>
        </w:tcPr>
        <w:p w14:paraId="1DAEC2DB" w14:textId="63C73BD2" w:rsidR="00A96C52" w:rsidRPr="0090452D" w:rsidDel="008E514E" w:rsidRDefault="00A96C52" w:rsidP="00A3472B">
          <w:pPr>
            <w:pStyle w:val="a9"/>
            <w:tabs>
              <w:tab w:val="clear" w:pos="4677"/>
              <w:tab w:val="clear" w:pos="9355"/>
            </w:tabs>
            <w:rPr>
              <w:del w:id="1931" w:author="Constantine Smirnov" w:date="2023-06-07T02:43:00Z"/>
            </w:rPr>
          </w:pPr>
          <w:del w:id="1932" w:author="Constantine Smirnov" w:date="2023-06-07T02:43:00Z">
            <w:r w:rsidDel="008E514E">
              <w:rPr>
                <w:b w:val="0"/>
                <w:caps w:val="0"/>
                <w:noProof/>
                <w:lang w:eastAsia="ru-RU"/>
              </w:rPr>
              <w:drawing>
                <wp:anchor distT="0" distB="0" distL="114300" distR="114300" simplePos="0" relativeHeight="251658240" behindDoc="1" locked="0" layoutInCell="1" allowOverlap="1" wp14:anchorId="2D478F68" wp14:editId="17F816EA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-396240</wp:posOffset>
                  </wp:positionV>
                  <wp:extent cx="1674000" cy="460800"/>
                  <wp:effectExtent l="0" t="0" r="2540" b="0"/>
                  <wp:wrapNone/>
                  <wp:docPr id="440161570" name="Рисунок 4401615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логотип1.jpg"/>
                          <pic:cNvPicPr/>
                        </pic:nvPicPr>
                        <pic:blipFill>
                          <a:blip r:embed="rId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000" cy="46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Del="008E514E">
              <w:rPr>
                <w:b w:val="0"/>
                <w:caps w:val="0"/>
              </w:rPr>
              <w:fldChar w:fldCharType="begin"/>
            </w:r>
            <w:r w:rsidDel="008E514E">
              <w:delInstrText xml:space="preserve"> STYLEREF  "</w:delInstrText>
            </w:r>
            <w:r w:rsidDel="008E514E">
              <w:rPr>
                <w:lang w:val="en-US"/>
              </w:rPr>
              <w:delInstrText>_SC</w:delInstrText>
            </w:r>
            <w:r w:rsidDel="008E514E">
              <w:delInstrText xml:space="preserve">_Заголовок 1"  \* MERGEFORMAT </w:delInstrText>
            </w:r>
            <w:r w:rsidDel="008E514E">
              <w:rPr>
                <w:b w:val="0"/>
                <w:caps w:val="0"/>
              </w:rPr>
              <w:fldChar w:fldCharType="separate"/>
            </w:r>
            <w:r w:rsidR="008E514E" w:rsidDel="008E514E">
              <w:rPr>
                <w:noProof/>
              </w:rPr>
              <w:delText>Общие сведения об ИС</w:delText>
            </w:r>
            <w:r w:rsidDel="008E514E">
              <w:rPr>
                <w:b w:val="0"/>
                <w:caps w:val="0"/>
                <w:noProof/>
              </w:rPr>
              <w:fldChar w:fldCharType="end"/>
            </w:r>
          </w:del>
        </w:p>
      </w:tc>
    </w:tr>
  </w:tbl>
  <w:p w14:paraId="4EFF2B59" w14:textId="77777777" w:rsidR="00A96C52" w:rsidRPr="007027C0" w:rsidRDefault="00A96C52" w:rsidP="00927F37">
    <w:pPr>
      <w:pStyle w:val="a9"/>
      <w:jc w:val="lef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d"/>
      <w:tblW w:w="5000" w:type="pct"/>
      <w:tblBorders>
        <w:top w:val="none" w:sz="0" w:space="0" w:color="auto"/>
        <w:left w:val="none" w:sz="0" w:space="0" w:color="auto"/>
        <w:bottom w:val="single" w:sz="12" w:space="0" w:color="006CB7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855"/>
    </w:tblGrid>
    <w:tr w:rsidR="00A96C52" w:rsidDel="005D0341" w14:paraId="764020F6" w14:textId="79EEA709" w:rsidTr="00927F37">
      <w:trPr>
        <w:trHeight w:val="84"/>
        <w:del w:id="1977" w:author="Constantine Smirnov" w:date="2023-06-07T03:01:00Z"/>
      </w:trPr>
      <w:tc>
        <w:tcPr>
          <w:tcW w:w="9747" w:type="dxa"/>
          <w:tcMar>
            <w:top w:w="57" w:type="dxa"/>
            <w:bottom w:w="57" w:type="dxa"/>
          </w:tcMar>
        </w:tcPr>
        <w:p w14:paraId="78191B7A" w14:textId="35AAF10F" w:rsidR="00A96C52" w:rsidRPr="0090452D" w:rsidDel="005D0341" w:rsidRDefault="00A96C52" w:rsidP="00A3472B">
          <w:pPr>
            <w:pStyle w:val="a9"/>
            <w:tabs>
              <w:tab w:val="clear" w:pos="4677"/>
              <w:tab w:val="clear" w:pos="9355"/>
            </w:tabs>
            <w:rPr>
              <w:del w:id="1978" w:author="Constantine Smirnov" w:date="2023-06-07T03:01:00Z"/>
            </w:rPr>
          </w:pPr>
          <w:del w:id="1979" w:author="Constantine Smirnov" w:date="2023-06-07T03:01:00Z">
            <w:r w:rsidDel="005D0341">
              <w:rPr>
                <w:b w:val="0"/>
                <w:caps w:val="0"/>
                <w:noProof/>
                <w:lang w:eastAsia="ru-RU"/>
              </w:rPr>
              <w:drawing>
                <wp:anchor distT="0" distB="0" distL="114300" distR="114300" simplePos="0" relativeHeight="251664384" behindDoc="1" locked="0" layoutInCell="1" allowOverlap="1" wp14:anchorId="7129F140" wp14:editId="7119248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-396240</wp:posOffset>
                  </wp:positionV>
                  <wp:extent cx="1674000" cy="460800"/>
                  <wp:effectExtent l="0" t="0" r="2540" b="0"/>
                  <wp:wrapNone/>
                  <wp:docPr id="63558371" name="Рисунок 63558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логотип1.jpg"/>
                          <pic:cNvPicPr/>
                        </pic:nvPicPr>
                        <pic:blipFill>
                          <a:blip r:embed="rId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000" cy="46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Del="005D0341">
              <w:rPr>
                <w:b w:val="0"/>
                <w:caps w:val="0"/>
              </w:rPr>
              <w:fldChar w:fldCharType="begin"/>
            </w:r>
            <w:r w:rsidDel="005D0341">
              <w:delInstrText xml:space="preserve"> STYLEREF  "</w:delInstrText>
            </w:r>
            <w:r w:rsidDel="005D0341">
              <w:rPr>
                <w:lang w:val="en-US"/>
              </w:rPr>
              <w:delInstrText>_SC</w:delInstrText>
            </w:r>
            <w:r w:rsidDel="005D0341">
              <w:delInstrText xml:space="preserve">_Заголовок 1"  \* MERGEFORMAT </w:delInstrText>
            </w:r>
            <w:r w:rsidDel="005D0341">
              <w:rPr>
                <w:b w:val="0"/>
                <w:caps w:val="0"/>
              </w:rPr>
              <w:fldChar w:fldCharType="separate"/>
            </w:r>
            <w:r w:rsidR="005D0341" w:rsidDel="005D0341">
              <w:rPr>
                <w:noProof/>
              </w:rPr>
              <w:delText>Характеристика объекта автоматизации</w:delText>
            </w:r>
            <w:r w:rsidDel="005D0341">
              <w:rPr>
                <w:b w:val="0"/>
                <w:caps w:val="0"/>
                <w:noProof/>
              </w:rPr>
              <w:fldChar w:fldCharType="end"/>
            </w:r>
          </w:del>
        </w:p>
      </w:tc>
    </w:tr>
  </w:tbl>
  <w:p w14:paraId="153D7122" w14:textId="77777777" w:rsidR="00A96C52" w:rsidRPr="007027C0" w:rsidRDefault="00A96C52" w:rsidP="00927F37">
    <w:pPr>
      <w:pStyle w:val="a9"/>
      <w:jc w:val="lef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d"/>
      <w:tblW w:w="5000" w:type="pct"/>
      <w:tblBorders>
        <w:top w:val="none" w:sz="0" w:space="0" w:color="auto"/>
        <w:left w:val="none" w:sz="0" w:space="0" w:color="auto"/>
        <w:bottom w:val="single" w:sz="12" w:space="0" w:color="006CB7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855"/>
    </w:tblGrid>
    <w:tr w:rsidR="00A96C52" w:rsidDel="00E9701B" w14:paraId="24B736C8" w14:textId="1A1A807D" w:rsidTr="0028275E">
      <w:trPr>
        <w:trHeight w:val="84"/>
        <w:del w:id="3489" w:author="Constantine Smirnov" w:date="2023-06-07T03:48:00Z"/>
      </w:trPr>
      <w:tc>
        <w:tcPr>
          <w:tcW w:w="9747" w:type="dxa"/>
          <w:tcMar>
            <w:top w:w="57" w:type="dxa"/>
            <w:bottom w:w="57" w:type="dxa"/>
          </w:tcMar>
        </w:tcPr>
        <w:p w14:paraId="021CC4D1" w14:textId="581E366B" w:rsidR="00A96C52" w:rsidRPr="0090452D" w:rsidDel="00E9701B" w:rsidRDefault="00A96C52" w:rsidP="00045AAD">
          <w:pPr>
            <w:pStyle w:val="a9"/>
            <w:tabs>
              <w:tab w:val="clear" w:pos="4677"/>
              <w:tab w:val="clear" w:pos="9355"/>
            </w:tabs>
            <w:jc w:val="both"/>
            <w:rPr>
              <w:del w:id="3490" w:author="Constantine Smirnov" w:date="2023-06-07T03:48:00Z"/>
            </w:rPr>
          </w:pPr>
          <w:del w:id="3491" w:author="Constantine Smirnov" w:date="2023-06-07T03:03:00Z">
            <w:r w:rsidDel="00A365C1">
              <w:rPr>
                <w:b w:val="0"/>
                <w:caps w:val="0"/>
                <w:noProof/>
                <w:lang w:eastAsia="ru-RU"/>
              </w:rPr>
              <w:drawing>
                <wp:anchor distT="0" distB="0" distL="114300" distR="114300" simplePos="0" relativeHeight="251656192" behindDoc="1" locked="0" layoutInCell="1" allowOverlap="1" wp14:anchorId="324A4693" wp14:editId="546BC54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-396240</wp:posOffset>
                  </wp:positionV>
                  <wp:extent cx="1674000" cy="460800"/>
                  <wp:effectExtent l="0" t="0" r="2540" b="0"/>
                  <wp:wrapNone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логотип1.jpg"/>
                          <pic:cNvPicPr/>
                        </pic:nvPicPr>
                        <pic:blipFill>
                          <a:blip r:embed="rId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000" cy="46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del>
          <w:del w:id="3492" w:author="Constantine Smirnov" w:date="2023-06-07T03:43:00Z">
            <w:r w:rsidDel="00045AAD">
              <w:rPr>
                <w:b w:val="0"/>
                <w:caps w:val="0"/>
              </w:rPr>
              <w:fldChar w:fldCharType="begin"/>
            </w:r>
            <w:r w:rsidDel="00045AAD">
              <w:delInstrText xml:space="preserve"> STYLEREF  "</w:delInstrText>
            </w:r>
            <w:r w:rsidRPr="000620CB" w:rsidDel="00045AAD">
              <w:delInstrText>_</w:delInstrText>
            </w:r>
            <w:r w:rsidDel="00045AAD">
              <w:rPr>
                <w:lang w:val="en-US"/>
              </w:rPr>
              <w:delInstrText>SC</w:delInstrText>
            </w:r>
            <w:r w:rsidDel="00045AAD">
              <w:delInstrText xml:space="preserve">_Заголовок 1"  \* MERGEFORMAT </w:delInstrText>
            </w:r>
            <w:r w:rsidDel="00045AAD">
              <w:rPr>
                <w:b w:val="0"/>
                <w:caps w:val="0"/>
              </w:rPr>
              <w:fldChar w:fldCharType="separate"/>
            </w:r>
            <w:r w:rsidR="00045AAD" w:rsidDel="00045AAD">
              <w:rPr>
                <w:noProof/>
              </w:rPr>
              <w:delText>Требования к составу и содержанию работ по подготовке объекта автоматизации к вводу Подсистемы в действие</w:delText>
            </w:r>
            <w:r w:rsidDel="00045AAD">
              <w:rPr>
                <w:b w:val="0"/>
                <w:caps w:val="0"/>
                <w:noProof/>
              </w:rPr>
              <w:fldChar w:fldCharType="end"/>
            </w:r>
          </w:del>
        </w:p>
      </w:tc>
    </w:tr>
  </w:tbl>
  <w:p w14:paraId="23BD5A9F" w14:textId="77777777" w:rsidR="00A96C52" w:rsidRPr="007027C0" w:rsidRDefault="00A96C52" w:rsidP="00927F37">
    <w:pPr>
      <w:pStyle w:val="a9"/>
      <w:jc w:val="left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d"/>
      <w:tblW w:w="5000" w:type="pct"/>
      <w:tblBorders>
        <w:top w:val="none" w:sz="0" w:space="0" w:color="auto"/>
        <w:left w:val="none" w:sz="0" w:space="0" w:color="auto"/>
        <w:bottom w:val="single" w:sz="12" w:space="0" w:color="006CB7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4219"/>
    </w:tblGrid>
    <w:tr w:rsidR="00A96C52" w:rsidDel="00E9701B" w14:paraId="7C6328DB" w14:textId="60B7EF12" w:rsidTr="0028275E">
      <w:trPr>
        <w:trHeight w:val="84"/>
        <w:del w:id="3584" w:author="Constantine Smirnov" w:date="2023-06-07T03:49:00Z"/>
      </w:trPr>
      <w:tc>
        <w:tcPr>
          <w:tcW w:w="9747" w:type="dxa"/>
          <w:tcMar>
            <w:top w:w="57" w:type="dxa"/>
            <w:bottom w:w="57" w:type="dxa"/>
          </w:tcMar>
        </w:tcPr>
        <w:p w14:paraId="4342FFFB" w14:textId="1676A580" w:rsidR="00A96C52" w:rsidRPr="0090452D" w:rsidDel="00E9701B" w:rsidRDefault="00A96C52" w:rsidP="0022352D">
          <w:pPr>
            <w:pStyle w:val="a9"/>
            <w:jc w:val="both"/>
            <w:rPr>
              <w:del w:id="3585" w:author="Constantine Smirnov" w:date="2023-06-07T03:49:00Z"/>
            </w:rPr>
          </w:pPr>
          <w:del w:id="3586" w:author="Constantine Smirnov" w:date="2023-06-07T03:46:00Z">
            <w:r w:rsidDel="0022352D">
              <w:rPr>
                <w:b w:val="0"/>
                <w:caps w:val="0"/>
                <w:noProof/>
                <w:lang w:eastAsia="ru-RU"/>
              </w:rPr>
              <w:drawing>
                <wp:anchor distT="0" distB="0" distL="114300" distR="114300" simplePos="0" relativeHeight="251631104" behindDoc="1" locked="0" layoutInCell="1" allowOverlap="1" wp14:anchorId="3AD5B790" wp14:editId="6973727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-396240</wp:posOffset>
                  </wp:positionV>
                  <wp:extent cx="1674000" cy="460800"/>
                  <wp:effectExtent l="0" t="0" r="2540" b="0"/>
                  <wp:wrapNone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логотип1.jpg"/>
                          <pic:cNvPicPr/>
                        </pic:nvPicPr>
                        <pic:blipFill>
                          <a:blip r:embed="rId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000" cy="46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Del="0022352D">
              <w:rPr>
                <w:b w:val="0"/>
                <w:caps w:val="0"/>
              </w:rPr>
              <w:fldChar w:fldCharType="begin"/>
            </w:r>
            <w:r w:rsidDel="0022352D">
              <w:delInstrText xml:space="preserve"> STYLEREF  "</w:delInstrText>
            </w:r>
            <w:r w:rsidDel="0022352D">
              <w:rPr>
                <w:lang w:val="en-US"/>
              </w:rPr>
              <w:delInstrText>_SC</w:delInstrText>
            </w:r>
            <w:r w:rsidDel="0022352D">
              <w:delInstrText xml:space="preserve">_Приложение_Заголовок"  \* MERGEFORMAT </w:delInstrText>
            </w:r>
            <w:r w:rsidDel="0022352D">
              <w:rPr>
                <w:b w:val="0"/>
                <w:caps w:val="0"/>
              </w:rPr>
              <w:fldChar w:fldCharType="separate"/>
            </w:r>
            <w:r w:rsidR="0022352D" w:rsidDel="0022352D">
              <w:rPr>
                <w:noProof/>
              </w:rPr>
              <w:delText>ПРИЛОЖЕНИЕ</w:delText>
            </w:r>
            <w:r w:rsidDel="0022352D">
              <w:rPr>
                <w:b w:val="0"/>
                <w:caps w:val="0"/>
                <w:noProof/>
              </w:rPr>
              <w:fldChar w:fldCharType="end"/>
            </w:r>
          </w:del>
        </w:p>
      </w:tc>
    </w:tr>
  </w:tbl>
  <w:p w14:paraId="03235040" w14:textId="77777777" w:rsidR="00A96C52" w:rsidRPr="007027C0" w:rsidRDefault="00A96C52" w:rsidP="00927F37">
    <w:pPr>
      <w:pStyle w:val="a9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247C1C76"/>
    <w:lvl w:ilvl="0">
      <w:start w:val="1"/>
      <w:numFmt w:val="bullet"/>
      <w:pStyle w:val="a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</w:rPr>
    </w:lvl>
  </w:abstractNum>
  <w:abstractNum w:abstractNumId="1" w15:restartNumberingAfterBreak="0">
    <w:nsid w:val="00001D3F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09E66ED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0FE4E9A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010305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307B34"/>
    <w:multiLevelType w:val="hybridMultilevel"/>
    <w:tmpl w:val="3B76A6CA"/>
    <w:lvl w:ilvl="0" w:tplc="E620DE6A">
      <w:start w:val="1"/>
      <w:numFmt w:val="decimal"/>
      <w:pStyle w:val="SC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08DF0E69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2D347C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A51770F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ABD37AF"/>
    <w:multiLevelType w:val="hybridMultilevel"/>
    <w:tmpl w:val="C98236FC"/>
    <w:lvl w:ilvl="0" w:tplc="E8F6A5B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9521E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4868A3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4746A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092B2D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D2626E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1DA418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D7C4C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E2636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0BE04A01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BE9163E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0AC475C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10A6911"/>
    <w:multiLevelType w:val="hybridMultilevel"/>
    <w:tmpl w:val="DF7AE3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1233046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34E51C3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4B518E6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54A6725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8854A47"/>
    <w:multiLevelType w:val="multilevel"/>
    <w:tmpl w:val="CCD0DBBA"/>
    <w:lvl w:ilvl="0">
      <w:start w:val="1"/>
      <w:numFmt w:val="decimal"/>
      <w:pStyle w:val="1"/>
      <w:lvlText w:val="%1"/>
      <w:lvlJc w:val="left"/>
      <w:pPr>
        <w:tabs>
          <w:tab w:val="num" w:pos="431"/>
        </w:tabs>
        <w:ind w:left="431" w:hanging="431"/>
      </w:pPr>
      <w:rPr>
        <w:rFonts w:ascii="Arial" w:hAnsi="Arial" w:hint="default"/>
        <w:b/>
        <w:i w:val="0"/>
        <w:caps/>
        <w:color w:val="006CB7"/>
        <w:sz w:val="32"/>
      </w:rPr>
    </w:lvl>
    <w:lvl w:ilvl="1">
      <w:start w:val="1"/>
      <w:numFmt w:val="decimal"/>
      <w:pStyle w:val="2"/>
      <w:lvlText w:val="%1.%2"/>
      <w:lvlJc w:val="left"/>
      <w:pPr>
        <w:tabs>
          <w:tab w:val="num" w:pos="578"/>
        </w:tabs>
        <w:ind w:left="578" w:hanging="578"/>
      </w:pPr>
      <w:rPr>
        <w:rFonts w:ascii="Arial" w:hAnsi="Arial" w:hint="default"/>
        <w:b/>
        <w:i w:val="0"/>
        <w:caps/>
        <w:color w:val="000000" w:themeColor="text1"/>
        <w:sz w:val="24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hint="default"/>
        <w:b/>
        <w:i/>
        <w:caps/>
        <w:color w:val="000000" w:themeColor="text1"/>
        <w:sz w:val="20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2"/>
        </w:tabs>
        <w:ind w:left="862" w:hanging="862"/>
      </w:pPr>
      <w:rPr>
        <w:rFonts w:ascii="Arial" w:hAnsi="Arial" w:hint="default"/>
        <w:b w:val="0"/>
        <w:i/>
        <w:caps w:val="0"/>
        <w:sz w:val="20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4123"/>
        </w:tabs>
        <w:ind w:left="4123" w:hanging="862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1CFB7592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0AA46C5"/>
    <w:multiLevelType w:val="hybridMultilevel"/>
    <w:tmpl w:val="5602E40C"/>
    <w:lvl w:ilvl="0" w:tplc="7D269FA6">
      <w:start w:val="1"/>
      <w:numFmt w:val="bullet"/>
      <w:pStyle w:val="SC2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224725BC"/>
    <w:multiLevelType w:val="hybridMultilevel"/>
    <w:tmpl w:val="2B7A40A6"/>
    <w:lvl w:ilvl="0" w:tplc="84288DF4">
      <w:start w:val="1"/>
      <w:numFmt w:val="bullet"/>
      <w:pStyle w:val="20"/>
      <w:lvlText w:val=""/>
      <w:lvlJc w:val="left"/>
      <w:pPr>
        <w:ind w:left="-377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343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06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78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50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22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394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66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383" w:hanging="360"/>
      </w:pPr>
      <w:rPr>
        <w:rFonts w:ascii="Wingdings" w:hAnsi="Wingdings" w:hint="default"/>
      </w:rPr>
    </w:lvl>
  </w:abstractNum>
  <w:abstractNum w:abstractNumId="22" w15:restartNumberingAfterBreak="0">
    <w:nsid w:val="25561AAC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55B4B86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7477B9C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80A540B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8C0138D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918400F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9BF4C6E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A2E5E18"/>
    <w:multiLevelType w:val="hybridMultilevel"/>
    <w:tmpl w:val="D0481506"/>
    <w:lvl w:ilvl="0" w:tplc="A67EB0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C0B6502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EFD630D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F7F68A1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1856D1F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188651C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4EB54A8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58D2E5E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7115276"/>
    <w:multiLevelType w:val="multilevel"/>
    <w:tmpl w:val="7CD69AF6"/>
    <w:lvl w:ilvl="0">
      <w:start w:val="1"/>
      <w:numFmt w:val="decimal"/>
      <w:lvlText w:val="%1."/>
      <w:lvlJc w:val="center"/>
      <w:pPr>
        <w:ind w:left="114" w:firstLine="17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1.%2"/>
      <w:lvlJc w:val="left"/>
      <w:pPr>
        <w:tabs>
          <w:tab w:val="num" w:pos="574"/>
        </w:tabs>
        <w:ind w:left="574" w:hanging="578"/>
      </w:pPr>
      <w:rPr>
        <w:rFonts w:ascii="Times New Roman" w:hAnsi="Times New Roman" w:hint="default"/>
        <w:b/>
        <w:i w:val="0"/>
        <w:caps/>
        <w:color w:val="000000" w:themeColor="text1"/>
        <w:sz w:val="24"/>
      </w:rPr>
    </w:lvl>
    <w:lvl w:ilvl="2">
      <w:start w:val="1"/>
      <w:numFmt w:val="decimal"/>
      <w:lvlText w:val="%1.%2.%3"/>
      <w:lvlJc w:val="left"/>
      <w:pPr>
        <w:tabs>
          <w:tab w:val="num" w:pos="716"/>
        </w:tabs>
        <w:ind w:left="1076" w:hanging="1080"/>
      </w:pPr>
      <w:rPr>
        <w:rFonts w:ascii="Arial" w:hAnsi="Arial" w:hint="default"/>
        <w:b/>
        <w:i/>
        <w:caps/>
        <w:color w:val="000000" w:themeColor="text1"/>
        <w:sz w:val="20"/>
      </w:rPr>
    </w:lvl>
    <w:lvl w:ilvl="3">
      <w:start w:val="1"/>
      <w:numFmt w:val="decimal"/>
      <w:lvlText w:val="%1.%2.%3.%4"/>
      <w:lvlJc w:val="left"/>
      <w:pPr>
        <w:tabs>
          <w:tab w:val="num" w:pos="858"/>
        </w:tabs>
        <w:ind w:left="858" w:hanging="862"/>
      </w:pPr>
      <w:rPr>
        <w:rFonts w:ascii="Arial" w:hAnsi="Arial" w:hint="default"/>
        <w:b w:val="0"/>
        <w:i/>
        <w:caps w:val="0"/>
        <w:sz w:val="20"/>
      </w:rPr>
    </w:lvl>
    <w:lvl w:ilvl="4">
      <w:start w:val="1"/>
      <w:numFmt w:val="lowerLetter"/>
      <w:lvlText w:val="(%5)"/>
      <w:lvlJc w:val="left"/>
      <w:pPr>
        <w:ind w:left="179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5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1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7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36" w:hanging="360"/>
      </w:pPr>
      <w:rPr>
        <w:rFonts w:hint="default"/>
      </w:rPr>
    </w:lvl>
  </w:abstractNum>
  <w:abstractNum w:abstractNumId="38" w15:restartNumberingAfterBreak="0">
    <w:nsid w:val="39373887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B932EE2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D650DF4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E601B78"/>
    <w:multiLevelType w:val="multilevel"/>
    <w:tmpl w:val="04190023"/>
    <w:styleLink w:val="a0"/>
    <w:lvl w:ilvl="0">
      <w:start w:val="1"/>
      <w:numFmt w:val="upperRoman"/>
      <w:lvlText w:val="Статья %1."/>
      <w:lvlJc w:val="left"/>
      <w:pPr>
        <w:tabs>
          <w:tab w:val="num" w:pos="1440"/>
        </w:tabs>
        <w:ind w:left="0" w:firstLine="0"/>
      </w:pPr>
    </w:lvl>
    <w:lvl w:ilvl="1">
      <w:start w:val="1"/>
      <w:numFmt w:val="decimalZero"/>
      <w:isLgl/>
      <w:lvlText w:val="Раздел %1.%2"/>
      <w:lvlJc w:val="left"/>
      <w:pPr>
        <w:tabs>
          <w:tab w:val="num" w:pos="108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42" w15:restartNumberingAfterBreak="0">
    <w:nsid w:val="40D73FE6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11F0662"/>
    <w:multiLevelType w:val="hybridMultilevel"/>
    <w:tmpl w:val="FBDE351C"/>
    <w:lvl w:ilvl="0" w:tplc="01A2E8F6">
      <w:start w:val="1"/>
      <w:numFmt w:val="bullet"/>
      <w:pStyle w:val="30"/>
      <w:lvlText w:val="▪"/>
      <w:lvlJc w:val="left"/>
      <w:pPr>
        <w:ind w:left="2061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278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44" w15:restartNumberingAfterBreak="0">
    <w:nsid w:val="422C4230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2BA15DC"/>
    <w:multiLevelType w:val="hybridMultilevel"/>
    <w:tmpl w:val="C09EE0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4D307A5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9C72AA3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A973621"/>
    <w:multiLevelType w:val="hybridMultilevel"/>
    <w:tmpl w:val="6324DB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24C682F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3327F34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5BC683B"/>
    <w:multiLevelType w:val="multilevel"/>
    <w:tmpl w:val="0BD8CEB6"/>
    <w:lvl w:ilvl="0">
      <w:start w:val="1"/>
      <w:numFmt w:val="decimal"/>
      <w:pStyle w:val="SC0"/>
      <w:lvlText w:val="Приложение %1"/>
      <w:lvlJc w:val="left"/>
      <w:pPr>
        <w:tabs>
          <w:tab w:val="num" w:pos="2892"/>
        </w:tabs>
        <w:ind w:left="2892" w:hanging="2892"/>
      </w:pPr>
      <w:rPr>
        <w:rFonts w:hint="default"/>
      </w:rPr>
    </w:lvl>
    <w:lvl w:ilvl="1">
      <w:start w:val="1"/>
      <w:numFmt w:val="decimal"/>
      <w:lvlText w:val="Рисунок П%1.%2"/>
      <w:lvlJc w:val="left"/>
      <w:pPr>
        <w:tabs>
          <w:tab w:val="num" w:pos="1418"/>
        </w:tabs>
        <w:ind w:left="1418" w:hanging="1418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2" w15:restartNumberingAfterBreak="0">
    <w:nsid w:val="563E554F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79E07A4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90F5A18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C83499C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CB25FA1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D0B318F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2192C94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2CC70B2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88F771D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8CE7DB3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8FE3312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6D674807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E42356D"/>
    <w:multiLevelType w:val="hybridMultilevel"/>
    <w:tmpl w:val="FC04F0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F6679ED"/>
    <w:multiLevelType w:val="hybridMultilevel"/>
    <w:tmpl w:val="95E637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FB65FF2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40C3574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4204BFA"/>
    <w:multiLevelType w:val="hybridMultilevel"/>
    <w:tmpl w:val="04EE92CC"/>
    <w:lvl w:ilvl="0" w:tplc="13CA7E04">
      <w:start w:val="1"/>
      <w:numFmt w:val="decimal"/>
      <w:pStyle w:val="SC1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750B665F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75367740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5396BE6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758D6D41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777C2F11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77E37F45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7ABE1B68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7BAF4D95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7C2270E1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C521771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7DB54B2D"/>
    <w:multiLevelType w:val="hybridMultilevel"/>
    <w:tmpl w:val="F1ACE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7F0A6C10"/>
    <w:multiLevelType w:val="hybridMultilevel"/>
    <w:tmpl w:val="D3727702"/>
    <w:lvl w:ilvl="0" w:tplc="201A0876">
      <w:start w:val="1"/>
      <w:numFmt w:val="bullet"/>
      <w:lvlText w:val=""/>
      <w:lvlJc w:val="left"/>
      <w:pPr>
        <w:ind w:left="107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num w:numId="1" w16cid:durableId="2017800763">
    <w:abstractNumId w:val="0"/>
  </w:num>
  <w:num w:numId="2" w16cid:durableId="1702978211">
    <w:abstractNumId w:val="21"/>
  </w:num>
  <w:num w:numId="3" w16cid:durableId="196088317">
    <w:abstractNumId w:val="37"/>
  </w:num>
  <w:num w:numId="4" w16cid:durableId="724061840">
    <w:abstractNumId w:val="41"/>
  </w:num>
  <w:num w:numId="5" w16cid:durableId="1122186356">
    <w:abstractNumId w:val="68"/>
  </w:num>
  <w:num w:numId="6" w16cid:durableId="547575213">
    <w:abstractNumId w:val="18"/>
  </w:num>
  <w:num w:numId="7" w16cid:durableId="239407484">
    <w:abstractNumId w:val="43"/>
  </w:num>
  <w:num w:numId="8" w16cid:durableId="840237613">
    <w:abstractNumId w:val="51"/>
  </w:num>
  <w:num w:numId="9" w16cid:durableId="1635284082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452020712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524590445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104306488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122769147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650210328">
    <w:abstractNumId w:val="37"/>
  </w:num>
  <w:num w:numId="15" w16cid:durableId="779446637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875972469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654181645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666322834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48305351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485733542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950093238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715079457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198541574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756055360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424962572">
    <w:abstractNumId w:val="20"/>
  </w:num>
  <w:num w:numId="26" w16cid:durableId="250552171">
    <w:abstractNumId w:val="78"/>
  </w:num>
  <w:num w:numId="27" w16cid:durableId="1030644880">
    <w:abstractNumId w:val="7"/>
  </w:num>
  <w:num w:numId="28" w16cid:durableId="1677419212">
    <w:abstractNumId w:val="31"/>
  </w:num>
  <w:num w:numId="29" w16cid:durableId="1683357735">
    <w:abstractNumId w:val="65"/>
  </w:num>
  <w:num w:numId="30" w16cid:durableId="2137989132">
    <w:abstractNumId w:val="76"/>
  </w:num>
  <w:num w:numId="31" w16cid:durableId="177233982">
    <w:abstractNumId w:val="30"/>
  </w:num>
  <w:num w:numId="32" w16cid:durableId="1252813161">
    <w:abstractNumId w:val="57"/>
  </w:num>
  <w:num w:numId="33" w16cid:durableId="1156341298">
    <w:abstractNumId w:val="6"/>
  </w:num>
  <w:num w:numId="34" w16cid:durableId="902178765">
    <w:abstractNumId w:val="42"/>
  </w:num>
  <w:num w:numId="35" w16cid:durableId="952059741">
    <w:abstractNumId w:val="74"/>
  </w:num>
  <w:num w:numId="36" w16cid:durableId="1177768136">
    <w:abstractNumId w:val="79"/>
  </w:num>
  <w:num w:numId="37" w16cid:durableId="1840270587">
    <w:abstractNumId w:val="72"/>
  </w:num>
  <w:num w:numId="38" w16cid:durableId="1660228135">
    <w:abstractNumId w:val="45"/>
  </w:num>
  <w:num w:numId="39" w16cid:durableId="481385287">
    <w:abstractNumId w:val="23"/>
  </w:num>
  <w:num w:numId="40" w16cid:durableId="665130843">
    <w:abstractNumId w:val="46"/>
  </w:num>
  <w:num w:numId="41" w16cid:durableId="1488472050">
    <w:abstractNumId w:val="77"/>
  </w:num>
  <w:num w:numId="42" w16cid:durableId="334840088">
    <w:abstractNumId w:val="36"/>
  </w:num>
  <w:num w:numId="43" w16cid:durableId="168569608">
    <w:abstractNumId w:val="4"/>
  </w:num>
  <w:num w:numId="44" w16cid:durableId="684091794">
    <w:abstractNumId w:val="10"/>
  </w:num>
  <w:num w:numId="45" w16cid:durableId="902835382">
    <w:abstractNumId w:val="8"/>
  </w:num>
  <w:num w:numId="46" w16cid:durableId="161625854">
    <w:abstractNumId w:val="19"/>
  </w:num>
  <w:num w:numId="47" w16cid:durableId="1085692145">
    <w:abstractNumId w:val="35"/>
  </w:num>
  <w:num w:numId="48" w16cid:durableId="1836144988">
    <w:abstractNumId w:val="52"/>
  </w:num>
  <w:num w:numId="49" w16cid:durableId="1365210808">
    <w:abstractNumId w:val="63"/>
  </w:num>
  <w:num w:numId="50" w16cid:durableId="1546479392">
    <w:abstractNumId w:val="44"/>
  </w:num>
  <w:num w:numId="51" w16cid:durableId="350230537">
    <w:abstractNumId w:val="50"/>
  </w:num>
  <w:num w:numId="52" w16cid:durableId="1725833000">
    <w:abstractNumId w:val="15"/>
  </w:num>
  <w:num w:numId="53" w16cid:durableId="1934364150">
    <w:abstractNumId w:val="26"/>
  </w:num>
  <w:num w:numId="54" w16cid:durableId="536703397">
    <w:abstractNumId w:val="54"/>
  </w:num>
  <w:num w:numId="55" w16cid:durableId="1801724584">
    <w:abstractNumId w:val="17"/>
  </w:num>
  <w:num w:numId="56" w16cid:durableId="1561862777">
    <w:abstractNumId w:val="55"/>
  </w:num>
  <w:num w:numId="57" w16cid:durableId="679619435">
    <w:abstractNumId w:val="13"/>
  </w:num>
  <w:num w:numId="58" w16cid:durableId="626470222">
    <w:abstractNumId w:val="64"/>
  </w:num>
  <w:num w:numId="59" w16cid:durableId="1543596769">
    <w:abstractNumId w:val="3"/>
  </w:num>
  <w:num w:numId="60" w16cid:durableId="1402630174">
    <w:abstractNumId w:val="67"/>
  </w:num>
  <w:num w:numId="61" w16cid:durableId="1649281642">
    <w:abstractNumId w:val="22"/>
  </w:num>
  <w:num w:numId="62" w16cid:durableId="894852464">
    <w:abstractNumId w:val="1"/>
  </w:num>
  <w:num w:numId="63" w16cid:durableId="590890378">
    <w:abstractNumId w:val="16"/>
  </w:num>
  <w:num w:numId="64" w16cid:durableId="1196843330">
    <w:abstractNumId w:val="38"/>
  </w:num>
  <w:num w:numId="65" w16cid:durableId="385765575">
    <w:abstractNumId w:val="53"/>
  </w:num>
  <w:num w:numId="66" w16cid:durableId="1175531723">
    <w:abstractNumId w:val="11"/>
  </w:num>
  <w:num w:numId="67" w16cid:durableId="1213888566">
    <w:abstractNumId w:val="56"/>
  </w:num>
  <w:num w:numId="68" w16cid:durableId="1314212104">
    <w:abstractNumId w:val="28"/>
  </w:num>
  <w:num w:numId="69" w16cid:durableId="1073091211">
    <w:abstractNumId w:val="27"/>
  </w:num>
  <w:num w:numId="70" w16cid:durableId="101070930">
    <w:abstractNumId w:val="12"/>
  </w:num>
  <w:num w:numId="71" w16cid:durableId="797332603">
    <w:abstractNumId w:val="75"/>
  </w:num>
  <w:num w:numId="72" w16cid:durableId="1420641756">
    <w:abstractNumId w:val="40"/>
  </w:num>
  <w:num w:numId="73" w16cid:durableId="50427693">
    <w:abstractNumId w:val="33"/>
  </w:num>
  <w:num w:numId="74" w16cid:durableId="1624114217">
    <w:abstractNumId w:val="58"/>
  </w:num>
  <w:num w:numId="75" w16cid:durableId="596718468">
    <w:abstractNumId w:val="71"/>
  </w:num>
  <w:num w:numId="76" w16cid:durableId="2086560820">
    <w:abstractNumId w:val="66"/>
  </w:num>
  <w:num w:numId="77" w16cid:durableId="849370769">
    <w:abstractNumId w:val="32"/>
  </w:num>
  <w:num w:numId="78" w16cid:durableId="1228343482">
    <w:abstractNumId w:val="73"/>
  </w:num>
  <w:num w:numId="79" w16cid:durableId="806169489">
    <w:abstractNumId w:val="2"/>
  </w:num>
  <w:num w:numId="80" w16cid:durableId="817921223">
    <w:abstractNumId w:val="61"/>
  </w:num>
  <w:num w:numId="81" w16cid:durableId="1903833919">
    <w:abstractNumId w:val="59"/>
  </w:num>
  <w:num w:numId="82" w16cid:durableId="1949501210">
    <w:abstractNumId w:val="39"/>
  </w:num>
  <w:num w:numId="83" w16cid:durableId="816845262">
    <w:abstractNumId w:val="14"/>
  </w:num>
  <w:num w:numId="84" w16cid:durableId="129246108">
    <w:abstractNumId w:val="70"/>
  </w:num>
  <w:num w:numId="85" w16cid:durableId="565459041">
    <w:abstractNumId w:val="49"/>
  </w:num>
  <w:num w:numId="86" w16cid:durableId="228418680">
    <w:abstractNumId w:val="60"/>
  </w:num>
  <w:num w:numId="87" w16cid:durableId="529532421">
    <w:abstractNumId w:val="47"/>
  </w:num>
  <w:num w:numId="88" w16cid:durableId="1730688198">
    <w:abstractNumId w:val="62"/>
  </w:num>
  <w:num w:numId="89" w16cid:durableId="1019812162">
    <w:abstractNumId w:val="25"/>
  </w:num>
  <w:num w:numId="90" w16cid:durableId="1043288020">
    <w:abstractNumId w:val="24"/>
  </w:num>
  <w:num w:numId="91" w16cid:durableId="1979720438">
    <w:abstractNumId w:val="34"/>
  </w:num>
  <w:num w:numId="92" w16cid:durableId="70083902">
    <w:abstractNumId w:val="69"/>
  </w:num>
  <w:num w:numId="93" w16cid:durableId="1931351466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4" w16cid:durableId="201603313">
    <w:abstractNumId w:val="9"/>
  </w:num>
  <w:num w:numId="95" w16cid:durableId="300696359">
    <w:abstractNumId w:val="48"/>
  </w:num>
  <w:num w:numId="96" w16cid:durableId="1776943533">
    <w:abstractNumId w:val="80"/>
  </w:num>
  <w:num w:numId="97" w16cid:durableId="1788306064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8" w16cid:durableId="1933661704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9" w16cid:durableId="1286498277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" w16cid:durableId="781150017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" w16cid:durableId="243343148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" w16cid:durableId="986012283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" w16cid:durableId="1884563542">
    <w:abstractNumId w:val="29"/>
  </w:num>
  <w:num w:numId="104" w16cid:durableId="1928923427">
    <w:abstractNumId w:val="5"/>
  </w:num>
  <w:num w:numId="105" w16cid:durableId="353383752">
    <w:abstractNumId w:val="5"/>
    <w:lvlOverride w:ilvl="0">
      <w:startOverride w:val="1"/>
    </w:lvlOverride>
  </w:num>
  <w:num w:numId="106" w16cid:durableId="1700662252">
    <w:abstractNumId w:val="5"/>
    <w:lvlOverride w:ilvl="0">
      <w:startOverride w:val="1"/>
    </w:lvlOverride>
  </w:num>
  <w:num w:numId="107" w16cid:durableId="171843850">
    <w:abstractNumId w:val="5"/>
    <w:lvlOverride w:ilvl="0">
      <w:startOverride w:val="1"/>
    </w:lvlOverride>
  </w:num>
  <w:num w:numId="108" w16cid:durableId="36052160">
    <w:abstractNumId w:val="5"/>
    <w:lvlOverride w:ilvl="0">
      <w:startOverride w:val="1"/>
    </w:lvlOverride>
  </w:num>
  <w:num w:numId="109" w16cid:durableId="1293942935">
    <w:abstractNumId w:val="5"/>
    <w:lvlOverride w:ilvl="0">
      <w:startOverride w:val="1"/>
    </w:lvlOverride>
  </w:num>
  <w:num w:numId="110" w16cid:durableId="1304576153">
    <w:abstractNumId w:val="5"/>
    <w:lvlOverride w:ilvl="0">
      <w:startOverride w:val="1"/>
    </w:lvlOverride>
  </w:num>
  <w:num w:numId="111" w16cid:durableId="624576863">
    <w:abstractNumId w:val="5"/>
    <w:lvlOverride w:ilvl="0">
      <w:startOverride w:val="1"/>
    </w:lvlOverride>
  </w:num>
  <w:num w:numId="112" w16cid:durableId="1753506459">
    <w:abstractNumId w:val="5"/>
    <w:lvlOverride w:ilvl="0">
      <w:startOverride w:val="1"/>
    </w:lvlOverride>
  </w:num>
  <w:num w:numId="113" w16cid:durableId="551036763">
    <w:abstractNumId w:val="5"/>
    <w:lvlOverride w:ilvl="0">
      <w:startOverride w:val="1"/>
    </w:lvlOverride>
  </w:num>
  <w:num w:numId="114" w16cid:durableId="62144830">
    <w:abstractNumId w:val="5"/>
    <w:lvlOverride w:ilvl="0">
      <w:startOverride w:val="1"/>
    </w:lvlOverride>
  </w:num>
  <w:num w:numId="115" w16cid:durableId="159391827">
    <w:abstractNumId w:val="5"/>
    <w:lvlOverride w:ilvl="0">
      <w:startOverride w:val="1"/>
    </w:lvlOverride>
  </w:num>
  <w:num w:numId="116" w16cid:durableId="811143314">
    <w:abstractNumId w:val="5"/>
    <w:lvlOverride w:ilvl="0">
      <w:startOverride w:val="1"/>
    </w:lvlOverride>
  </w:num>
  <w:num w:numId="117" w16cid:durableId="136729095">
    <w:abstractNumId w:val="5"/>
    <w:lvlOverride w:ilvl="0">
      <w:startOverride w:val="1"/>
    </w:lvlOverride>
  </w:num>
  <w:num w:numId="118" w16cid:durableId="1256473211">
    <w:abstractNumId w:val="5"/>
    <w:lvlOverride w:ilvl="0">
      <w:startOverride w:val="1"/>
    </w:lvlOverride>
  </w:num>
  <w:num w:numId="119" w16cid:durableId="1635527073">
    <w:abstractNumId w:val="5"/>
    <w:lvlOverride w:ilvl="0">
      <w:startOverride w:val="1"/>
    </w:lvlOverride>
  </w:num>
  <w:num w:numId="120" w16cid:durableId="980309408">
    <w:abstractNumId w:val="5"/>
    <w:lvlOverride w:ilvl="0">
      <w:startOverride w:val="1"/>
    </w:lvlOverride>
  </w:num>
  <w:num w:numId="121" w16cid:durableId="1724281881">
    <w:abstractNumId w:val="5"/>
    <w:lvlOverride w:ilvl="0">
      <w:startOverride w:val="1"/>
    </w:lvlOverride>
  </w:num>
  <w:num w:numId="122" w16cid:durableId="722141968">
    <w:abstractNumId w:val="5"/>
    <w:lvlOverride w:ilvl="0">
      <w:startOverride w:val="1"/>
    </w:lvlOverride>
  </w:num>
  <w:numIdMacAtCleanup w:val="122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Constantine Smirnov">
    <w15:presenceInfo w15:providerId="Windows Live" w15:userId="6048e200e476ea4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stylePaneFormatFilter w:val="8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0" w:top3HeadingStyles="0" w:visibleStyles="0" w:alternateStyleNames="1"/>
  <w:stylePaneSortMethod w:val="0000"/>
  <w:trackRevisions/>
  <w:doNotTrackFormatting/>
  <w:defaultTabStop w:val="567"/>
  <w:autoHyphenation/>
  <w:doNotHyphenateCaps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E5D2D"/>
    <w:rsid w:val="00000331"/>
    <w:rsid w:val="00000952"/>
    <w:rsid w:val="00000C7B"/>
    <w:rsid w:val="00001225"/>
    <w:rsid w:val="000015FC"/>
    <w:rsid w:val="00001ED4"/>
    <w:rsid w:val="000028B8"/>
    <w:rsid w:val="0000299A"/>
    <w:rsid w:val="000029A7"/>
    <w:rsid w:val="00002D0D"/>
    <w:rsid w:val="0001030A"/>
    <w:rsid w:val="0001089F"/>
    <w:rsid w:val="0001100F"/>
    <w:rsid w:val="000116A3"/>
    <w:rsid w:val="00011B88"/>
    <w:rsid w:val="00012516"/>
    <w:rsid w:val="00012A2E"/>
    <w:rsid w:val="00012AE1"/>
    <w:rsid w:val="00012DDA"/>
    <w:rsid w:val="00013710"/>
    <w:rsid w:val="00013E80"/>
    <w:rsid w:val="0001439E"/>
    <w:rsid w:val="00015E98"/>
    <w:rsid w:val="00015F4A"/>
    <w:rsid w:val="000165D6"/>
    <w:rsid w:val="00016F82"/>
    <w:rsid w:val="00017FC9"/>
    <w:rsid w:val="0002036A"/>
    <w:rsid w:val="000210C8"/>
    <w:rsid w:val="00021ED7"/>
    <w:rsid w:val="0002259C"/>
    <w:rsid w:val="000242ED"/>
    <w:rsid w:val="00024A08"/>
    <w:rsid w:val="00024B8B"/>
    <w:rsid w:val="000269DB"/>
    <w:rsid w:val="00026A3F"/>
    <w:rsid w:val="000272A5"/>
    <w:rsid w:val="0003036F"/>
    <w:rsid w:val="00030481"/>
    <w:rsid w:val="00031264"/>
    <w:rsid w:val="000323B3"/>
    <w:rsid w:val="00032AAC"/>
    <w:rsid w:val="00032DD6"/>
    <w:rsid w:val="000337C3"/>
    <w:rsid w:val="0003402A"/>
    <w:rsid w:val="000345E6"/>
    <w:rsid w:val="00034A00"/>
    <w:rsid w:val="00034A9F"/>
    <w:rsid w:val="00034E26"/>
    <w:rsid w:val="00035299"/>
    <w:rsid w:val="000375A0"/>
    <w:rsid w:val="0003788F"/>
    <w:rsid w:val="00037A6C"/>
    <w:rsid w:val="00040610"/>
    <w:rsid w:val="00041243"/>
    <w:rsid w:val="000418B7"/>
    <w:rsid w:val="00041F92"/>
    <w:rsid w:val="00042074"/>
    <w:rsid w:val="00042D5E"/>
    <w:rsid w:val="0004351F"/>
    <w:rsid w:val="00045483"/>
    <w:rsid w:val="000458D2"/>
    <w:rsid w:val="00045AAD"/>
    <w:rsid w:val="00050312"/>
    <w:rsid w:val="000507E9"/>
    <w:rsid w:val="00050B24"/>
    <w:rsid w:val="000516F1"/>
    <w:rsid w:val="00051E48"/>
    <w:rsid w:val="00051E9C"/>
    <w:rsid w:val="0005266C"/>
    <w:rsid w:val="000526B6"/>
    <w:rsid w:val="00052F08"/>
    <w:rsid w:val="00053089"/>
    <w:rsid w:val="00053504"/>
    <w:rsid w:val="000539DD"/>
    <w:rsid w:val="00053C28"/>
    <w:rsid w:val="000548AE"/>
    <w:rsid w:val="00054A5C"/>
    <w:rsid w:val="00055645"/>
    <w:rsid w:val="00056298"/>
    <w:rsid w:val="00056DE8"/>
    <w:rsid w:val="0005707E"/>
    <w:rsid w:val="000601EA"/>
    <w:rsid w:val="000609DB"/>
    <w:rsid w:val="00060D62"/>
    <w:rsid w:val="0006166F"/>
    <w:rsid w:val="000618AA"/>
    <w:rsid w:val="00062079"/>
    <w:rsid w:val="000620CB"/>
    <w:rsid w:val="00064CF3"/>
    <w:rsid w:val="0006521D"/>
    <w:rsid w:val="00065347"/>
    <w:rsid w:val="0006587B"/>
    <w:rsid w:val="0006587F"/>
    <w:rsid w:val="00066069"/>
    <w:rsid w:val="000664CF"/>
    <w:rsid w:val="0006752D"/>
    <w:rsid w:val="00067565"/>
    <w:rsid w:val="00070002"/>
    <w:rsid w:val="000702AE"/>
    <w:rsid w:val="00070886"/>
    <w:rsid w:val="000720B6"/>
    <w:rsid w:val="000731F3"/>
    <w:rsid w:val="00073383"/>
    <w:rsid w:val="000740AF"/>
    <w:rsid w:val="00074368"/>
    <w:rsid w:val="00074B62"/>
    <w:rsid w:val="00074BAE"/>
    <w:rsid w:val="00075567"/>
    <w:rsid w:val="00080012"/>
    <w:rsid w:val="000812E0"/>
    <w:rsid w:val="00081432"/>
    <w:rsid w:val="00081E6D"/>
    <w:rsid w:val="00081EBE"/>
    <w:rsid w:val="00082799"/>
    <w:rsid w:val="0008329E"/>
    <w:rsid w:val="000833E8"/>
    <w:rsid w:val="00083EB9"/>
    <w:rsid w:val="00083F3D"/>
    <w:rsid w:val="000841F2"/>
    <w:rsid w:val="000849DE"/>
    <w:rsid w:val="00084BEA"/>
    <w:rsid w:val="0008502F"/>
    <w:rsid w:val="0008509F"/>
    <w:rsid w:val="00085222"/>
    <w:rsid w:val="00085D48"/>
    <w:rsid w:val="00086158"/>
    <w:rsid w:val="0008622F"/>
    <w:rsid w:val="00086284"/>
    <w:rsid w:val="00086B62"/>
    <w:rsid w:val="00086D2B"/>
    <w:rsid w:val="00087339"/>
    <w:rsid w:val="000876DA"/>
    <w:rsid w:val="00090305"/>
    <w:rsid w:val="00090DB4"/>
    <w:rsid w:val="000912E9"/>
    <w:rsid w:val="00091784"/>
    <w:rsid w:val="00091C4E"/>
    <w:rsid w:val="000925B3"/>
    <w:rsid w:val="0009274F"/>
    <w:rsid w:val="00093615"/>
    <w:rsid w:val="00093DA8"/>
    <w:rsid w:val="00093E2A"/>
    <w:rsid w:val="0009424B"/>
    <w:rsid w:val="00095C50"/>
    <w:rsid w:val="0009641F"/>
    <w:rsid w:val="000966EA"/>
    <w:rsid w:val="00097D57"/>
    <w:rsid w:val="00097FC0"/>
    <w:rsid w:val="000A0505"/>
    <w:rsid w:val="000A15C0"/>
    <w:rsid w:val="000A2E28"/>
    <w:rsid w:val="000A3971"/>
    <w:rsid w:val="000A3E5B"/>
    <w:rsid w:val="000A458D"/>
    <w:rsid w:val="000A4918"/>
    <w:rsid w:val="000A5616"/>
    <w:rsid w:val="000A7C9B"/>
    <w:rsid w:val="000B0B23"/>
    <w:rsid w:val="000B119A"/>
    <w:rsid w:val="000B2562"/>
    <w:rsid w:val="000B4387"/>
    <w:rsid w:val="000B55EA"/>
    <w:rsid w:val="000B629E"/>
    <w:rsid w:val="000B6620"/>
    <w:rsid w:val="000B68F2"/>
    <w:rsid w:val="000B6E27"/>
    <w:rsid w:val="000B7BBD"/>
    <w:rsid w:val="000B7E2A"/>
    <w:rsid w:val="000C0757"/>
    <w:rsid w:val="000C0854"/>
    <w:rsid w:val="000C0CFB"/>
    <w:rsid w:val="000C17ED"/>
    <w:rsid w:val="000C2579"/>
    <w:rsid w:val="000C2848"/>
    <w:rsid w:val="000C295D"/>
    <w:rsid w:val="000C3757"/>
    <w:rsid w:val="000C3768"/>
    <w:rsid w:val="000C3BB8"/>
    <w:rsid w:val="000C3FD0"/>
    <w:rsid w:val="000C524D"/>
    <w:rsid w:val="000C5310"/>
    <w:rsid w:val="000C578D"/>
    <w:rsid w:val="000C5D9F"/>
    <w:rsid w:val="000C6035"/>
    <w:rsid w:val="000C7230"/>
    <w:rsid w:val="000C7765"/>
    <w:rsid w:val="000D0553"/>
    <w:rsid w:val="000D0BC2"/>
    <w:rsid w:val="000D1235"/>
    <w:rsid w:val="000D142A"/>
    <w:rsid w:val="000D219D"/>
    <w:rsid w:val="000D2B65"/>
    <w:rsid w:val="000D6482"/>
    <w:rsid w:val="000D6653"/>
    <w:rsid w:val="000D72D4"/>
    <w:rsid w:val="000E0E42"/>
    <w:rsid w:val="000E2208"/>
    <w:rsid w:val="000E29D6"/>
    <w:rsid w:val="000E2FFB"/>
    <w:rsid w:val="000E3237"/>
    <w:rsid w:val="000E45B4"/>
    <w:rsid w:val="000E6B86"/>
    <w:rsid w:val="000E7083"/>
    <w:rsid w:val="000E7167"/>
    <w:rsid w:val="000E7A08"/>
    <w:rsid w:val="000E7F7B"/>
    <w:rsid w:val="000F07D4"/>
    <w:rsid w:val="000F1616"/>
    <w:rsid w:val="000F1FF2"/>
    <w:rsid w:val="000F21A8"/>
    <w:rsid w:val="000F2309"/>
    <w:rsid w:val="000F2CB4"/>
    <w:rsid w:val="000F319E"/>
    <w:rsid w:val="000F3E87"/>
    <w:rsid w:val="000F4A67"/>
    <w:rsid w:val="000F4FB3"/>
    <w:rsid w:val="000F5C1B"/>
    <w:rsid w:val="000F5F04"/>
    <w:rsid w:val="000F67EA"/>
    <w:rsid w:val="000F6CEA"/>
    <w:rsid w:val="000F7FC7"/>
    <w:rsid w:val="001006A8"/>
    <w:rsid w:val="00100AF9"/>
    <w:rsid w:val="00100F9E"/>
    <w:rsid w:val="00101E11"/>
    <w:rsid w:val="00102338"/>
    <w:rsid w:val="0010260F"/>
    <w:rsid w:val="00102669"/>
    <w:rsid w:val="001026C3"/>
    <w:rsid w:val="00102E91"/>
    <w:rsid w:val="0010371A"/>
    <w:rsid w:val="00104CF5"/>
    <w:rsid w:val="0010510B"/>
    <w:rsid w:val="00105CE1"/>
    <w:rsid w:val="001069E4"/>
    <w:rsid w:val="00106CDB"/>
    <w:rsid w:val="00107BCA"/>
    <w:rsid w:val="001100CA"/>
    <w:rsid w:val="001121FA"/>
    <w:rsid w:val="00112255"/>
    <w:rsid w:val="00112E8F"/>
    <w:rsid w:val="00113885"/>
    <w:rsid w:val="001141A3"/>
    <w:rsid w:val="00114622"/>
    <w:rsid w:val="0011589F"/>
    <w:rsid w:val="001174D6"/>
    <w:rsid w:val="0011766B"/>
    <w:rsid w:val="00117745"/>
    <w:rsid w:val="00117F26"/>
    <w:rsid w:val="00117FC5"/>
    <w:rsid w:val="0012164B"/>
    <w:rsid w:val="001217C4"/>
    <w:rsid w:val="00121BC3"/>
    <w:rsid w:val="00121E29"/>
    <w:rsid w:val="0012325D"/>
    <w:rsid w:val="00123683"/>
    <w:rsid w:val="00123B02"/>
    <w:rsid w:val="0012429A"/>
    <w:rsid w:val="00124685"/>
    <w:rsid w:val="00124F46"/>
    <w:rsid w:val="00125B59"/>
    <w:rsid w:val="001271D8"/>
    <w:rsid w:val="00127555"/>
    <w:rsid w:val="00127A4B"/>
    <w:rsid w:val="00130AEC"/>
    <w:rsid w:val="00130B12"/>
    <w:rsid w:val="00130B2C"/>
    <w:rsid w:val="0013124E"/>
    <w:rsid w:val="00132A9F"/>
    <w:rsid w:val="00133002"/>
    <w:rsid w:val="00134378"/>
    <w:rsid w:val="00134478"/>
    <w:rsid w:val="001358B9"/>
    <w:rsid w:val="0013678F"/>
    <w:rsid w:val="00137963"/>
    <w:rsid w:val="001410D6"/>
    <w:rsid w:val="001416A9"/>
    <w:rsid w:val="00141A77"/>
    <w:rsid w:val="001420FF"/>
    <w:rsid w:val="00142FF7"/>
    <w:rsid w:val="00144A4E"/>
    <w:rsid w:val="00144AE9"/>
    <w:rsid w:val="00144DA8"/>
    <w:rsid w:val="00144F46"/>
    <w:rsid w:val="00145BB6"/>
    <w:rsid w:val="00145FF9"/>
    <w:rsid w:val="001463A7"/>
    <w:rsid w:val="00146486"/>
    <w:rsid w:val="00146CA7"/>
    <w:rsid w:val="00150B41"/>
    <w:rsid w:val="00150C63"/>
    <w:rsid w:val="00150FA1"/>
    <w:rsid w:val="00150FA4"/>
    <w:rsid w:val="00151123"/>
    <w:rsid w:val="001514B6"/>
    <w:rsid w:val="00151A01"/>
    <w:rsid w:val="00151A13"/>
    <w:rsid w:val="001523DF"/>
    <w:rsid w:val="001530C8"/>
    <w:rsid w:val="00153A71"/>
    <w:rsid w:val="001548A0"/>
    <w:rsid w:val="00154B80"/>
    <w:rsid w:val="00155460"/>
    <w:rsid w:val="00155B6B"/>
    <w:rsid w:val="00156830"/>
    <w:rsid w:val="00156A56"/>
    <w:rsid w:val="001574F5"/>
    <w:rsid w:val="001575F1"/>
    <w:rsid w:val="0015784D"/>
    <w:rsid w:val="00157B8F"/>
    <w:rsid w:val="00157DFA"/>
    <w:rsid w:val="00160D02"/>
    <w:rsid w:val="00161DCA"/>
    <w:rsid w:val="00161E8A"/>
    <w:rsid w:val="001631CD"/>
    <w:rsid w:val="0016334B"/>
    <w:rsid w:val="001640B9"/>
    <w:rsid w:val="001643BA"/>
    <w:rsid w:val="00165C44"/>
    <w:rsid w:val="00165E33"/>
    <w:rsid w:val="00171309"/>
    <w:rsid w:val="00171C43"/>
    <w:rsid w:val="00172996"/>
    <w:rsid w:val="001731B7"/>
    <w:rsid w:val="0017389B"/>
    <w:rsid w:val="001739F9"/>
    <w:rsid w:val="00173A49"/>
    <w:rsid w:val="00173CCA"/>
    <w:rsid w:val="00173EE6"/>
    <w:rsid w:val="0017450A"/>
    <w:rsid w:val="00174566"/>
    <w:rsid w:val="00174AF8"/>
    <w:rsid w:val="00174C1C"/>
    <w:rsid w:val="001759F7"/>
    <w:rsid w:val="00176391"/>
    <w:rsid w:val="00177DE5"/>
    <w:rsid w:val="00180367"/>
    <w:rsid w:val="00180AC3"/>
    <w:rsid w:val="00180FF2"/>
    <w:rsid w:val="00181A1C"/>
    <w:rsid w:val="0018343D"/>
    <w:rsid w:val="00183488"/>
    <w:rsid w:val="001837C5"/>
    <w:rsid w:val="001848FD"/>
    <w:rsid w:val="0018521B"/>
    <w:rsid w:val="001856C7"/>
    <w:rsid w:val="00185F19"/>
    <w:rsid w:val="001865C5"/>
    <w:rsid w:val="00186C92"/>
    <w:rsid w:val="0018712B"/>
    <w:rsid w:val="00187281"/>
    <w:rsid w:val="00187C1C"/>
    <w:rsid w:val="00187C98"/>
    <w:rsid w:val="0019033C"/>
    <w:rsid w:val="00191275"/>
    <w:rsid w:val="0019156F"/>
    <w:rsid w:val="00191A89"/>
    <w:rsid w:val="00191F8A"/>
    <w:rsid w:val="001924B1"/>
    <w:rsid w:val="00192B1B"/>
    <w:rsid w:val="00192DC7"/>
    <w:rsid w:val="001943AC"/>
    <w:rsid w:val="00194921"/>
    <w:rsid w:val="001965E7"/>
    <w:rsid w:val="001975E5"/>
    <w:rsid w:val="00197857"/>
    <w:rsid w:val="001A00CE"/>
    <w:rsid w:val="001A09ED"/>
    <w:rsid w:val="001A17B9"/>
    <w:rsid w:val="001A2637"/>
    <w:rsid w:val="001A33CB"/>
    <w:rsid w:val="001A38E3"/>
    <w:rsid w:val="001A39CC"/>
    <w:rsid w:val="001A49A3"/>
    <w:rsid w:val="001A4BB9"/>
    <w:rsid w:val="001A5C77"/>
    <w:rsid w:val="001A649D"/>
    <w:rsid w:val="001B145D"/>
    <w:rsid w:val="001B30E8"/>
    <w:rsid w:val="001B3B33"/>
    <w:rsid w:val="001C0999"/>
    <w:rsid w:val="001C0A8C"/>
    <w:rsid w:val="001C0D7B"/>
    <w:rsid w:val="001C1502"/>
    <w:rsid w:val="001C30F8"/>
    <w:rsid w:val="001C3A82"/>
    <w:rsid w:val="001C3ED4"/>
    <w:rsid w:val="001C4257"/>
    <w:rsid w:val="001C46D9"/>
    <w:rsid w:val="001C4A08"/>
    <w:rsid w:val="001C5006"/>
    <w:rsid w:val="001C5175"/>
    <w:rsid w:val="001C5469"/>
    <w:rsid w:val="001D069E"/>
    <w:rsid w:val="001D0A28"/>
    <w:rsid w:val="001D2A8C"/>
    <w:rsid w:val="001D52C9"/>
    <w:rsid w:val="001D5546"/>
    <w:rsid w:val="001D5632"/>
    <w:rsid w:val="001D5A40"/>
    <w:rsid w:val="001D620E"/>
    <w:rsid w:val="001D650D"/>
    <w:rsid w:val="001D67AF"/>
    <w:rsid w:val="001D6A51"/>
    <w:rsid w:val="001D7C9E"/>
    <w:rsid w:val="001E0244"/>
    <w:rsid w:val="001E051A"/>
    <w:rsid w:val="001E0E5F"/>
    <w:rsid w:val="001E0FFF"/>
    <w:rsid w:val="001E14FE"/>
    <w:rsid w:val="001E16CB"/>
    <w:rsid w:val="001E247A"/>
    <w:rsid w:val="001E25A0"/>
    <w:rsid w:val="001E3739"/>
    <w:rsid w:val="001E38DB"/>
    <w:rsid w:val="001E43C0"/>
    <w:rsid w:val="001E4931"/>
    <w:rsid w:val="001E4C5D"/>
    <w:rsid w:val="001E4DAB"/>
    <w:rsid w:val="001E59A1"/>
    <w:rsid w:val="001E5C48"/>
    <w:rsid w:val="001E613F"/>
    <w:rsid w:val="001E6803"/>
    <w:rsid w:val="001E6845"/>
    <w:rsid w:val="001E6A97"/>
    <w:rsid w:val="001F0236"/>
    <w:rsid w:val="001F05E5"/>
    <w:rsid w:val="001F20A6"/>
    <w:rsid w:val="001F2A14"/>
    <w:rsid w:val="001F2E7D"/>
    <w:rsid w:val="001F42ED"/>
    <w:rsid w:val="001F43C0"/>
    <w:rsid w:val="001F4530"/>
    <w:rsid w:val="001F52F7"/>
    <w:rsid w:val="001F563D"/>
    <w:rsid w:val="001F5841"/>
    <w:rsid w:val="001F5EB6"/>
    <w:rsid w:val="001F6163"/>
    <w:rsid w:val="001F787B"/>
    <w:rsid w:val="001F79DA"/>
    <w:rsid w:val="001F7B53"/>
    <w:rsid w:val="00200270"/>
    <w:rsid w:val="0020110E"/>
    <w:rsid w:val="00201261"/>
    <w:rsid w:val="00203650"/>
    <w:rsid w:val="00204D0C"/>
    <w:rsid w:val="00205825"/>
    <w:rsid w:val="00206483"/>
    <w:rsid w:val="00206780"/>
    <w:rsid w:val="00207498"/>
    <w:rsid w:val="00207835"/>
    <w:rsid w:val="00207A8D"/>
    <w:rsid w:val="002109F4"/>
    <w:rsid w:val="0021105B"/>
    <w:rsid w:val="002115CF"/>
    <w:rsid w:val="002116FF"/>
    <w:rsid w:val="00213E38"/>
    <w:rsid w:val="00214160"/>
    <w:rsid w:val="00214D94"/>
    <w:rsid w:val="002169B9"/>
    <w:rsid w:val="00216D0F"/>
    <w:rsid w:val="0021713E"/>
    <w:rsid w:val="00217172"/>
    <w:rsid w:val="00217781"/>
    <w:rsid w:val="00217B76"/>
    <w:rsid w:val="00217F0A"/>
    <w:rsid w:val="002201B5"/>
    <w:rsid w:val="002209C3"/>
    <w:rsid w:val="00220DD2"/>
    <w:rsid w:val="00221668"/>
    <w:rsid w:val="002216C4"/>
    <w:rsid w:val="00222179"/>
    <w:rsid w:val="00222935"/>
    <w:rsid w:val="002229A3"/>
    <w:rsid w:val="0022352D"/>
    <w:rsid w:val="00223E50"/>
    <w:rsid w:val="0022481B"/>
    <w:rsid w:val="00224822"/>
    <w:rsid w:val="00224F7B"/>
    <w:rsid w:val="002258E8"/>
    <w:rsid w:val="00225F17"/>
    <w:rsid w:val="0022629D"/>
    <w:rsid w:val="00226E72"/>
    <w:rsid w:val="002270AF"/>
    <w:rsid w:val="0022718A"/>
    <w:rsid w:val="00227571"/>
    <w:rsid w:val="002275F4"/>
    <w:rsid w:val="00230216"/>
    <w:rsid w:val="002307DE"/>
    <w:rsid w:val="0023128A"/>
    <w:rsid w:val="00232826"/>
    <w:rsid w:val="00232996"/>
    <w:rsid w:val="00233D0D"/>
    <w:rsid w:val="00234D10"/>
    <w:rsid w:val="00234E92"/>
    <w:rsid w:val="00235C03"/>
    <w:rsid w:val="00236709"/>
    <w:rsid w:val="00236BFF"/>
    <w:rsid w:val="0024086B"/>
    <w:rsid w:val="002409A2"/>
    <w:rsid w:val="002409E9"/>
    <w:rsid w:val="00241B50"/>
    <w:rsid w:val="0024205C"/>
    <w:rsid w:val="00242870"/>
    <w:rsid w:val="00242911"/>
    <w:rsid w:val="00242A8C"/>
    <w:rsid w:val="00242EC0"/>
    <w:rsid w:val="00243D7B"/>
    <w:rsid w:val="0024462A"/>
    <w:rsid w:val="00244EDB"/>
    <w:rsid w:val="002451D9"/>
    <w:rsid w:val="002453D7"/>
    <w:rsid w:val="00245408"/>
    <w:rsid w:val="0024606E"/>
    <w:rsid w:val="00246545"/>
    <w:rsid w:val="00247173"/>
    <w:rsid w:val="00247BA1"/>
    <w:rsid w:val="00247C78"/>
    <w:rsid w:val="00251873"/>
    <w:rsid w:val="00251B97"/>
    <w:rsid w:val="00252651"/>
    <w:rsid w:val="00253283"/>
    <w:rsid w:val="00253607"/>
    <w:rsid w:val="0025378B"/>
    <w:rsid w:val="0025420B"/>
    <w:rsid w:val="00254B74"/>
    <w:rsid w:val="002554EF"/>
    <w:rsid w:val="002560A0"/>
    <w:rsid w:val="002561BC"/>
    <w:rsid w:val="002574E5"/>
    <w:rsid w:val="00260167"/>
    <w:rsid w:val="00260248"/>
    <w:rsid w:val="00261D24"/>
    <w:rsid w:val="00262696"/>
    <w:rsid w:val="002628A5"/>
    <w:rsid w:val="0026419A"/>
    <w:rsid w:val="00264B0A"/>
    <w:rsid w:val="00264EA6"/>
    <w:rsid w:val="002650B8"/>
    <w:rsid w:val="00265249"/>
    <w:rsid w:val="00267EC4"/>
    <w:rsid w:val="00267FF0"/>
    <w:rsid w:val="00270258"/>
    <w:rsid w:val="00270C8D"/>
    <w:rsid w:val="00271446"/>
    <w:rsid w:val="00271B31"/>
    <w:rsid w:val="0027235B"/>
    <w:rsid w:val="00272832"/>
    <w:rsid w:val="0027326B"/>
    <w:rsid w:val="00273D80"/>
    <w:rsid w:val="00274B2A"/>
    <w:rsid w:val="00276690"/>
    <w:rsid w:val="0027693A"/>
    <w:rsid w:val="00276E97"/>
    <w:rsid w:val="00277463"/>
    <w:rsid w:val="002778AB"/>
    <w:rsid w:val="002802BC"/>
    <w:rsid w:val="0028053F"/>
    <w:rsid w:val="002817E1"/>
    <w:rsid w:val="002823BB"/>
    <w:rsid w:val="002823F0"/>
    <w:rsid w:val="0028253D"/>
    <w:rsid w:val="00282548"/>
    <w:rsid w:val="0028275E"/>
    <w:rsid w:val="002828A8"/>
    <w:rsid w:val="002841BD"/>
    <w:rsid w:val="00284209"/>
    <w:rsid w:val="00284D4D"/>
    <w:rsid w:val="00285906"/>
    <w:rsid w:val="00286A2C"/>
    <w:rsid w:val="00286BF0"/>
    <w:rsid w:val="00286DED"/>
    <w:rsid w:val="0029037B"/>
    <w:rsid w:val="00290647"/>
    <w:rsid w:val="00290C9F"/>
    <w:rsid w:val="002911E2"/>
    <w:rsid w:val="002912BE"/>
    <w:rsid w:val="00292791"/>
    <w:rsid w:val="00292DEE"/>
    <w:rsid w:val="00293557"/>
    <w:rsid w:val="0029396B"/>
    <w:rsid w:val="00294629"/>
    <w:rsid w:val="002951FD"/>
    <w:rsid w:val="00295316"/>
    <w:rsid w:val="002955FE"/>
    <w:rsid w:val="00296C9F"/>
    <w:rsid w:val="00297393"/>
    <w:rsid w:val="002A0074"/>
    <w:rsid w:val="002A0677"/>
    <w:rsid w:val="002A087F"/>
    <w:rsid w:val="002A0A43"/>
    <w:rsid w:val="002A0D68"/>
    <w:rsid w:val="002A0FAC"/>
    <w:rsid w:val="002A3340"/>
    <w:rsid w:val="002A49B2"/>
    <w:rsid w:val="002A5C67"/>
    <w:rsid w:val="002A6A50"/>
    <w:rsid w:val="002A6A93"/>
    <w:rsid w:val="002A6DAB"/>
    <w:rsid w:val="002A75D5"/>
    <w:rsid w:val="002A7AD8"/>
    <w:rsid w:val="002B0DF6"/>
    <w:rsid w:val="002B13CE"/>
    <w:rsid w:val="002B1D9A"/>
    <w:rsid w:val="002B215F"/>
    <w:rsid w:val="002B2412"/>
    <w:rsid w:val="002B2787"/>
    <w:rsid w:val="002B337A"/>
    <w:rsid w:val="002B3A02"/>
    <w:rsid w:val="002B4502"/>
    <w:rsid w:val="002B614E"/>
    <w:rsid w:val="002B62DC"/>
    <w:rsid w:val="002B63DA"/>
    <w:rsid w:val="002B7326"/>
    <w:rsid w:val="002C437D"/>
    <w:rsid w:val="002C69E4"/>
    <w:rsid w:val="002C7135"/>
    <w:rsid w:val="002D01F8"/>
    <w:rsid w:val="002D1356"/>
    <w:rsid w:val="002D1694"/>
    <w:rsid w:val="002D245C"/>
    <w:rsid w:val="002D2CB5"/>
    <w:rsid w:val="002D3677"/>
    <w:rsid w:val="002D4A44"/>
    <w:rsid w:val="002D50A5"/>
    <w:rsid w:val="002D5BF7"/>
    <w:rsid w:val="002D604C"/>
    <w:rsid w:val="002D6F0E"/>
    <w:rsid w:val="002D76E3"/>
    <w:rsid w:val="002E1440"/>
    <w:rsid w:val="002E16A4"/>
    <w:rsid w:val="002E1DDB"/>
    <w:rsid w:val="002E1EAC"/>
    <w:rsid w:val="002E2559"/>
    <w:rsid w:val="002E31A1"/>
    <w:rsid w:val="002E338C"/>
    <w:rsid w:val="002E3CA5"/>
    <w:rsid w:val="002E43E3"/>
    <w:rsid w:val="002E5EAB"/>
    <w:rsid w:val="002E66AF"/>
    <w:rsid w:val="002E6FE3"/>
    <w:rsid w:val="002E7517"/>
    <w:rsid w:val="002F080F"/>
    <w:rsid w:val="002F1ADA"/>
    <w:rsid w:val="002F28B2"/>
    <w:rsid w:val="002F28D2"/>
    <w:rsid w:val="002F37DA"/>
    <w:rsid w:val="002F3B99"/>
    <w:rsid w:val="002F429A"/>
    <w:rsid w:val="002F4D0E"/>
    <w:rsid w:val="002F4D8F"/>
    <w:rsid w:val="002F51F9"/>
    <w:rsid w:val="002F5664"/>
    <w:rsid w:val="002F66B9"/>
    <w:rsid w:val="002F67D6"/>
    <w:rsid w:val="002F6DCD"/>
    <w:rsid w:val="00300EF2"/>
    <w:rsid w:val="00301CD3"/>
    <w:rsid w:val="00301DE3"/>
    <w:rsid w:val="00303158"/>
    <w:rsid w:val="00303C6E"/>
    <w:rsid w:val="00303DF6"/>
    <w:rsid w:val="00305A64"/>
    <w:rsid w:val="00305DF2"/>
    <w:rsid w:val="00306EE2"/>
    <w:rsid w:val="0031145D"/>
    <w:rsid w:val="00311517"/>
    <w:rsid w:val="00311F66"/>
    <w:rsid w:val="003124C4"/>
    <w:rsid w:val="003125D5"/>
    <w:rsid w:val="003127EA"/>
    <w:rsid w:val="00312ADC"/>
    <w:rsid w:val="003131DB"/>
    <w:rsid w:val="003146A6"/>
    <w:rsid w:val="0031497F"/>
    <w:rsid w:val="00314E0E"/>
    <w:rsid w:val="003157F1"/>
    <w:rsid w:val="003162D3"/>
    <w:rsid w:val="0031666F"/>
    <w:rsid w:val="00316C7B"/>
    <w:rsid w:val="003178F8"/>
    <w:rsid w:val="003217FC"/>
    <w:rsid w:val="00321846"/>
    <w:rsid w:val="00321ADA"/>
    <w:rsid w:val="003222EA"/>
    <w:rsid w:val="00322906"/>
    <w:rsid w:val="00323902"/>
    <w:rsid w:val="00324093"/>
    <w:rsid w:val="003241BA"/>
    <w:rsid w:val="003251AF"/>
    <w:rsid w:val="00325619"/>
    <w:rsid w:val="003259DA"/>
    <w:rsid w:val="003264C8"/>
    <w:rsid w:val="00326549"/>
    <w:rsid w:val="00326C03"/>
    <w:rsid w:val="003270F9"/>
    <w:rsid w:val="003273FA"/>
    <w:rsid w:val="003312E4"/>
    <w:rsid w:val="0033151A"/>
    <w:rsid w:val="00331FE5"/>
    <w:rsid w:val="00332119"/>
    <w:rsid w:val="003323B8"/>
    <w:rsid w:val="00332785"/>
    <w:rsid w:val="00332E19"/>
    <w:rsid w:val="003342DB"/>
    <w:rsid w:val="003366BC"/>
    <w:rsid w:val="0034224D"/>
    <w:rsid w:val="00342ED0"/>
    <w:rsid w:val="0034307A"/>
    <w:rsid w:val="003430E1"/>
    <w:rsid w:val="0034363E"/>
    <w:rsid w:val="00343FDC"/>
    <w:rsid w:val="0034481F"/>
    <w:rsid w:val="00344C87"/>
    <w:rsid w:val="00346B04"/>
    <w:rsid w:val="00350894"/>
    <w:rsid w:val="0035089E"/>
    <w:rsid w:val="00352281"/>
    <w:rsid w:val="0035258B"/>
    <w:rsid w:val="00352FBB"/>
    <w:rsid w:val="00353996"/>
    <w:rsid w:val="00353CAF"/>
    <w:rsid w:val="00353CE9"/>
    <w:rsid w:val="00353D3C"/>
    <w:rsid w:val="00353DE6"/>
    <w:rsid w:val="00353F23"/>
    <w:rsid w:val="00353FB0"/>
    <w:rsid w:val="00355038"/>
    <w:rsid w:val="0035506E"/>
    <w:rsid w:val="0035540E"/>
    <w:rsid w:val="0035595A"/>
    <w:rsid w:val="00355D9B"/>
    <w:rsid w:val="00355EA1"/>
    <w:rsid w:val="003561DF"/>
    <w:rsid w:val="0035649D"/>
    <w:rsid w:val="00356E83"/>
    <w:rsid w:val="00357164"/>
    <w:rsid w:val="003575B8"/>
    <w:rsid w:val="00357611"/>
    <w:rsid w:val="00360C0F"/>
    <w:rsid w:val="00362204"/>
    <w:rsid w:val="00363C0C"/>
    <w:rsid w:val="00363CEC"/>
    <w:rsid w:val="00363D4B"/>
    <w:rsid w:val="00364465"/>
    <w:rsid w:val="00365297"/>
    <w:rsid w:val="003659DD"/>
    <w:rsid w:val="00365DAF"/>
    <w:rsid w:val="00366687"/>
    <w:rsid w:val="00366842"/>
    <w:rsid w:val="003669D4"/>
    <w:rsid w:val="00366F75"/>
    <w:rsid w:val="00367EC9"/>
    <w:rsid w:val="00371109"/>
    <w:rsid w:val="0037180A"/>
    <w:rsid w:val="0037182C"/>
    <w:rsid w:val="003719E9"/>
    <w:rsid w:val="003725FD"/>
    <w:rsid w:val="00372C90"/>
    <w:rsid w:val="00372D43"/>
    <w:rsid w:val="0037369A"/>
    <w:rsid w:val="00374E38"/>
    <w:rsid w:val="00376BC5"/>
    <w:rsid w:val="00377102"/>
    <w:rsid w:val="0037716C"/>
    <w:rsid w:val="00377BDD"/>
    <w:rsid w:val="0038056F"/>
    <w:rsid w:val="00380DC6"/>
    <w:rsid w:val="00381093"/>
    <w:rsid w:val="003815CC"/>
    <w:rsid w:val="0038187C"/>
    <w:rsid w:val="0038190F"/>
    <w:rsid w:val="00381AC3"/>
    <w:rsid w:val="00381D02"/>
    <w:rsid w:val="00382BC7"/>
    <w:rsid w:val="0038367E"/>
    <w:rsid w:val="00384011"/>
    <w:rsid w:val="00384795"/>
    <w:rsid w:val="003849E3"/>
    <w:rsid w:val="00384CD1"/>
    <w:rsid w:val="00385BF3"/>
    <w:rsid w:val="00386CD2"/>
    <w:rsid w:val="00386D33"/>
    <w:rsid w:val="00387617"/>
    <w:rsid w:val="0038767D"/>
    <w:rsid w:val="003877AD"/>
    <w:rsid w:val="00387D25"/>
    <w:rsid w:val="0039136F"/>
    <w:rsid w:val="003918F6"/>
    <w:rsid w:val="00391D79"/>
    <w:rsid w:val="0039239E"/>
    <w:rsid w:val="00392751"/>
    <w:rsid w:val="003927A4"/>
    <w:rsid w:val="00392C38"/>
    <w:rsid w:val="00392D4B"/>
    <w:rsid w:val="003941A7"/>
    <w:rsid w:val="00395766"/>
    <w:rsid w:val="0039585A"/>
    <w:rsid w:val="00396397"/>
    <w:rsid w:val="0039671F"/>
    <w:rsid w:val="00396CF4"/>
    <w:rsid w:val="00397081"/>
    <w:rsid w:val="003A0599"/>
    <w:rsid w:val="003A05CD"/>
    <w:rsid w:val="003A0B1C"/>
    <w:rsid w:val="003A0E8F"/>
    <w:rsid w:val="003A1D80"/>
    <w:rsid w:val="003A3894"/>
    <w:rsid w:val="003A3A53"/>
    <w:rsid w:val="003A3FBD"/>
    <w:rsid w:val="003A4344"/>
    <w:rsid w:val="003A4439"/>
    <w:rsid w:val="003A46AA"/>
    <w:rsid w:val="003A5403"/>
    <w:rsid w:val="003A7401"/>
    <w:rsid w:val="003B08AB"/>
    <w:rsid w:val="003B0CA2"/>
    <w:rsid w:val="003B10AE"/>
    <w:rsid w:val="003B1F2E"/>
    <w:rsid w:val="003B226D"/>
    <w:rsid w:val="003B2293"/>
    <w:rsid w:val="003B4055"/>
    <w:rsid w:val="003B48DF"/>
    <w:rsid w:val="003B6C1A"/>
    <w:rsid w:val="003B7654"/>
    <w:rsid w:val="003B77C4"/>
    <w:rsid w:val="003B7D4B"/>
    <w:rsid w:val="003C00E4"/>
    <w:rsid w:val="003C0426"/>
    <w:rsid w:val="003C0CF6"/>
    <w:rsid w:val="003C1DAA"/>
    <w:rsid w:val="003C3276"/>
    <w:rsid w:val="003C3CCF"/>
    <w:rsid w:val="003C3EA6"/>
    <w:rsid w:val="003C4287"/>
    <w:rsid w:val="003C48F0"/>
    <w:rsid w:val="003C497B"/>
    <w:rsid w:val="003C5901"/>
    <w:rsid w:val="003C6426"/>
    <w:rsid w:val="003C6B60"/>
    <w:rsid w:val="003C7150"/>
    <w:rsid w:val="003C77D3"/>
    <w:rsid w:val="003C799D"/>
    <w:rsid w:val="003C7ABA"/>
    <w:rsid w:val="003C7F5D"/>
    <w:rsid w:val="003D0D78"/>
    <w:rsid w:val="003D1383"/>
    <w:rsid w:val="003D1899"/>
    <w:rsid w:val="003D21A0"/>
    <w:rsid w:val="003D21C7"/>
    <w:rsid w:val="003D2363"/>
    <w:rsid w:val="003D291B"/>
    <w:rsid w:val="003D304E"/>
    <w:rsid w:val="003D37ED"/>
    <w:rsid w:val="003D3C9B"/>
    <w:rsid w:val="003D401C"/>
    <w:rsid w:val="003D5667"/>
    <w:rsid w:val="003D5B13"/>
    <w:rsid w:val="003D6A84"/>
    <w:rsid w:val="003D7320"/>
    <w:rsid w:val="003D786B"/>
    <w:rsid w:val="003E0291"/>
    <w:rsid w:val="003E051B"/>
    <w:rsid w:val="003E0781"/>
    <w:rsid w:val="003E0E17"/>
    <w:rsid w:val="003E2952"/>
    <w:rsid w:val="003E2E01"/>
    <w:rsid w:val="003E3333"/>
    <w:rsid w:val="003E3724"/>
    <w:rsid w:val="003E5281"/>
    <w:rsid w:val="003E58C6"/>
    <w:rsid w:val="003E5D8A"/>
    <w:rsid w:val="003E5E6A"/>
    <w:rsid w:val="003E79CD"/>
    <w:rsid w:val="003F01CD"/>
    <w:rsid w:val="003F0EAA"/>
    <w:rsid w:val="003F0F7F"/>
    <w:rsid w:val="003F1815"/>
    <w:rsid w:val="003F1DA5"/>
    <w:rsid w:val="003F228A"/>
    <w:rsid w:val="003F3FC0"/>
    <w:rsid w:val="003F50E8"/>
    <w:rsid w:val="003F5213"/>
    <w:rsid w:val="003F6415"/>
    <w:rsid w:val="003F7FB9"/>
    <w:rsid w:val="004000A7"/>
    <w:rsid w:val="00400765"/>
    <w:rsid w:val="00400D70"/>
    <w:rsid w:val="004011AA"/>
    <w:rsid w:val="0040249D"/>
    <w:rsid w:val="00403717"/>
    <w:rsid w:val="00403F19"/>
    <w:rsid w:val="0040489A"/>
    <w:rsid w:val="004048E1"/>
    <w:rsid w:val="00404DE0"/>
    <w:rsid w:val="004063C6"/>
    <w:rsid w:val="00406A52"/>
    <w:rsid w:val="004071F1"/>
    <w:rsid w:val="004072C4"/>
    <w:rsid w:val="004077DD"/>
    <w:rsid w:val="00407C56"/>
    <w:rsid w:val="0041049E"/>
    <w:rsid w:val="004107D8"/>
    <w:rsid w:val="004118DB"/>
    <w:rsid w:val="00412686"/>
    <w:rsid w:val="00413588"/>
    <w:rsid w:val="004135FC"/>
    <w:rsid w:val="00414A4F"/>
    <w:rsid w:val="0041557D"/>
    <w:rsid w:val="00415DE3"/>
    <w:rsid w:val="00417BF8"/>
    <w:rsid w:val="004201CA"/>
    <w:rsid w:val="00421990"/>
    <w:rsid w:val="004222B1"/>
    <w:rsid w:val="004224F9"/>
    <w:rsid w:val="004228B8"/>
    <w:rsid w:val="00422C03"/>
    <w:rsid w:val="00422FC0"/>
    <w:rsid w:val="00422FD2"/>
    <w:rsid w:val="0042325B"/>
    <w:rsid w:val="00423E43"/>
    <w:rsid w:val="004242D9"/>
    <w:rsid w:val="00424830"/>
    <w:rsid w:val="00424EF8"/>
    <w:rsid w:val="00425313"/>
    <w:rsid w:val="004253BB"/>
    <w:rsid w:val="00425713"/>
    <w:rsid w:val="00425A77"/>
    <w:rsid w:val="0042687E"/>
    <w:rsid w:val="00426CDA"/>
    <w:rsid w:val="00430E59"/>
    <w:rsid w:val="00432D60"/>
    <w:rsid w:val="004335D6"/>
    <w:rsid w:val="004336D6"/>
    <w:rsid w:val="00433C37"/>
    <w:rsid w:val="00434104"/>
    <w:rsid w:val="0043492C"/>
    <w:rsid w:val="00434C22"/>
    <w:rsid w:val="00434FF4"/>
    <w:rsid w:val="0043586F"/>
    <w:rsid w:val="00435B93"/>
    <w:rsid w:val="00435BC5"/>
    <w:rsid w:val="00437E09"/>
    <w:rsid w:val="00440AA7"/>
    <w:rsid w:val="00442914"/>
    <w:rsid w:val="004429BE"/>
    <w:rsid w:val="00443569"/>
    <w:rsid w:val="00443656"/>
    <w:rsid w:val="0044437D"/>
    <w:rsid w:val="00444BDD"/>
    <w:rsid w:val="00444CCB"/>
    <w:rsid w:val="00444E72"/>
    <w:rsid w:val="00445B0C"/>
    <w:rsid w:val="00445D01"/>
    <w:rsid w:val="00445F0D"/>
    <w:rsid w:val="00446AD0"/>
    <w:rsid w:val="00446CF0"/>
    <w:rsid w:val="004475E9"/>
    <w:rsid w:val="00447793"/>
    <w:rsid w:val="004501A9"/>
    <w:rsid w:val="0045060C"/>
    <w:rsid w:val="004511BC"/>
    <w:rsid w:val="00451493"/>
    <w:rsid w:val="004516F2"/>
    <w:rsid w:val="004521C3"/>
    <w:rsid w:val="00452681"/>
    <w:rsid w:val="00452B69"/>
    <w:rsid w:val="00452FB4"/>
    <w:rsid w:val="004542E5"/>
    <w:rsid w:val="00454E2A"/>
    <w:rsid w:val="0045648B"/>
    <w:rsid w:val="00456D84"/>
    <w:rsid w:val="00457627"/>
    <w:rsid w:val="00460254"/>
    <w:rsid w:val="004608B6"/>
    <w:rsid w:val="00460DBD"/>
    <w:rsid w:val="00461402"/>
    <w:rsid w:val="00461D31"/>
    <w:rsid w:val="004621EF"/>
    <w:rsid w:val="004622CB"/>
    <w:rsid w:val="00463168"/>
    <w:rsid w:val="004631E4"/>
    <w:rsid w:val="0046533A"/>
    <w:rsid w:val="00465E2C"/>
    <w:rsid w:val="004661A0"/>
    <w:rsid w:val="004666C8"/>
    <w:rsid w:val="00466C9C"/>
    <w:rsid w:val="00466D1C"/>
    <w:rsid w:val="00467A4E"/>
    <w:rsid w:val="004702E7"/>
    <w:rsid w:val="0047066C"/>
    <w:rsid w:val="0047136B"/>
    <w:rsid w:val="00471ABC"/>
    <w:rsid w:val="00471D37"/>
    <w:rsid w:val="004721AB"/>
    <w:rsid w:val="004723DB"/>
    <w:rsid w:val="00472CA7"/>
    <w:rsid w:val="00472CB9"/>
    <w:rsid w:val="004743DC"/>
    <w:rsid w:val="00474752"/>
    <w:rsid w:val="004751BD"/>
    <w:rsid w:val="00475536"/>
    <w:rsid w:val="00475F6C"/>
    <w:rsid w:val="00476868"/>
    <w:rsid w:val="00476928"/>
    <w:rsid w:val="00477967"/>
    <w:rsid w:val="00477A45"/>
    <w:rsid w:val="00477BBE"/>
    <w:rsid w:val="004801EC"/>
    <w:rsid w:val="0048029A"/>
    <w:rsid w:val="00480CBC"/>
    <w:rsid w:val="00480E0A"/>
    <w:rsid w:val="00482433"/>
    <w:rsid w:val="00482448"/>
    <w:rsid w:val="0048360D"/>
    <w:rsid w:val="00483F70"/>
    <w:rsid w:val="00484B3D"/>
    <w:rsid w:val="00484BCA"/>
    <w:rsid w:val="00484D86"/>
    <w:rsid w:val="00484E64"/>
    <w:rsid w:val="004854E8"/>
    <w:rsid w:val="0048571C"/>
    <w:rsid w:val="0048672C"/>
    <w:rsid w:val="00487106"/>
    <w:rsid w:val="004873E8"/>
    <w:rsid w:val="00487B9A"/>
    <w:rsid w:val="00487D07"/>
    <w:rsid w:val="00490263"/>
    <w:rsid w:val="004903C4"/>
    <w:rsid w:val="00491125"/>
    <w:rsid w:val="00491604"/>
    <w:rsid w:val="00491CD9"/>
    <w:rsid w:val="00491CE7"/>
    <w:rsid w:val="00492688"/>
    <w:rsid w:val="00492917"/>
    <w:rsid w:val="00492D81"/>
    <w:rsid w:val="004933B4"/>
    <w:rsid w:val="004934A3"/>
    <w:rsid w:val="00493AC3"/>
    <w:rsid w:val="0049457D"/>
    <w:rsid w:val="00494CB3"/>
    <w:rsid w:val="00495971"/>
    <w:rsid w:val="00495B4F"/>
    <w:rsid w:val="00495BD8"/>
    <w:rsid w:val="0049652B"/>
    <w:rsid w:val="004979AB"/>
    <w:rsid w:val="004A099D"/>
    <w:rsid w:val="004A09E3"/>
    <w:rsid w:val="004A10AA"/>
    <w:rsid w:val="004A306D"/>
    <w:rsid w:val="004A329F"/>
    <w:rsid w:val="004A332B"/>
    <w:rsid w:val="004A3D93"/>
    <w:rsid w:val="004A45CF"/>
    <w:rsid w:val="004A46A9"/>
    <w:rsid w:val="004A597B"/>
    <w:rsid w:val="004A59F1"/>
    <w:rsid w:val="004A5AA3"/>
    <w:rsid w:val="004A5F12"/>
    <w:rsid w:val="004A68A8"/>
    <w:rsid w:val="004A6FA9"/>
    <w:rsid w:val="004B0524"/>
    <w:rsid w:val="004B090A"/>
    <w:rsid w:val="004B2125"/>
    <w:rsid w:val="004B3C0E"/>
    <w:rsid w:val="004B3C6A"/>
    <w:rsid w:val="004B4DF9"/>
    <w:rsid w:val="004B4F1D"/>
    <w:rsid w:val="004B5096"/>
    <w:rsid w:val="004B5479"/>
    <w:rsid w:val="004B54EA"/>
    <w:rsid w:val="004B5BAA"/>
    <w:rsid w:val="004B6C38"/>
    <w:rsid w:val="004B7684"/>
    <w:rsid w:val="004B7CBD"/>
    <w:rsid w:val="004C080E"/>
    <w:rsid w:val="004C0C2E"/>
    <w:rsid w:val="004C0E7A"/>
    <w:rsid w:val="004C1280"/>
    <w:rsid w:val="004C42D6"/>
    <w:rsid w:val="004C5BF9"/>
    <w:rsid w:val="004C6B4F"/>
    <w:rsid w:val="004C6B58"/>
    <w:rsid w:val="004C7617"/>
    <w:rsid w:val="004C7C3A"/>
    <w:rsid w:val="004C7D99"/>
    <w:rsid w:val="004C7EA2"/>
    <w:rsid w:val="004C7FBE"/>
    <w:rsid w:val="004D0798"/>
    <w:rsid w:val="004D092F"/>
    <w:rsid w:val="004D0FDA"/>
    <w:rsid w:val="004D1A41"/>
    <w:rsid w:val="004D23E8"/>
    <w:rsid w:val="004D285A"/>
    <w:rsid w:val="004D2A2D"/>
    <w:rsid w:val="004D2DF4"/>
    <w:rsid w:val="004D3763"/>
    <w:rsid w:val="004D4782"/>
    <w:rsid w:val="004D578A"/>
    <w:rsid w:val="004D5B06"/>
    <w:rsid w:val="004D6F66"/>
    <w:rsid w:val="004D7886"/>
    <w:rsid w:val="004D7E2A"/>
    <w:rsid w:val="004E1282"/>
    <w:rsid w:val="004E16D9"/>
    <w:rsid w:val="004E1A3C"/>
    <w:rsid w:val="004E2292"/>
    <w:rsid w:val="004E2CA4"/>
    <w:rsid w:val="004E2D17"/>
    <w:rsid w:val="004E4B23"/>
    <w:rsid w:val="004E4BEA"/>
    <w:rsid w:val="004E4C31"/>
    <w:rsid w:val="004E6320"/>
    <w:rsid w:val="004E6443"/>
    <w:rsid w:val="004E6C86"/>
    <w:rsid w:val="004E6C8E"/>
    <w:rsid w:val="004E6D9A"/>
    <w:rsid w:val="004F03B5"/>
    <w:rsid w:val="004F0A20"/>
    <w:rsid w:val="004F35F8"/>
    <w:rsid w:val="004F4BD6"/>
    <w:rsid w:val="004F58D0"/>
    <w:rsid w:val="004F5DA5"/>
    <w:rsid w:val="004F5EF6"/>
    <w:rsid w:val="004F72A2"/>
    <w:rsid w:val="005006BF"/>
    <w:rsid w:val="005006CC"/>
    <w:rsid w:val="005016A5"/>
    <w:rsid w:val="00502260"/>
    <w:rsid w:val="00502C12"/>
    <w:rsid w:val="00503342"/>
    <w:rsid w:val="00503354"/>
    <w:rsid w:val="00503B46"/>
    <w:rsid w:val="00503F27"/>
    <w:rsid w:val="00506128"/>
    <w:rsid w:val="00506503"/>
    <w:rsid w:val="00507398"/>
    <w:rsid w:val="005073FD"/>
    <w:rsid w:val="00507969"/>
    <w:rsid w:val="00507B80"/>
    <w:rsid w:val="00507E4E"/>
    <w:rsid w:val="005100EF"/>
    <w:rsid w:val="00511069"/>
    <w:rsid w:val="00512DAA"/>
    <w:rsid w:val="00514BB7"/>
    <w:rsid w:val="00514C9C"/>
    <w:rsid w:val="00514E05"/>
    <w:rsid w:val="00514F39"/>
    <w:rsid w:val="005165A9"/>
    <w:rsid w:val="0051783E"/>
    <w:rsid w:val="00517A6A"/>
    <w:rsid w:val="005208D8"/>
    <w:rsid w:val="00520BAD"/>
    <w:rsid w:val="00522060"/>
    <w:rsid w:val="0052231C"/>
    <w:rsid w:val="00522FB5"/>
    <w:rsid w:val="005236E2"/>
    <w:rsid w:val="00523E36"/>
    <w:rsid w:val="005244B8"/>
    <w:rsid w:val="005263A6"/>
    <w:rsid w:val="00526AE2"/>
    <w:rsid w:val="0052772F"/>
    <w:rsid w:val="00527AE2"/>
    <w:rsid w:val="00527C04"/>
    <w:rsid w:val="00527C22"/>
    <w:rsid w:val="00527CAF"/>
    <w:rsid w:val="00530BC6"/>
    <w:rsid w:val="00530E76"/>
    <w:rsid w:val="005328C8"/>
    <w:rsid w:val="00532B30"/>
    <w:rsid w:val="00535077"/>
    <w:rsid w:val="0053521B"/>
    <w:rsid w:val="00535365"/>
    <w:rsid w:val="00535580"/>
    <w:rsid w:val="00535892"/>
    <w:rsid w:val="005373C9"/>
    <w:rsid w:val="005373CD"/>
    <w:rsid w:val="00537F50"/>
    <w:rsid w:val="00540214"/>
    <w:rsid w:val="00540FE5"/>
    <w:rsid w:val="00541C80"/>
    <w:rsid w:val="00541E2F"/>
    <w:rsid w:val="0054265B"/>
    <w:rsid w:val="00542695"/>
    <w:rsid w:val="0054287D"/>
    <w:rsid w:val="005448A8"/>
    <w:rsid w:val="00544F05"/>
    <w:rsid w:val="005454DA"/>
    <w:rsid w:val="005460C4"/>
    <w:rsid w:val="00546822"/>
    <w:rsid w:val="00546827"/>
    <w:rsid w:val="00547372"/>
    <w:rsid w:val="005474BD"/>
    <w:rsid w:val="00547BCD"/>
    <w:rsid w:val="005513A3"/>
    <w:rsid w:val="005515E5"/>
    <w:rsid w:val="005519AB"/>
    <w:rsid w:val="00551D91"/>
    <w:rsid w:val="00551E86"/>
    <w:rsid w:val="00551FF2"/>
    <w:rsid w:val="00553695"/>
    <w:rsid w:val="00554964"/>
    <w:rsid w:val="00556899"/>
    <w:rsid w:val="00561C70"/>
    <w:rsid w:val="00561C94"/>
    <w:rsid w:val="00561CFE"/>
    <w:rsid w:val="0056292B"/>
    <w:rsid w:val="00563E3E"/>
    <w:rsid w:val="00564241"/>
    <w:rsid w:val="00564B22"/>
    <w:rsid w:val="0056553C"/>
    <w:rsid w:val="00565EBB"/>
    <w:rsid w:val="00566AA1"/>
    <w:rsid w:val="005672B5"/>
    <w:rsid w:val="00567CBD"/>
    <w:rsid w:val="00570914"/>
    <w:rsid w:val="005709AE"/>
    <w:rsid w:val="005709CC"/>
    <w:rsid w:val="0057212F"/>
    <w:rsid w:val="0057214F"/>
    <w:rsid w:val="00572814"/>
    <w:rsid w:val="00572836"/>
    <w:rsid w:val="005729EE"/>
    <w:rsid w:val="005736A2"/>
    <w:rsid w:val="00574E5E"/>
    <w:rsid w:val="00575124"/>
    <w:rsid w:val="00575296"/>
    <w:rsid w:val="0057540B"/>
    <w:rsid w:val="00575423"/>
    <w:rsid w:val="005762A0"/>
    <w:rsid w:val="00576F97"/>
    <w:rsid w:val="00577839"/>
    <w:rsid w:val="00580BA1"/>
    <w:rsid w:val="00581234"/>
    <w:rsid w:val="00581A72"/>
    <w:rsid w:val="00581B2A"/>
    <w:rsid w:val="00582076"/>
    <w:rsid w:val="005821EB"/>
    <w:rsid w:val="005835D1"/>
    <w:rsid w:val="00584036"/>
    <w:rsid w:val="005845C0"/>
    <w:rsid w:val="00585ABE"/>
    <w:rsid w:val="0058646F"/>
    <w:rsid w:val="0058675D"/>
    <w:rsid w:val="005868BA"/>
    <w:rsid w:val="005909C4"/>
    <w:rsid w:val="00590A00"/>
    <w:rsid w:val="00590B08"/>
    <w:rsid w:val="005915D2"/>
    <w:rsid w:val="00592CED"/>
    <w:rsid w:val="00594D6F"/>
    <w:rsid w:val="00596433"/>
    <w:rsid w:val="00596F8B"/>
    <w:rsid w:val="00596F99"/>
    <w:rsid w:val="0059701F"/>
    <w:rsid w:val="005974DF"/>
    <w:rsid w:val="00597851"/>
    <w:rsid w:val="005A011C"/>
    <w:rsid w:val="005A0256"/>
    <w:rsid w:val="005A0DC7"/>
    <w:rsid w:val="005A2095"/>
    <w:rsid w:val="005A2682"/>
    <w:rsid w:val="005A30F1"/>
    <w:rsid w:val="005A3857"/>
    <w:rsid w:val="005A4CDC"/>
    <w:rsid w:val="005A5368"/>
    <w:rsid w:val="005A5520"/>
    <w:rsid w:val="005A5CF0"/>
    <w:rsid w:val="005A6187"/>
    <w:rsid w:val="005A7143"/>
    <w:rsid w:val="005A73A3"/>
    <w:rsid w:val="005B11F8"/>
    <w:rsid w:val="005B1852"/>
    <w:rsid w:val="005B2854"/>
    <w:rsid w:val="005B29E1"/>
    <w:rsid w:val="005B2C7E"/>
    <w:rsid w:val="005B3F40"/>
    <w:rsid w:val="005B43EC"/>
    <w:rsid w:val="005B4416"/>
    <w:rsid w:val="005B4DF4"/>
    <w:rsid w:val="005B560F"/>
    <w:rsid w:val="005B69BE"/>
    <w:rsid w:val="005B6F6D"/>
    <w:rsid w:val="005C121C"/>
    <w:rsid w:val="005C19D3"/>
    <w:rsid w:val="005C1CA0"/>
    <w:rsid w:val="005C2B98"/>
    <w:rsid w:val="005C2DAB"/>
    <w:rsid w:val="005C43B9"/>
    <w:rsid w:val="005C4A34"/>
    <w:rsid w:val="005C6303"/>
    <w:rsid w:val="005C6809"/>
    <w:rsid w:val="005C7B92"/>
    <w:rsid w:val="005D0196"/>
    <w:rsid w:val="005D0341"/>
    <w:rsid w:val="005D1A25"/>
    <w:rsid w:val="005D2418"/>
    <w:rsid w:val="005D2D4E"/>
    <w:rsid w:val="005D2E94"/>
    <w:rsid w:val="005D3983"/>
    <w:rsid w:val="005D41D9"/>
    <w:rsid w:val="005D5B09"/>
    <w:rsid w:val="005D5B3D"/>
    <w:rsid w:val="005D5FA9"/>
    <w:rsid w:val="005D6A06"/>
    <w:rsid w:val="005D7BF3"/>
    <w:rsid w:val="005D7E88"/>
    <w:rsid w:val="005E03D9"/>
    <w:rsid w:val="005E0F15"/>
    <w:rsid w:val="005E10A2"/>
    <w:rsid w:val="005E12C0"/>
    <w:rsid w:val="005E23E9"/>
    <w:rsid w:val="005E242A"/>
    <w:rsid w:val="005E337E"/>
    <w:rsid w:val="005E3C52"/>
    <w:rsid w:val="005E47AF"/>
    <w:rsid w:val="005E5561"/>
    <w:rsid w:val="005E580A"/>
    <w:rsid w:val="005E7CFA"/>
    <w:rsid w:val="005F02E2"/>
    <w:rsid w:val="005F0746"/>
    <w:rsid w:val="005F0CA7"/>
    <w:rsid w:val="005F21B1"/>
    <w:rsid w:val="005F2B3A"/>
    <w:rsid w:val="005F31B2"/>
    <w:rsid w:val="005F45F6"/>
    <w:rsid w:val="005F4867"/>
    <w:rsid w:val="005F4A59"/>
    <w:rsid w:val="005F4AF6"/>
    <w:rsid w:val="005F4DC5"/>
    <w:rsid w:val="005F4E48"/>
    <w:rsid w:val="005F51D8"/>
    <w:rsid w:val="005F638A"/>
    <w:rsid w:val="005F72EF"/>
    <w:rsid w:val="005F79B7"/>
    <w:rsid w:val="005F7B53"/>
    <w:rsid w:val="0060063A"/>
    <w:rsid w:val="00600987"/>
    <w:rsid w:val="00602031"/>
    <w:rsid w:val="00602213"/>
    <w:rsid w:val="0060372C"/>
    <w:rsid w:val="0060493D"/>
    <w:rsid w:val="00604B24"/>
    <w:rsid w:val="00605221"/>
    <w:rsid w:val="006055EF"/>
    <w:rsid w:val="00606736"/>
    <w:rsid w:val="00606BBE"/>
    <w:rsid w:val="0060721C"/>
    <w:rsid w:val="006073DE"/>
    <w:rsid w:val="00611D1A"/>
    <w:rsid w:val="006121DB"/>
    <w:rsid w:val="00613D43"/>
    <w:rsid w:val="00613ED2"/>
    <w:rsid w:val="00615099"/>
    <w:rsid w:val="006151FC"/>
    <w:rsid w:val="00615E3A"/>
    <w:rsid w:val="00615E85"/>
    <w:rsid w:val="00623681"/>
    <w:rsid w:val="00623C68"/>
    <w:rsid w:val="00624107"/>
    <w:rsid w:val="006252DC"/>
    <w:rsid w:val="00625593"/>
    <w:rsid w:val="00625921"/>
    <w:rsid w:val="00626105"/>
    <w:rsid w:val="00626465"/>
    <w:rsid w:val="00626912"/>
    <w:rsid w:val="00626AD4"/>
    <w:rsid w:val="00630A6F"/>
    <w:rsid w:val="0063190F"/>
    <w:rsid w:val="00632690"/>
    <w:rsid w:val="00634907"/>
    <w:rsid w:val="00635419"/>
    <w:rsid w:val="0063568D"/>
    <w:rsid w:val="0063688B"/>
    <w:rsid w:val="006374F7"/>
    <w:rsid w:val="00641B9F"/>
    <w:rsid w:val="00641D9A"/>
    <w:rsid w:val="006421FB"/>
    <w:rsid w:val="006435CA"/>
    <w:rsid w:val="006436E4"/>
    <w:rsid w:val="00643FA2"/>
    <w:rsid w:val="006441B4"/>
    <w:rsid w:val="00644D43"/>
    <w:rsid w:val="006450BF"/>
    <w:rsid w:val="00645627"/>
    <w:rsid w:val="0064587E"/>
    <w:rsid w:val="00646428"/>
    <w:rsid w:val="00646438"/>
    <w:rsid w:val="00646FDA"/>
    <w:rsid w:val="00647A35"/>
    <w:rsid w:val="00652BF5"/>
    <w:rsid w:val="00652C79"/>
    <w:rsid w:val="00652CD9"/>
    <w:rsid w:val="0065344E"/>
    <w:rsid w:val="006538C7"/>
    <w:rsid w:val="00654185"/>
    <w:rsid w:val="006541CE"/>
    <w:rsid w:val="006544C5"/>
    <w:rsid w:val="00654719"/>
    <w:rsid w:val="0065652C"/>
    <w:rsid w:val="006568A2"/>
    <w:rsid w:val="0065704F"/>
    <w:rsid w:val="00657154"/>
    <w:rsid w:val="00657C5A"/>
    <w:rsid w:val="006604A8"/>
    <w:rsid w:val="0066108D"/>
    <w:rsid w:val="00661C72"/>
    <w:rsid w:val="0066274D"/>
    <w:rsid w:val="00662ADA"/>
    <w:rsid w:val="00664BB2"/>
    <w:rsid w:val="006652A5"/>
    <w:rsid w:val="00666340"/>
    <w:rsid w:val="006663DB"/>
    <w:rsid w:val="0066688A"/>
    <w:rsid w:val="00666A59"/>
    <w:rsid w:val="006675B6"/>
    <w:rsid w:val="00670684"/>
    <w:rsid w:val="00670AD4"/>
    <w:rsid w:val="006713C3"/>
    <w:rsid w:val="00671A88"/>
    <w:rsid w:val="00672E4B"/>
    <w:rsid w:val="00673015"/>
    <w:rsid w:val="006731AC"/>
    <w:rsid w:val="00673CBE"/>
    <w:rsid w:val="006752FC"/>
    <w:rsid w:val="00676E94"/>
    <w:rsid w:val="00677047"/>
    <w:rsid w:val="00677663"/>
    <w:rsid w:val="00677DBF"/>
    <w:rsid w:val="006806AC"/>
    <w:rsid w:val="00681458"/>
    <w:rsid w:val="0068264B"/>
    <w:rsid w:val="00682F3A"/>
    <w:rsid w:val="0068308C"/>
    <w:rsid w:val="006830C1"/>
    <w:rsid w:val="0068337F"/>
    <w:rsid w:val="0068354F"/>
    <w:rsid w:val="006846D0"/>
    <w:rsid w:val="00684783"/>
    <w:rsid w:val="00684BA8"/>
    <w:rsid w:val="00685511"/>
    <w:rsid w:val="00685747"/>
    <w:rsid w:val="00686179"/>
    <w:rsid w:val="0068624D"/>
    <w:rsid w:val="006863E4"/>
    <w:rsid w:val="0068782E"/>
    <w:rsid w:val="006904C1"/>
    <w:rsid w:val="00690596"/>
    <w:rsid w:val="006927AD"/>
    <w:rsid w:val="00693A44"/>
    <w:rsid w:val="00694B67"/>
    <w:rsid w:val="00695C7C"/>
    <w:rsid w:val="006966BC"/>
    <w:rsid w:val="00696EA1"/>
    <w:rsid w:val="006A0793"/>
    <w:rsid w:val="006A086B"/>
    <w:rsid w:val="006A08CE"/>
    <w:rsid w:val="006A0D0F"/>
    <w:rsid w:val="006A3173"/>
    <w:rsid w:val="006A4111"/>
    <w:rsid w:val="006A5242"/>
    <w:rsid w:val="006A5847"/>
    <w:rsid w:val="006A72DC"/>
    <w:rsid w:val="006A7E3E"/>
    <w:rsid w:val="006B252A"/>
    <w:rsid w:val="006B2581"/>
    <w:rsid w:val="006B353A"/>
    <w:rsid w:val="006B3CB9"/>
    <w:rsid w:val="006B3E22"/>
    <w:rsid w:val="006B4003"/>
    <w:rsid w:val="006B4323"/>
    <w:rsid w:val="006B5122"/>
    <w:rsid w:val="006B5F44"/>
    <w:rsid w:val="006B6314"/>
    <w:rsid w:val="006B639E"/>
    <w:rsid w:val="006B6947"/>
    <w:rsid w:val="006B7DEA"/>
    <w:rsid w:val="006C171D"/>
    <w:rsid w:val="006C1CEF"/>
    <w:rsid w:val="006C2B4C"/>
    <w:rsid w:val="006C2C8F"/>
    <w:rsid w:val="006C319B"/>
    <w:rsid w:val="006C3230"/>
    <w:rsid w:val="006C379C"/>
    <w:rsid w:val="006C4432"/>
    <w:rsid w:val="006C53F8"/>
    <w:rsid w:val="006C5B4B"/>
    <w:rsid w:val="006C7FDD"/>
    <w:rsid w:val="006D0571"/>
    <w:rsid w:val="006D0C53"/>
    <w:rsid w:val="006D1421"/>
    <w:rsid w:val="006D1C76"/>
    <w:rsid w:val="006D219C"/>
    <w:rsid w:val="006D252D"/>
    <w:rsid w:val="006D2924"/>
    <w:rsid w:val="006D29F8"/>
    <w:rsid w:val="006D2E8B"/>
    <w:rsid w:val="006D3129"/>
    <w:rsid w:val="006D32FF"/>
    <w:rsid w:val="006D4921"/>
    <w:rsid w:val="006D5853"/>
    <w:rsid w:val="006D5C28"/>
    <w:rsid w:val="006D5C85"/>
    <w:rsid w:val="006D5DE0"/>
    <w:rsid w:val="006D66D3"/>
    <w:rsid w:val="006D6F8F"/>
    <w:rsid w:val="006E040F"/>
    <w:rsid w:val="006E0886"/>
    <w:rsid w:val="006E12B0"/>
    <w:rsid w:val="006E1CF4"/>
    <w:rsid w:val="006E2880"/>
    <w:rsid w:val="006E3133"/>
    <w:rsid w:val="006E33D8"/>
    <w:rsid w:val="006E4196"/>
    <w:rsid w:val="006E4AEC"/>
    <w:rsid w:val="006E4BD7"/>
    <w:rsid w:val="006E4CFC"/>
    <w:rsid w:val="006E7A66"/>
    <w:rsid w:val="006E7C91"/>
    <w:rsid w:val="006F0FC0"/>
    <w:rsid w:val="006F22C5"/>
    <w:rsid w:val="006F25C7"/>
    <w:rsid w:val="006F339D"/>
    <w:rsid w:val="006F36FB"/>
    <w:rsid w:val="006F4267"/>
    <w:rsid w:val="006F4C9C"/>
    <w:rsid w:val="006F51B8"/>
    <w:rsid w:val="006F5A72"/>
    <w:rsid w:val="006F6691"/>
    <w:rsid w:val="006F6C42"/>
    <w:rsid w:val="006F6DAC"/>
    <w:rsid w:val="00700016"/>
    <w:rsid w:val="00701704"/>
    <w:rsid w:val="0070188A"/>
    <w:rsid w:val="007027C0"/>
    <w:rsid w:val="0070292E"/>
    <w:rsid w:val="00702F93"/>
    <w:rsid w:val="0070316B"/>
    <w:rsid w:val="0070366F"/>
    <w:rsid w:val="007043BF"/>
    <w:rsid w:val="00704580"/>
    <w:rsid w:val="00704854"/>
    <w:rsid w:val="007050CB"/>
    <w:rsid w:val="00705A67"/>
    <w:rsid w:val="00707018"/>
    <w:rsid w:val="00707B10"/>
    <w:rsid w:val="007103C5"/>
    <w:rsid w:val="0071072B"/>
    <w:rsid w:val="00711361"/>
    <w:rsid w:val="007115D3"/>
    <w:rsid w:val="00714069"/>
    <w:rsid w:val="0071445D"/>
    <w:rsid w:val="00714ED6"/>
    <w:rsid w:val="0071667B"/>
    <w:rsid w:val="00716720"/>
    <w:rsid w:val="00717C2A"/>
    <w:rsid w:val="007206B3"/>
    <w:rsid w:val="00720CDD"/>
    <w:rsid w:val="007218C4"/>
    <w:rsid w:val="0072296B"/>
    <w:rsid w:val="00722C23"/>
    <w:rsid w:val="007233D4"/>
    <w:rsid w:val="00723D73"/>
    <w:rsid w:val="00724D91"/>
    <w:rsid w:val="00724E92"/>
    <w:rsid w:val="00725F61"/>
    <w:rsid w:val="0072657B"/>
    <w:rsid w:val="007265D6"/>
    <w:rsid w:val="0072699A"/>
    <w:rsid w:val="0072728C"/>
    <w:rsid w:val="007274A5"/>
    <w:rsid w:val="00727D4A"/>
    <w:rsid w:val="00727F90"/>
    <w:rsid w:val="007307AF"/>
    <w:rsid w:val="0073113B"/>
    <w:rsid w:val="00731558"/>
    <w:rsid w:val="007320FD"/>
    <w:rsid w:val="0073211D"/>
    <w:rsid w:val="007360E7"/>
    <w:rsid w:val="00736594"/>
    <w:rsid w:val="00736821"/>
    <w:rsid w:val="0073794C"/>
    <w:rsid w:val="00737ED9"/>
    <w:rsid w:val="0074094E"/>
    <w:rsid w:val="00741B56"/>
    <w:rsid w:val="00741EA9"/>
    <w:rsid w:val="00742021"/>
    <w:rsid w:val="00742A4C"/>
    <w:rsid w:val="00742FCC"/>
    <w:rsid w:val="00743F49"/>
    <w:rsid w:val="00745E3C"/>
    <w:rsid w:val="00747206"/>
    <w:rsid w:val="007502C2"/>
    <w:rsid w:val="007503D1"/>
    <w:rsid w:val="00750EBD"/>
    <w:rsid w:val="00751999"/>
    <w:rsid w:val="00751A90"/>
    <w:rsid w:val="00753452"/>
    <w:rsid w:val="007569C8"/>
    <w:rsid w:val="00757797"/>
    <w:rsid w:val="007577E2"/>
    <w:rsid w:val="00757E3D"/>
    <w:rsid w:val="00760FA9"/>
    <w:rsid w:val="007612D9"/>
    <w:rsid w:val="00762A69"/>
    <w:rsid w:val="00764044"/>
    <w:rsid w:val="007644E8"/>
    <w:rsid w:val="0076554A"/>
    <w:rsid w:val="00767C71"/>
    <w:rsid w:val="007707DF"/>
    <w:rsid w:val="00770819"/>
    <w:rsid w:val="00770A46"/>
    <w:rsid w:val="00771149"/>
    <w:rsid w:val="007715EE"/>
    <w:rsid w:val="00771D57"/>
    <w:rsid w:val="007726A5"/>
    <w:rsid w:val="00773551"/>
    <w:rsid w:val="0077585E"/>
    <w:rsid w:val="007765EE"/>
    <w:rsid w:val="00776F64"/>
    <w:rsid w:val="00777B4C"/>
    <w:rsid w:val="00780317"/>
    <w:rsid w:val="00780959"/>
    <w:rsid w:val="007809B6"/>
    <w:rsid w:val="007810BE"/>
    <w:rsid w:val="00781A6E"/>
    <w:rsid w:val="00781CAB"/>
    <w:rsid w:val="0078205A"/>
    <w:rsid w:val="007825C3"/>
    <w:rsid w:val="00782722"/>
    <w:rsid w:val="00782AA8"/>
    <w:rsid w:val="00783D90"/>
    <w:rsid w:val="00783E87"/>
    <w:rsid w:val="0078463C"/>
    <w:rsid w:val="00785E46"/>
    <w:rsid w:val="007862D0"/>
    <w:rsid w:val="00786A6A"/>
    <w:rsid w:val="007875FD"/>
    <w:rsid w:val="00787611"/>
    <w:rsid w:val="00790010"/>
    <w:rsid w:val="007900E8"/>
    <w:rsid w:val="007904E7"/>
    <w:rsid w:val="00790B89"/>
    <w:rsid w:val="007919D4"/>
    <w:rsid w:val="00791D47"/>
    <w:rsid w:val="0079300C"/>
    <w:rsid w:val="00793DC3"/>
    <w:rsid w:val="007940C3"/>
    <w:rsid w:val="007943CF"/>
    <w:rsid w:val="00794CCC"/>
    <w:rsid w:val="00794CDB"/>
    <w:rsid w:val="00794E38"/>
    <w:rsid w:val="00794E8E"/>
    <w:rsid w:val="007957D8"/>
    <w:rsid w:val="00795F9D"/>
    <w:rsid w:val="007961FF"/>
    <w:rsid w:val="0079663A"/>
    <w:rsid w:val="00796805"/>
    <w:rsid w:val="00796C61"/>
    <w:rsid w:val="00796C63"/>
    <w:rsid w:val="00796D67"/>
    <w:rsid w:val="00796D93"/>
    <w:rsid w:val="00797A0E"/>
    <w:rsid w:val="007A0367"/>
    <w:rsid w:val="007A097E"/>
    <w:rsid w:val="007A0B2E"/>
    <w:rsid w:val="007A1B20"/>
    <w:rsid w:val="007A274E"/>
    <w:rsid w:val="007A2E33"/>
    <w:rsid w:val="007A3AB7"/>
    <w:rsid w:val="007A4590"/>
    <w:rsid w:val="007A4C23"/>
    <w:rsid w:val="007A4F32"/>
    <w:rsid w:val="007A5166"/>
    <w:rsid w:val="007A624E"/>
    <w:rsid w:val="007A6A3A"/>
    <w:rsid w:val="007B0368"/>
    <w:rsid w:val="007B043E"/>
    <w:rsid w:val="007B0A62"/>
    <w:rsid w:val="007B103B"/>
    <w:rsid w:val="007B2305"/>
    <w:rsid w:val="007B37E2"/>
    <w:rsid w:val="007B4F9B"/>
    <w:rsid w:val="007B57B3"/>
    <w:rsid w:val="007B5BA3"/>
    <w:rsid w:val="007B69DE"/>
    <w:rsid w:val="007B7B06"/>
    <w:rsid w:val="007C0B71"/>
    <w:rsid w:val="007C30EC"/>
    <w:rsid w:val="007C3834"/>
    <w:rsid w:val="007C47C8"/>
    <w:rsid w:val="007C47DE"/>
    <w:rsid w:val="007C494A"/>
    <w:rsid w:val="007C4AD9"/>
    <w:rsid w:val="007C54B5"/>
    <w:rsid w:val="007C5F2E"/>
    <w:rsid w:val="007C5FE3"/>
    <w:rsid w:val="007C622D"/>
    <w:rsid w:val="007C655E"/>
    <w:rsid w:val="007C6C15"/>
    <w:rsid w:val="007C6E3D"/>
    <w:rsid w:val="007C7169"/>
    <w:rsid w:val="007C787C"/>
    <w:rsid w:val="007D0B4F"/>
    <w:rsid w:val="007D1CD1"/>
    <w:rsid w:val="007D1D81"/>
    <w:rsid w:val="007D1DC6"/>
    <w:rsid w:val="007D1E3B"/>
    <w:rsid w:val="007D21FE"/>
    <w:rsid w:val="007D316D"/>
    <w:rsid w:val="007D3311"/>
    <w:rsid w:val="007D44F7"/>
    <w:rsid w:val="007D4B80"/>
    <w:rsid w:val="007D5E9A"/>
    <w:rsid w:val="007D5FA1"/>
    <w:rsid w:val="007D6533"/>
    <w:rsid w:val="007D6568"/>
    <w:rsid w:val="007D6A55"/>
    <w:rsid w:val="007D7D69"/>
    <w:rsid w:val="007E0A26"/>
    <w:rsid w:val="007E0CB5"/>
    <w:rsid w:val="007E145A"/>
    <w:rsid w:val="007E1705"/>
    <w:rsid w:val="007E177E"/>
    <w:rsid w:val="007E1984"/>
    <w:rsid w:val="007E2706"/>
    <w:rsid w:val="007E4636"/>
    <w:rsid w:val="007E4D79"/>
    <w:rsid w:val="007E51ED"/>
    <w:rsid w:val="007E60A8"/>
    <w:rsid w:val="007E6AEC"/>
    <w:rsid w:val="007E6B8F"/>
    <w:rsid w:val="007E6F8B"/>
    <w:rsid w:val="007F00E5"/>
    <w:rsid w:val="007F0151"/>
    <w:rsid w:val="007F0896"/>
    <w:rsid w:val="007F0E92"/>
    <w:rsid w:val="007F2016"/>
    <w:rsid w:val="007F20DB"/>
    <w:rsid w:val="007F2303"/>
    <w:rsid w:val="007F2F28"/>
    <w:rsid w:val="007F3ACF"/>
    <w:rsid w:val="007F61FD"/>
    <w:rsid w:val="007F6370"/>
    <w:rsid w:val="007F7DD0"/>
    <w:rsid w:val="007F7F4E"/>
    <w:rsid w:val="00800379"/>
    <w:rsid w:val="0080069F"/>
    <w:rsid w:val="008011D6"/>
    <w:rsid w:val="00801452"/>
    <w:rsid w:val="00801DF4"/>
    <w:rsid w:val="00802045"/>
    <w:rsid w:val="00802E06"/>
    <w:rsid w:val="00803A8D"/>
    <w:rsid w:val="00804FFE"/>
    <w:rsid w:val="00805041"/>
    <w:rsid w:val="008103C3"/>
    <w:rsid w:val="00810A19"/>
    <w:rsid w:val="00810AC4"/>
    <w:rsid w:val="00811753"/>
    <w:rsid w:val="0081349C"/>
    <w:rsid w:val="008140C5"/>
    <w:rsid w:val="0081469E"/>
    <w:rsid w:val="00815063"/>
    <w:rsid w:val="00815AAF"/>
    <w:rsid w:val="00815B42"/>
    <w:rsid w:val="0081601B"/>
    <w:rsid w:val="008172F7"/>
    <w:rsid w:val="008176D3"/>
    <w:rsid w:val="0082001D"/>
    <w:rsid w:val="008219C4"/>
    <w:rsid w:val="00821C7F"/>
    <w:rsid w:val="00822BBF"/>
    <w:rsid w:val="00823877"/>
    <w:rsid w:val="00823C66"/>
    <w:rsid w:val="00823F84"/>
    <w:rsid w:val="0082543F"/>
    <w:rsid w:val="00825AB8"/>
    <w:rsid w:val="008272DA"/>
    <w:rsid w:val="00830406"/>
    <w:rsid w:val="00830947"/>
    <w:rsid w:val="0083159F"/>
    <w:rsid w:val="00831B8B"/>
    <w:rsid w:val="00832209"/>
    <w:rsid w:val="00832F7D"/>
    <w:rsid w:val="008342EE"/>
    <w:rsid w:val="00834632"/>
    <w:rsid w:val="00834D4A"/>
    <w:rsid w:val="00835872"/>
    <w:rsid w:val="008367C1"/>
    <w:rsid w:val="00836FCC"/>
    <w:rsid w:val="00840AB2"/>
    <w:rsid w:val="00840F1D"/>
    <w:rsid w:val="00841095"/>
    <w:rsid w:val="0084111F"/>
    <w:rsid w:val="00841504"/>
    <w:rsid w:val="00842DE8"/>
    <w:rsid w:val="00844725"/>
    <w:rsid w:val="00845209"/>
    <w:rsid w:val="008453FF"/>
    <w:rsid w:val="00845683"/>
    <w:rsid w:val="008458CE"/>
    <w:rsid w:val="008461A7"/>
    <w:rsid w:val="00846AC8"/>
    <w:rsid w:val="00846EBC"/>
    <w:rsid w:val="0084737F"/>
    <w:rsid w:val="0085004E"/>
    <w:rsid w:val="00850748"/>
    <w:rsid w:val="00850F20"/>
    <w:rsid w:val="008510F6"/>
    <w:rsid w:val="00851A26"/>
    <w:rsid w:val="00852667"/>
    <w:rsid w:val="008528BA"/>
    <w:rsid w:val="008542C0"/>
    <w:rsid w:val="008551B3"/>
    <w:rsid w:val="00861CB7"/>
    <w:rsid w:val="008642AE"/>
    <w:rsid w:val="00864A5C"/>
    <w:rsid w:val="00865404"/>
    <w:rsid w:val="00865B17"/>
    <w:rsid w:val="00865DB0"/>
    <w:rsid w:val="00866BAF"/>
    <w:rsid w:val="0086713D"/>
    <w:rsid w:val="00867632"/>
    <w:rsid w:val="00867BF5"/>
    <w:rsid w:val="00870CFB"/>
    <w:rsid w:val="008718CA"/>
    <w:rsid w:val="00872169"/>
    <w:rsid w:val="00872638"/>
    <w:rsid w:val="0087303B"/>
    <w:rsid w:val="008739F2"/>
    <w:rsid w:val="00873CF8"/>
    <w:rsid w:val="00876440"/>
    <w:rsid w:val="0087667F"/>
    <w:rsid w:val="008768AE"/>
    <w:rsid w:val="008804E1"/>
    <w:rsid w:val="00880C07"/>
    <w:rsid w:val="00880DF2"/>
    <w:rsid w:val="00881C1E"/>
    <w:rsid w:val="00881ED6"/>
    <w:rsid w:val="00882615"/>
    <w:rsid w:val="008835D1"/>
    <w:rsid w:val="008837F9"/>
    <w:rsid w:val="008844F6"/>
    <w:rsid w:val="00885E12"/>
    <w:rsid w:val="0088655F"/>
    <w:rsid w:val="00886A08"/>
    <w:rsid w:val="008873E0"/>
    <w:rsid w:val="00887AF2"/>
    <w:rsid w:val="00887B84"/>
    <w:rsid w:val="008903CF"/>
    <w:rsid w:val="008907C8"/>
    <w:rsid w:val="0089091B"/>
    <w:rsid w:val="008914EA"/>
    <w:rsid w:val="00891556"/>
    <w:rsid w:val="008918BE"/>
    <w:rsid w:val="008922EB"/>
    <w:rsid w:val="00892764"/>
    <w:rsid w:val="008929C0"/>
    <w:rsid w:val="0089311D"/>
    <w:rsid w:val="00893339"/>
    <w:rsid w:val="00893669"/>
    <w:rsid w:val="00894AB2"/>
    <w:rsid w:val="00894E14"/>
    <w:rsid w:val="0089518B"/>
    <w:rsid w:val="00895292"/>
    <w:rsid w:val="008962B2"/>
    <w:rsid w:val="0089656D"/>
    <w:rsid w:val="00896893"/>
    <w:rsid w:val="00896A6B"/>
    <w:rsid w:val="00897044"/>
    <w:rsid w:val="00897927"/>
    <w:rsid w:val="008A0412"/>
    <w:rsid w:val="008A0ECC"/>
    <w:rsid w:val="008A102B"/>
    <w:rsid w:val="008A12B9"/>
    <w:rsid w:val="008A25B3"/>
    <w:rsid w:val="008A2D68"/>
    <w:rsid w:val="008A3B5A"/>
    <w:rsid w:val="008A4993"/>
    <w:rsid w:val="008A516D"/>
    <w:rsid w:val="008A57B4"/>
    <w:rsid w:val="008A636E"/>
    <w:rsid w:val="008A6A0B"/>
    <w:rsid w:val="008A71A3"/>
    <w:rsid w:val="008A73C9"/>
    <w:rsid w:val="008B0B6B"/>
    <w:rsid w:val="008B2943"/>
    <w:rsid w:val="008B3189"/>
    <w:rsid w:val="008B36AD"/>
    <w:rsid w:val="008B3D9C"/>
    <w:rsid w:val="008B411D"/>
    <w:rsid w:val="008B4F4B"/>
    <w:rsid w:val="008B51E2"/>
    <w:rsid w:val="008B5CD4"/>
    <w:rsid w:val="008B5D04"/>
    <w:rsid w:val="008B6B2F"/>
    <w:rsid w:val="008B7F58"/>
    <w:rsid w:val="008C2111"/>
    <w:rsid w:val="008C27E0"/>
    <w:rsid w:val="008C32E6"/>
    <w:rsid w:val="008C38E7"/>
    <w:rsid w:val="008C4AB5"/>
    <w:rsid w:val="008C4D7D"/>
    <w:rsid w:val="008C5B8E"/>
    <w:rsid w:val="008C6329"/>
    <w:rsid w:val="008C6594"/>
    <w:rsid w:val="008C6A23"/>
    <w:rsid w:val="008C6E54"/>
    <w:rsid w:val="008C6EE8"/>
    <w:rsid w:val="008C7C13"/>
    <w:rsid w:val="008D02F7"/>
    <w:rsid w:val="008D0C9C"/>
    <w:rsid w:val="008D0CEB"/>
    <w:rsid w:val="008D0E35"/>
    <w:rsid w:val="008D1673"/>
    <w:rsid w:val="008D1A5E"/>
    <w:rsid w:val="008D3281"/>
    <w:rsid w:val="008D4AE5"/>
    <w:rsid w:val="008D4BAD"/>
    <w:rsid w:val="008D4E67"/>
    <w:rsid w:val="008D572E"/>
    <w:rsid w:val="008D6FBE"/>
    <w:rsid w:val="008E03CB"/>
    <w:rsid w:val="008E06CB"/>
    <w:rsid w:val="008E0861"/>
    <w:rsid w:val="008E1783"/>
    <w:rsid w:val="008E1FB5"/>
    <w:rsid w:val="008E23D6"/>
    <w:rsid w:val="008E2AEA"/>
    <w:rsid w:val="008E2FEB"/>
    <w:rsid w:val="008E33E8"/>
    <w:rsid w:val="008E3870"/>
    <w:rsid w:val="008E38D4"/>
    <w:rsid w:val="008E4E46"/>
    <w:rsid w:val="008E4EF4"/>
    <w:rsid w:val="008E514E"/>
    <w:rsid w:val="008E54F0"/>
    <w:rsid w:val="008E66B4"/>
    <w:rsid w:val="008E69FD"/>
    <w:rsid w:val="008E75E9"/>
    <w:rsid w:val="008E7D8B"/>
    <w:rsid w:val="008F0E68"/>
    <w:rsid w:val="008F0E75"/>
    <w:rsid w:val="008F1DBF"/>
    <w:rsid w:val="008F263E"/>
    <w:rsid w:val="008F2BED"/>
    <w:rsid w:val="008F3B35"/>
    <w:rsid w:val="008F4518"/>
    <w:rsid w:val="008F47F3"/>
    <w:rsid w:val="008F4921"/>
    <w:rsid w:val="008F60E1"/>
    <w:rsid w:val="00900058"/>
    <w:rsid w:val="0090140C"/>
    <w:rsid w:val="00901457"/>
    <w:rsid w:val="00901A67"/>
    <w:rsid w:val="00901B76"/>
    <w:rsid w:val="00902092"/>
    <w:rsid w:val="009026D5"/>
    <w:rsid w:val="00902792"/>
    <w:rsid w:val="00902AC6"/>
    <w:rsid w:val="00902B53"/>
    <w:rsid w:val="009039DA"/>
    <w:rsid w:val="00903A63"/>
    <w:rsid w:val="00903F9C"/>
    <w:rsid w:val="00904286"/>
    <w:rsid w:val="0090452D"/>
    <w:rsid w:val="00904A38"/>
    <w:rsid w:val="00905452"/>
    <w:rsid w:val="00906086"/>
    <w:rsid w:val="009065BD"/>
    <w:rsid w:val="009074E2"/>
    <w:rsid w:val="00911B7E"/>
    <w:rsid w:val="00912018"/>
    <w:rsid w:val="0091253E"/>
    <w:rsid w:val="0091271F"/>
    <w:rsid w:val="00912BCA"/>
    <w:rsid w:val="00912F50"/>
    <w:rsid w:val="00912FE1"/>
    <w:rsid w:val="0091348B"/>
    <w:rsid w:val="00913F55"/>
    <w:rsid w:val="00916611"/>
    <w:rsid w:val="009173DF"/>
    <w:rsid w:val="009173F9"/>
    <w:rsid w:val="0091793F"/>
    <w:rsid w:val="00920604"/>
    <w:rsid w:val="00920F4E"/>
    <w:rsid w:val="00921A9F"/>
    <w:rsid w:val="00921BB3"/>
    <w:rsid w:val="00922F55"/>
    <w:rsid w:val="00923009"/>
    <w:rsid w:val="009233A8"/>
    <w:rsid w:val="00924297"/>
    <w:rsid w:val="009242A8"/>
    <w:rsid w:val="00924909"/>
    <w:rsid w:val="00924DFB"/>
    <w:rsid w:val="00924FBA"/>
    <w:rsid w:val="00925B92"/>
    <w:rsid w:val="00926165"/>
    <w:rsid w:val="00926702"/>
    <w:rsid w:val="00927558"/>
    <w:rsid w:val="00927F37"/>
    <w:rsid w:val="009307EC"/>
    <w:rsid w:val="0093082C"/>
    <w:rsid w:val="009312C7"/>
    <w:rsid w:val="0093227E"/>
    <w:rsid w:val="00932D15"/>
    <w:rsid w:val="009335A0"/>
    <w:rsid w:val="00934493"/>
    <w:rsid w:val="00935A49"/>
    <w:rsid w:val="00935C9B"/>
    <w:rsid w:val="00937385"/>
    <w:rsid w:val="00937F4A"/>
    <w:rsid w:val="0094053B"/>
    <w:rsid w:val="00941235"/>
    <w:rsid w:val="00941CC4"/>
    <w:rsid w:val="009422BA"/>
    <w:rsid w:val="009427E2"/>
    <w:rsid w:val="00942875"/>
    <w:rsid w:val="009432B1"/>
    <w:rsid w:val="00943D99"/>
    <w:rsid w:val="00943FAD"/>
    <w:rsid w:val="00944749"/>
    <w:rsid w:val="0094575F"/>
    <w:rsid w:val="00945D27"/>
    <w:rsid w:val="00946A5F"/>
    <w:rsid w:val="00947203"/>
    <w:rsid w:val="009473D9"/>
    <w:rsid w:val="009474B0"/>
    <w:rsid w:val="0095026C"/>
    <w:rsid w:val="00950521"/>
    <w:rsid w:val="0095063F"/>
    <w:rsid w:val="00952A87"/>
    <w:rsid w:val="00953500"/>
    <w:rsid w:val="00955499"/>
    <w:rsid w:val="00957A93"/>
    <w:rsid w:val="00957BA2"/>
    <w:rsid w:val="0096029C"/>
    <w:rsid w:val="00960DE1"/>
    <w:rsid w:val="00961140"/>
    <w:rsid w:val="009612A0"/>
    <w:rsid w:val="0096164F"/>
    <w:rsid w:val="00961AF4"/>
    <w:rsid w:val="009620D0"/>
    <w:rsid w:val="009624EF"/>
    <w:rsid w:val="0096343A"/>
    <w:rsid w:val="00963891"/>
    <w:rsid w:val="00964A95"/>
    <w:rsid w:val="00965291"/>
    <w:rsid w:val="00965430"/>
    <w:rsid w:val="00965564"/>
    <w:rsid w:val="009666E0"/>
    <w:rsid w:val="00967220"/>
    <w:rsid w:val="00967924"/>
    <w:rsid w:val="009703F2"/>
    <w:rsid w:val="00970408"/>
    <w:rsid w:val="00970F9D"/>
    <w:rsid w:val="00972287"/>
    <w:rsid w:val="0097237B"/>
    <w:rsid w:val="00972CC7"/>
    <w:rsid w:val="00973993"/>
    <w:rsid w:val="00973BF7"/>
    <w:rsid w:val="0097507F"/>
    <w:rsid w:val="00975712"/>
    <w:rsid w:val="00975C52"/>
    <w:rsid w:val="00975ED8"/>
    <w:rsid w:val="00976493"/>
    <w:rsid w:val="0097653A"/>
    <w:rsid w:val="0097743B"/>
    <w:rsid w:val="0098033E"/>
    <w:rsid w:val="00980C53"/>
    <w:rsid w:val="00982208"/>
    <w:rsid w:val="00982385"/>
    <w:rsid w:val="0098277F"/>
    <w:rsid w:val="00982908"/>
    <w:rsid w:val="00982D9E"/>
    <w:rsid w:val="009833C8"/>
    <w:rsid w:val="00983D83"/>
    <w:rsid w:val="00983E20"/>
    <w:rsid w:val="009841F2"/>
    <w:rsid w:val="00984230"/>
    <w:rsid w:val="00984B76"/>
    <w:rsid w:val="009851E3"/>
    <w:rsid w:val="00985839"/>
    <w:rsid w:val="009862F9"/>
    <w:rsid w:val="00990D6E"/>
    <w:rsid w:val="009926FB"/>
    <w:rsid w:val="00992A00"/>
    <w:rsid w:val="00992E34"/>
    <w:rsid w:val="009933FC"/>
    <w:rsid w:val="00993FF5"/>
    <w:rsid w:val="00994573"/>
    <w:rsid w:val="00994631"/>
    <w:rsid w:val="00994A20"/>
    <w:rsid w:val="00994D39"/>
    <w:rsid w:val="009957E4"/>
    <w:rsid w:val="00996F6C"/>
    <w:rsid w:val="00996FD1"/>
    <w:rsid w:val="0099762C"/>
    <w:rsid w:val="009A01DC"/>
    <w:rsid w:val="009A09EB"/>
    <w:rsid w:val="009A0AED"/>
    <w:rsid w:val="009A0B19"/>
    <w:rsid w:val="009A116F"/>
    <w:rsid w:val="009A1429"/>
    <w:rsid w:val="009A226D"/>
    <w:rsid w:val="009A2511"/>
    <w:rsid w:val="009A3502"/>
    <w:rsid w:val="009A534A"/>
    <w:rsid w:val="009A5E09"/>
    <w:rsid w:val="009A6476"/>
    <w:rsid w:val="009A6888"/>
    <w:rsid w:val="009A6B1D"/>
    <w:rsid w:val="009B00BB"/>
    <w:rsid w:val="009B1666"/>
    <w:rsid w:val="009B171A"/>
    <w:rsid w:val="009B19F8"/>
    <w:rsid w:val="009B1DDF"/>
    <w:rsid w:val="009B2658"/>
    <w:rsid w:val="009B318E"/>
    <w:rsid w:val="009B33FA"/>
    <w:rsid w:val="009B3948"/>
    <w:rsid w:val="009B3FB4"/>
    <w:rsid w:val="009B51AF"/>
    <w:rsid w:val="009B5664"/>
    <w:rsid w:val="009B569A"/>
    <w:rsid w:val="009B5991"/>
    <w:rsid w:val="009B69A2"/>
    <w:rsid w:val="009B7746"/>
    <w:rsid w:val="009B7F8A"/>
    <w:rsid w:val="009C10AB"/>
    <w:rsid w:val="009C1540"/>
    <w:rsid w:val="009C19E2"/>
    <w:rsid w:val="009C2176"/>
    <w:rsid w:val="009C23CA"/>
    <w:rsid w:val="009C375C"/>
    <w:rsid w:val="009C3BC6"/>
    <w:rsid w:val="009C56DB"/>
    <w:rsid w:val="009C5711"/>
    <w:rsid w:val="009C5EC7"/>
    <w:rsid w:val="009C7326"/>
    <w:rsid w:val="009C7CBA"/>
    <w:rsid w:val="009D0F3F"/>
    <w:rsid w:val="009D194D"/>
    <w:rsid w:val="009D2056"/>
    <w:rsid w:val="009D384B"/>
    <w:rsid w:val="009D3A97"/>
    <w:rsid w:val="009D4187"/>
    <w:rsid w:val="009D5A9E"/>
    <w:rsid w:val="009D64EE"/>
    <w:rsid w:val="009D75F5"/>
    <w:rsid w:val="009E02D9"/>
    <w:rsid w:val="009E03B4"/>
    <w:rsid w:val="009E1EEE"/>
    <w:rsid w:val="009E250F"/>
    <w:rsid w:val="009E3184"/>
    <w:rsid w:val="009E37D1"/>
    <w:rsid w:val="009E3CA1"/>
    <w:rsid w:val="009E58D5"/>
    <w:rsid w:val="009E6123"/>
    <w:rsid w:val="009E6D67"/>
    <w:rsid w:val="009E71F8"/>
    <w:rsid w:val="009F0ABC"/>
    <w:rsid w:val="009F21B8"/>
    <w:rsid w:val="009F4A7A"/>
    <w:rsid w:val="009F5498"/>
    <w:rsid w:val="009F5D45"/>
    <w:rsid w:val="009F69B2"/>
    <w:rsid w:val="009F7318"/>
    <w:rsid w:val="009F738B"/>
    <w:rsid w:val="009F79BB"/>
    <w:rsid w:val="009F7B19"/>
    <w:rsid w:val="00A00F03"/>
    <w:rsid w:val="00A0113C"/>
    <w:rsid w:val="00A0145E"/>
    <w:rsid w:val="00A0167A"/>
    <w:rsid w:val="00A01AB1"/>
    <w:rsid w:val="00A0232E"/>
    <w:rsid w:val="00A02831"/>
    <w:rsid w:val="00A02EDC"/>
    <w:rsid w:val="00A03304"/>
    <w:rsid w:val="00A0433B"/>
    <w:rsid w:val="00A045C8"/>
    <w:rsid w:val="00A04C64"/>
    <w:rsid w:val="00A06550"/>
    <w:rsid w:val="00A0685D"/>
    <w:rsid w:val="00A108B9"/>
    <w:rsid w:val="00A119ED"/>
    <w:rsid w:val="00A12AFE"/>
    <w:rsid w:val="00A1346F"/>
    <w:rsid w:val="00A1379A"/>
    <w:rsid w:val="00A1416B"/>
    <w:rsid w:val="00A14314"/>
    <w:rsid w:val="00A14A23"/>
    <w:rsid w:val="00A14C05"/>
    <w:rsid w:val="00A150A5"/>
    <w:rsid w:val="00A15652"/>
    <w:rsid w:val="00A157DF"/>
    <w:rsid w:val="00A16016"/>
    <w:rsid w:val="00A165E0"/>
    <w:rsid w:val="00A17297"/>
    <w:rsid w:val="00A174A0"/>
    <w:rsid w:val="00A177EB"/>
    <w:rsid w:val="00A20076"/>
    <w:rsid w:val="00A205B3"/>
    <w:rsid w:val="00A21094"/>
    <w:rsid w:val="00A216E8"/>
    <w:rsid w:val="00A23646"/>
    <w:rsid w:val="00A23672"/>
    <w:rsid w:val="00A238EF"/>
    <w:rsid w:val="00A24694"/>
    <w:rsid w:val="00A247F8"/>
    <w:rsid w:val="00A2480A"/>
    <w:rsid w:val="00A255E3"/>
    <w:rsid w:val="00A2560D"/>
    <w:rsid w:val="00A25687"/>
    <w:rsid w:val="00A2579E"/>
    <w:rsid w:val="00A26D90"/>
    <w:rsid w:val="00A278FD"/>
    <w:rsid w:val="00A3040F"/>
    <w:rsid w:val="00A30855"/>
    <w:rsid w:val="00A30DC9"/>
    <w:rsid w:val="00A31184"/>
    <w:rsid w:val="00A31D4A"/>
    <w:rsid w:val="00A31E21"/>
    <w:rsid w:val="00A3472B"/>
    <w:rsid w:val="00A35992"/>
    <w:rsid w:val="00A35B1D"/>
    <w:rsid w:val="00A36307"/>
    <w:rsid w:val="00A365C1"/>
    <w:rsid w:val="00A36E0B"/>
    <w:rsid w:val="00A36E52"/>
    <w:rsid w:val="00A40582"/>
    <w:rsid w:val="00A40A6D"/>
    <w:rsid w:val="00A413FA"/>
    <w:rsid w:val="00A41A23"/>
    <w:rsid w:val="00A41B00"/>
    <w:rsid w:val="00A41F91"/>
    <w:rsid w:val="00A4295C"/>
    <w:rsid w:val="00A4298C"/>
    <w:rsid w:val="00A42A41"/>
    <w:rsid w:val="00A42EDC"/>
    <w:rsid w:val="00A437DD"/>
    <w:rsid w:val="00A439F0"/>
    <w:rsid w:val="00A46176"/>
    <w:rsid w:val="00A47126"/>
    <w:rsid w:val="00A521C6"/>
    <w:rsid w:val="00A548B7"/>
    <w:rsid w:val="00A54909"/>
    <w:rsid w:val="00A55765"/>
    <w:rsid w:val="00A57D2A"/>
    <w:rsid w:val="00A6017E"/>
    <w:rsid w:val="00A61FDE"/>
    <w:rsid w:val="00A63408"/>
    <w:rsid w:val="00A63FEB"/>
    <w:rsid w:val="00A64123"/>
    <w:rsid w:val="00A64527"/>
    <w:rsid w:val="00A65C11"/>
    <w:rsid w:val="00A66C09"/>
    <w:rsid w:val="00A67ED9"/>
    <w:rsid w:val="00A70A83"/>
    <w:rsid w:val="00A70B1E"/>
    <w:rsid w:val="00A7157D"/>
    <w:rsid w:val="00A71A8F"/>
    <w:rsid w:val="00A71EE8"/>
    <w:rsid w:val="00A72803"/>
    <w:rsid w:val="00A73146"/>
    <w:rsid w:val="00A73537"/>
    <w:rsid w:val="00A73826"/>
    <w:rsid w:val="00A73D84"/>
    <w:rsid w:val="00A73F38"/>
    <w:rsid w:val="00A74DE5"/>
    <w:rsid w:val="00A75114"/>
    <w:rsid w:val="00A760FF"/>
    <w:rsid w:val="00A762D0"/>
    <w:rsid w:val="00A76325"/>
    <w:rsid w:val="00A765E8"/>
    <w:rsid w:val="00A7698D"/>
    <w:rsid w:val="00A76AA3"/>
    <w:rsid w:val="00A770AA"/>
    <w:rsid w:val="00A80A2B"/>
    <w:rsid w:val="00A80BFC"/>
    <w:rsid w:val="00A80D8B"/>
    <w:rsid w:val="00A80F3E"/>
    <w:rsid w:val="00A812E1"/>
    <w:rsid w:val="00A81B7F"/>
    <w:rsid w:val="00A826BF"/>
    <w:rsid w:val="00A8277B"/>
    <w:rsid w:val="00A830C2"/>
    <w:rsid w:val="00A83C03"/>
    <w:rsid w:val="00A84525"/>
    <w:rsid w:val="00A861F0"/>
    <w:rsid w:val="00A86204"/>
    <w:rsid w:val="00A86798"/>
    <w:rsid w:val="00A8746F"/>
    <w:rsid w:val="00A87D4F"/>
    <w:rsid w:val="00A87FCA"/>
    <w:rsid w:val="00A90422"/>
    <w:rsid w:val="00A90ABB"/>
    <w:rsid w:val="00A911BF"/>
    <w:rsid w:val="00A9204C"/>
    <w:rsid w:val="00A92E89"/>
    <w:rsid w:val="00A93456"/>
    <w:rsid w:val="00A938B7"/>
    <w:rsid w:val="00A95498"/>
    <w:rsid w:val="00A95AC6"/>
    <w:rsid w:val="00A95CD7"/>
    <w:rsid w:val="00A96A60"/>
    <w:rsid w:val="00A96C52"/>
    <w:rsid w:val="00A971EC"/>
    <w:rsid w:val="00A975A7"/>
    <w:rsid w:val="00A97F0B"/>
    <w:rsid w:val="00AA0424"/>
    <w:rsid w:val="00AA0DA4"/>
    <w:rsid w:val="00AA0F35"/>
    <w:rsid w:val="00AA1315"/>
    <w:rsid w:val="00AA20D8"/>
    <w:rsid w:val="00AA31C9"/>
    <w:rsid w:val="00AA3335"/>
    <w:rsid w:val="00AA346E"/>
    <w:rsid w:val="00AA4E4E"/>
    <w:rsid w:val="00AA5079"/>
    <w:rsid w:val="00AA5290"/>
    <w:rsid w:val="00AA5D05"/>
    <w:rsid w:val="00AA5F83"/>
    <w:rsid w:val="00AA62F8"/>
    <w:rsid w:val="00AA67D9"/>
    <w:rsid w:val="00AA7057"/>
    <w:rsid w:val="00AB0276"/>
    <w:rsid w:val="00AB03F4"/>
    <w:rsid w:val="00AB0496"/>
    <w:rsid w:val="00AB05FB"/>
    <w:rsid w:val="00AB18D2"/>
    <w:rsid w:val="00AB2B4F"/>
    <w:rsid w:val="00AB4893"/>
    <w:rsid w:val="00AB5090"/>
    <w:rsid w:val="00AB5281"/>
    <w:rsid w:val="00AB653D"/>
    <w:rsid w:val="00AB6881"/>
    <w:rsid w:val="00AB6AAC"/>
    <w:rsid w:val="00AB70A5"/>
    <w:rsid w:val="00AB71E7"/>
    <w:rsid w:val="00AB7A8F"/>
    <w:rsid w:val="00AC0633"/>
    <w:rsid w:val="00AC09A1"/>
    <w:rsid w:val="00AC10F8"/>
    <w:rsid w:val="00AC2188"/>
    <w:rsid w:val="00AC23AE"/>
    <w:rsid w:val="00AC2D62"/>
    <w:rsid w:val="00AC4D97"/>
    <w:rsid w:val="00AC537E"/>
    <w:rsid w:val="00AC53AF"/>
    <w:rsid w:val="00AC5ECF"/>
    <w:rsid w:val="00AC64C9"/>
    <w:rsid w:val="00AC7661"/>
    <w:rsid w:val="00AD0509"/>
    <w:rsid w:val="00AD0F8F"/>
    <w:rsid w:val="00AD174A"/>
    <w:rsid w:val="00AD1A96"/>
    <w:rsid w:val="00AD2E87"/>
    <w:rsid w:val="00AD3425"/>
    <w:rsid w:val="00AD3C57"/>
    <w:rsid w:val="00AD483F"/>
    <w:rsid w:val="00AD4948"/>
    <w:rsid w:val="00AD68C6"/>
    <w:rsid w:val="00AD6A90"/>
    <w:rsid w:val="00AD6A97"/>
    <w:rsid w:val="00AD7107"/>
    <w:rsid w:val="00AE0F09"/>
    <w:rsid w:val="00AE170B"/>
    <w:rsid w:val="00AE18A7"/>
    <w:rsid w:val="00AE1C45"/>
    <w:rsid w:val="00AE298D"/>
    <w:rsid w:val="00AE3870"/>
    <w:rsid w:val="00AE3C4C"/>
    <w:rsid w:val="00AE46DD"/>
    <w:rsid w:val="00AE4A4A"/>
    <w:rsid w:val="00AE4C3A"/>
    <w:rsid w:val="00AE5D1A"/>
    <w:rsid w:val="00AE5D2D"/>
    <w:rsid w:val="00AF045A"/>
    <w:rsid w:val="00AF0CC8"/>
    <w:rsid w:val="00AF121A"/>
    <w:rsid w:val="00AF2FDC"/>
    <w:rsid w:val="00AF33A4"/>
    <w:rsid w:val="00AF3BB6"/>
    <w:rsid w:val="00AF3C93"/>
    <w:rsid w:val="00AF4264"/>
    <w:rsid w:val="00AF44E9"/>
    <w:rsid w:val="00AF51BD"/>
    <w:rsid w:val="00AF562E"/>
    <w:rsid w:val="00AF5D3D"/>
    <w:rsid w:val="00AF62D2"/>
    <w:rsid w:val="00AF63CF"/>
    <w:rsid w:val="00AF7AAD"/>
    <w:rsid w:val="00AF7AC3"/>
    <w:rsid w:val="00B003DF"/>
    <w:rsid w:val="00B00A4D"/>
    <w:rsid w:val="00B01104"/>
    <w:rsid w:val="00B0204F"/>
    <w:rsid w:val="00B03865"/>
    <w:rsid w:val="00B0394C"/>
    <w:rsid w:val="00B04092"/>
    <w:rsid w:val="00B0432B"/>
    <w:rsid w:val="00B044B5"/>
    <w:rsid w:val="00B04BAD"/>
    <w:rsid w:val="00B04F6A"/>
    <w:rsid w:val="00B04FFC"/>
    <w:rsid w:val="00B055F8"/>
    <w:rsid w:val="00B0569A"/>
    <w:rsid w:val="00B05A36"/>
    <w:rsid w:val="00B05DF5"/>
    <w:rsid w:val="00B0692B"/>
    <w:rsid w:val="00B07364"/>
    <w:rsid w:val="00B10323"/>
    <w:rsid w:val="00B10752"/>
    <w:rsid w:val="00B11FAD"/>
    <w:rsid w:val="00B11FD3"/>
    <w:rsid w:val="00B13A3C"/>
    <w:rsid w:val="00B145C7"/>
    <w:rsid w:val="00B14695"/>
    <w:rsid w:val="00B152DD"/>
    <w:rsid w:val="00B1562E"/>
    <w:rsid w:val="00B1655A"/>
    <w:rsid w:val="00B16B28"/>
    <w:rsid w:val="00B21CF9"/>
    <w:rsid w:val="00B22526"/>
    <w:rsid w:val="00B228CD"/>
    <w:rsid w:val="00B22954"/>
    <w:rsid w:val="00B23439"/>
    <w:rsid w:val="00B23A17"/>
    <w:rsid w:val="00B23F89"/>
    <w:rsid w:val="00B24795"/>
    <w:rsid w:val="00B24A81"/>
    <w:rsid w:val="00B24FBD"/>
    <w:rsid w:val="00B250E9"/>
    <w:rsid w:val="00B2647A"/>
    <w:rsid w:val="00B266F0"/>
    <w:rsid w:val="00B26D70"/>
    <w:rsid w:val="00B27356"/>
    <w:rsid w:val="00B3013D"/>
    <w:rsid w:val="00B30571"/>
    <w:rsid w:val="00B30F7A"/>
    <w:rsid w:val="00B322AB"/>
    <w:rsid w:val="00B322C2"/>
    <w:rsid w:val="00B32360"/>
    <w:rsid w:val="00B33229"/>
    <w:rsid w:val="00B3434C"/>
    <w:rsid w:val="00B34826"/>
    <w:rsid w:val="00B34853"/>
    <w:rsid w:val="00B34CCB"/>
    <w:rsid w:val="00B36327"/>
    <w:rsid w:val="00B36A11"/>
    <w:rsid w:val="00B37005"/>
    <w:rsid w:val="00B377BB"/>
    <w:rsid w:val="00B40B4B"/>
    <w:rsid w:val="00B41B79"/>
    <w:rsid w:val="00B43C50"/>
    <w:rsid w:val="00B459DF"/>
    <w:rsid w:val="00B45C2D"/>
    <w:rsid w:val="00B466F1"/>
    <w:rsid w:val="00B46CC4"/>
    <w:rsid w:val="00B46E57"/>
    <w:rsid w:val="00B523F8"/>
    <w:rsid w:val="00B52D70"/>
    <w:rsid w:val="00B52DB5"/>
    <w:rsid w:val="00B5398A"/>
    <w:rsid w:val="00B55056"/>
    <w:rsid w:val="00B5598B"/>
    <w:rsid w:val="00B55D5A"/>
    <w:rsid w:val="00B574B1"/>
    <w:rsid w:val="00B605B1"/>
    <w:rsid w:val="00B63754"/>
    <w:rsid w:val="00B63D67"/>
    <w:rsid w:val="00B649D4"/>
    <w:rsid w:val="00B64AC6"/>
    <w:rsid w:val="00B701BC"/>
    <w:rsid w:val="00B70906"/>
    <w:rsid w:val="00B70D09"/>
    <w:rsid w:val="00B713AA"/>
    <w:rsid w:val="00B71F26"/>
    <w:rsid w:val="00B72270"/>
    <w:rsid w:val="00B73A43"/>
    <w:rsid w:val="00B74D14"/>
    <w:rsid w:val="00B7507D"/>
    <w:rsid w:val="00B75187"/>
    <w:rsid w:val="00B758F6"/>
    <w:rsid w:val="00B758F7"/>
    <w:rsid w:val="00B76144"/>
    <w:rsid w:val="00B76A62"/>
    <w:rsid w:val="00B76C32"/>
    <w:rsid w:val="00B7748F"/>
    <w:rsid w:val="00B77BE8"/>
    <w:rsid w:val="00B77D20"/>
    <w:rsid w:val="00B800B8"/>
    <w:rsid w:val="00B8019B"/>
    <w:rsid w:val="00B80716"/>
    <w:rsid w:val="00B81715"/>
    <w:rsid w:val="00B8203A"/>
    <w:rsid w:val="00B82371"/>
    <w:rsid w:val="00B825D5"/>
    <w:rsid w:val="00B82A45"/>
    <w:rsid w:val="00B82DB1"/>
    <w:rsid w:val="00B83B78"/>
    <w:rsid w:val="00B84121"/>
    <w:rsid w:val="00B8447D"/>
    <w:rsid w:val="00B84681"/>
    <w:rsid w:val="00B8477A"/>
    <w:rsid w:val="00B84858"/>
    <w:rsid w:val="00B84AFA"/>
    <w:rsid w:val="00B850F9"/>
    <w:rsid w:val="00B8582D"/>
    <w:rsid w:val="00B86AE3"/>
    <w:rsid w:val="00B86F62"/>
    <w:rsid w:val="00B87177"/>
    <w:rsid w:val="00B87DBC"/>
    <w:rsid w:val="00B902FE"/>
    <w:rsid w:val="00B922D8"/>
    <w:rsid w:val="00B92A8C"/>
    <w:rsid w:val="00B93243"/>
    <w:rsid w:val="00B9334C"/>
    <w:rsid w:val="00B934B9"/>
    <w:rsid w:val="00B937AE"/>
    <w:rsid w:val="00B94636"/>
    <w:rsid w:val="00B94B5C"/>
    <w:rsid w:val="00B95D6A"/>
    <w:rsid w:val="00B960F0"/>
    <w:rsid w:val="00B9652A"/>
    <w:rsid w:val="00B977FD"/>
    <w:rsid w:val="00BA0781"/>
    <w:rsid w:val="00BA0EAB"/>
    <w:rsid w:val="00BA10F5"/>
    <w:rsid w:val="00BA2411"/>
    <w:rsid w:val="00BA262A"/>
    <w:rsid w:val="00BA2AE5"/>
    <w:rsid w:val="00BA4C46"/>
    <w:rsid w:val="00BA4E06"/>
    <w:rsid w:val="00BA4EE6"/>
    <w:rsid w:val="00BA6C2F"/>
    <w:rsid w:val="00BA79A6"/>
    <w:rsid w:val="00BB100C"/>
    <w:rsid w:val="00BB222F"/>
    <w:rsid w:val="00BB2CBF"/>
    <w:rsid w:val="00BB2DE2"/>
    <w:rsid w:val="00BB3FD1"/>
    <w:rsid w:val="00BB4EB2"/>
    <w:rsid w:val="00BB522A"/>
    <w:rsid w:val="00BB6D6F"/>
    <w:rsid w:val="00BB71BA"/>
    <w:rsid w:val="00BB73D7"/>
    <w:rsid w:val="00BB7667"/>
    <w:rsid w:val="00BB77CC"/>
    <w:rsid w:val="00BC018A"/>
    <w:rsid w:val="00BC0BD3"/>
    <w:rsid w:val="00BC15B9"/>
    <w:rsid w:val="00BC1BF6"/>
    <w:rsid w:val="00BC4A05"/>
    <w:rsid w:val="00BC506E"/>
    <w:rsid w:val="00BC59A2"/>
    <w:rsid w:val="00BC5D2C"/>
    <w:rsid w:val="00BC6E99"/>
    <w:rsid w:val="00BC732A"/>
    <w:rsid w:val="00BC774C"/>
    <w:rsid w:val="00BC7F47"/>
    <w:rsid w:val="00BD0CB8"/>
    <w:rsid w:val="00BD0F3F"/>
    <w:rsid w:val="00BD1C4E"/>
    <w:rsid w:val="00BD20D8"/>
    <w:rsid w:val="00BD2102"/>
    <w:rsid w:val="00BD23B8"/>
    <w:rsid w:val="00BD3977"/>
    <w:rsid w:val="00BD3F7F"/>
    <w:rsid w:val="00BD6FFB"/>
    <w:rsid w:val="00BD7243"/>
    <w:rsid w:val="00BD7F46"/>
    <w:rsid w:val="00BE004D"/>
    <w:rsid w:val="00BE06B6"/>
    <w:rsid w:val="00BE2D25"/>
    <w:rsid w:val="00BE49B5"/>
    <w:rsid w:val="00BE5B65"/>
    <w:rsid w:val="00BE6575"/>
    <w:rsid w:val="00BE669B"/>
    <w:rsid w:val="00BE6E5F"/>
    <w:rsid w:val="00BE6F2D"/>
    <w:rsid w:val="00BF01D2"/>
    <w:rsid w:val="00BF07EA"/>
    <w:rsid w:val="00BF19AC"/>
    <w:rsid w:val="00BF2A25"/>
    <w:rsid w:val="00BF2D45"/>
    <w:rsid w:val="00BF3137"/>
    <w:rsid w:val="00BF331C"/>
    <w:rsid w:val="00BF388E"/>
    <w:rsid w:val="00BF39CD"/>
    <w:rsid w:val="00BF3D4B"/>
    <w:rsid w:val="00BF477C"/>
    <w:rsid w:val="00C00137"/>
    <w:rsid w:val="00C00346"/>
    <w:rsid w:val="00C01F98"/>
    <w:rsid w:val="00C022D3"/>
    <w:rsid w:val="00C024B9"/>
    <w:rsid w:val="00C02B5B"/>
    <w:rsid w:val="00C030DC"/>
    <w:rsid w:val="00C0360A"/>
    <w:rsid w:val="00C03717"/>
    <w:rsid w:val="00C03DAF"/>
    <w:rsid w:val="00C03E24"/>
    <w:rsid w:val="00C04801"/>
    <w:rsid w:val="00C05E91"/>
    <w:rsid w:val="00C07639"/>
    <w:rsid w:val="00C07EEF"/>
    <w:rsid w:val="00C10332"/>
    <w:rsid w:val="00C10ADD"/>
    <w:rsid w:val="00C10EB1"/>
    <w:rsid w:val="00C112D2"/>
    <w:rsid w:val="00C118C7"/>
    <w:rsid w:val="00C12357"/>
    <w:rsid w:val="00C12A12"/>
    <w:rsid w:val="00C14212"/>
    <w:rsid w:val="00C14C2A"/>
    <w:rsid w:val="00C14D53"/>
    <w:rsid w:val="00C15589"/>
    <w:rsid w:val="00C15749"/>
    <w:rsid w:val="00C157D9"/>
    <w:rsid w:val="00C15C6D"/>
    <w:rsid w:val="00C1643E"/>
    <w:rsid w:val="00C1697B"/>
    <w:rsid w:val="00C1742C"/>
    <w:rsid w:val="00C20A0C"/>
    <w:rsid w:val="00C20B25"/>
    <w:rsid w:val="00C2130A"/>
    <w:rsid w:val="00C21840"/>
    <w:rsid w:val="00C21842"/>
    <w:rsid w:val="00C225D3"/>
    <w:rsid w:val="00C231C9"/>
    <w:rsid w:val="00C232A5"/>
    <w:rsid w:val="00C23575"/>
    <w:rsid w:val="00C23770"/>
    <w:rsid w:val="00C23841"/>
    <w:rsid w:val="00C23D51"/>
    <w:rsid w:val="00C23F04"/>
    <w:rsid w:val="00C24C6F"/>
    <w:rsid w:val="00C24F55"/>
    <w:rsid w:val="00C25523"/>
    <w:rsid w:val="00C25583"/>
    <w:rsid w:val="00C26835"/>
    <w:rsid w:val="00C27604"/>
    <w:rsid w:val="00C31538"/>
    <w:rsid w:val="00C3185E"/>
    <w:rsid w:val="00C31CD3"/>
    <w:rsid w:val="00C32CAC"/>
    <w:rsid w:val="00C3316C"/>
    <w:rsid w:val="00C34572"/>
    <w:rsid w:val="00C34F40"/>
    <w:rsid w:val="00C35C46"/>
    <w:rsid w:val="00C368A6"/>
    <w:rsid w:val="00C36AFE"/>
    <w:rsid w:val="00C3716F"/>
    <w:rsid w:val="00C37905"/>
    <w:rsid w:val="00C419F3"/>
    <w:rsid w:val="00C4329E"/>
    <w:rsid w:val="00C44A76"/>
    <w:rsid w:val="00C45723"/>
    <w:rsid w:val="00C45D4A"/>
    <w:rsid w:val="00C46F91"/>
    <w:rsid w:val="00C46FBF"/>
    <w:rsid w:val="00C478EB"/>
    <w:rsid w:val="00C47A68"/>
    <w:rsid w:val="00C47F4A"/>
    <w:rsid w:val="00C51381"/>
    <w:rsid w:val="00C5139D"/>
    <w:rsid w:val="00C51A1A"/>
    <w:rsid w:val="00C51E29"/>
    <w:rsid w:val="00C51EC7"/>
    <w:rsid w:val="00C5214B"/>
    <w:rsid w:val="00C525E1"/>
    <w:rsid w:val="00C52AC1"/>
    <w:rsid w:val="00C52C8E"/>
    <w:rsid w:val="00C533C0"/>
    <w:rsid w:val="00C54101"/>
    <w:rsid w:val="00C54AA2"/>
    <w:rsid w:val="00C55091"/>
    <w:rsid w:val="00C55C16"/>
    <w:rsid w:val="00C5637C"/>
    <w:rsid w:val="00C56ABC"/>
    <w:rsid w:val="00C57905"/>
    <w:rsid w:val="00C601E8"/>
    <w:rsid w:val="00C60C5F"/>
    <w:rsid w:val="00C610C1"/>
    <w:rsid w:val="00C62189"/>
    <w:rsid w:val="00C636C7"/>
    <w:rsid w:val="00C64063"/>
    <w:rsid w:val="00C643C1"/>
    <w:rsid w:val="00C64703"/>
    <w:rsid w:val="00C64823"/>
    <w:rsid w:val="00C64C58"/>
    <w:rsid w:val="00C65421"/>
    <w:rsid w:val="00C65A9C"/>
    <w:rsid w:val="00C677A0"/>
    <w:rsid w:val="00C70813"/>
    <w:rsid w:val="00C7099B"/>
    <w:rsid w:val="00C70BB0"/>
    <w:rsid w:val="00C70D2F"/>
    <w:rsid w:val="00C70F7B"/>
    <w:rsid w:val="00C71264"/>
    <w:rsid w:val="00C7128F"/>
    <w:rsid w:val="00C71510"/>
    <w:rsid w:val="00C71C8C"/>
    <w:rsid w:val="00C71E53"/>
    <w:rsid w:val="00C71EA4"/>
    <w:rsid w:val="00C72B58"/>
    <w:rsid w:val="00C72E35"/>
    <w:rsid w:val="00C73379"/>
    <w:rsid w:val="00C737AE"/>
    <w:rsid w:val="00C73BDA"/>
    <w:rsid w:val="00C7473B"/>
    <w:rsid w:val="00C74BAA"/>
    <w:rsid w:val="00C75116"/>
    <w:rsid w:val="00C75698"/>
    <w:rsid w:val="00C75A10"/>
    <w:rsid w:val="00C76764"/>
    <w:rsid w:val="00C767EB"/>
    <w:rsid w:val="00C769BC"/>
    <w:rsid w:val="00C76BB0"/>
    <w:rsid w:val="00C80393"/>
    <w:rsid w:val="00C81EB4"/>
    <w:rsid w:val="00C8428C"/>
    <w:rsid w:val="00C84529"/>
    <w:rsid w:val="00C846A5"/>
    <w:rsid w:val="00C84BD0"/>
    <w:rsid w:val="00C85AB6"/>
    <w:rsid w:val="00C85F1D"/>
    <w:rsid w:val="00C862E3"/>
    <w:rsid w:val="00C86AEC"/>
    <w:rsid w:val="00C8700A"/>
    <w:rsid w:val="00C87268"/>
    <w:rsid w:val="00C87498"/>
    <w:rsid w:val="00C874A1"/>
    <w:rsid w:val="00C877DA"/>
    <w:rsid w:val="00C87835"/>
    <w:rsid w:val="00C90819"/>
    <w:rsid w:val="00C90F20"/>
    <w:rsid w:val="00C92D3D"/>
    <w:rsid w:val="00C94ABC"/>
    <w:rsid w:val="00C95E71"/>
    <w:rsid w:val="00C960AA"/>
    <w:rsid w:val="00C96EA8"/>
    <w:rsid w:val="00C96F75"/>
    <w:rsid w:val="00C972E6"/>
    <w:rsid w:val="00C97B91"/>
    <w:rsid w:val="00CA008B"/>
    <w:rsid w:val="00CA0589"/>
    <w:rsid w:val="00CA1B6C"/>
    <w:rsid w:val="00CA1FB3"/>
    <w:rsid w:val="00CA23FC"/>
    <w:rsid w:val="00CA3E79"/>
    <w:rsid w:val="00CA423A"/>
    <w:rsid w:val="00CA471E"/>
    <w:rsid w:val="00CA4849"/>
    <w:rsid w:val="00CA4EA5"/>
    <w:rsid w:val="00CA57B9"/>
    <w:rsid w:val="00CA67E7"/>
    <w:rsid w:val="00CA72E9"/>
    <w:rsid w:val="00CA73BA"/>
    <w:rsid w:val="00CA78A3"/>
    <w:rsid w:val="00CA78E5"/>
    <w:rsid w:val="00CB05B0"/>
    <w:rsid w:val="00CB0815"/>
    <w:rsid w:val="00CB0988"/>
    <w:rsid w:val="00CB0F17"/>
    <w:rsid w:val="00CB17A0"/>
    <w:rsid w:val="00CB721D"/>
    <w:rsid w:val="00CB75B3"/>
    <w:rsid w:val="00CB7775"/>
    <w:rsid w:val="00CB78E6"/>
    <w:rsid w:val="00CC0A69"/>
    <w:rsid w:val="00CC199B"/>
    <w:rsid w:val="00CC1DB8"/>
    <w:rsid w:val="00CC1EE7"/>
    <w:rsid w:val="00CC3A8C"/>
    <w:rsid w:val="00CC3ACA"/>
    <w:rsid w:val="00CC3E59"/>
    <w:rsid w:val="00CC3F03"/>
    <w:rsid w:val="00CC40F0"/>
    <w:rsid w:val="00CC50F6"/>
    <w:rsid w:val="00CC57FB"/>
    <w:rsid w:val="00CC5B70"/>
    <w:rsid w:val="00CC5DB7"/>
    <w:rsid w:val="00CC5FAB"/>
    <w:rsid w:val="00CC61EC"/>
    <w:rsid w:val="00CC65DE"/>
    <w:rsid w:val="00CC6C7A"/>
    <w:rsid w:val="00CC7706"/>
    <w:rsid w:val="00CD06B8"/>
    <w:rsid w:val="00CD08FE"/>
    <w:rsid w:val="00CD2D91"/>
    <w:rsid w:val="00CD30B7"/>
    <w:rsid w:val="00CD35C5"/>
    <w:rsid w:val="00CD362B"/>
    <w:rsid w:val="00CD468D"/>
    <w:rsid w:val="00CD4696"/>
    <w:rsid w:val="00CD4F4D"/>
    <w:rsid w:val="00CD535F"/>
    <w:rsid w:val="00CD58FB"/>
    <w:rsid w:val="00CD6B36"/>
    <w:rsid w:val="00CD76CF"/>
    <w:rsid w:val="00CD7720"/>
    <w:rsid w:val="00CD7FC5"/>
    <w:rsid w:val="00CE05E4"/>
    <w:rsid w:val="00CE0900"/>
    <w:rsid w:val="00CE0EB3"/>
    <w:rsid w:val="00CE198A"/>
    <w:rsid w:val="00CE1FF7"/>
    <w:rsid w:val="00CE21D3"/>
    <w:rsid w:val="00CE2938"/>
    <w:rsid w:val="00CE2AC5"/>
    <w:rsid w:val="00CE4236"/>
    <w:rsid w:val="00CE7119"/>
    <w:rsid w:val="00CE7263"/>
    <w:rsid w:val="00CE75A5"/>
    <w:rsid w:val="00CE76C3"/>
    <w:rsid w:val="00CE7A02"/>
    <w:rsid w:val="00CE7B5D"/>
    <w:rsid w:val="00CF0EE6"/>
    <w:rsid w:val="00CF0F38"/>
    <w:rsid w:val="00CF1E5B"/>
    <w:rsid w:val="00CF2ADC"/>
    <w:rsid w:val="00CF2EE2"/>
    <w:rsid w:val="00CF3B60"/>
    <w:rsid w:val="00CF40E9"/>
    <w:rsid w:val="00CF4634"/>
    <w:rsid w:val="00CF4661"/>
    <w:rsid w:val="00CF4F9E"/>
    <w:rsid w:val="00CF5579"/>
    <w:rsid w:val="00CF644F"/>
    <w:rsid w:val="00CF67C8"/>
    <w:rsid w:val="00CF7179"/>
    <w:rsid w:val="00CF7EA6"/>
    <w:rsid w:val="00D00400"/>
    <w:rsid w:val="00D00A2A"/>
    <w:rsid w:val="00D010BC"/>
    <w:rsid w:val="00D0238F"/>
    <w:rsid w:val="00D038F1"/>
    <w:rsid w:val="00D03F24"/>
    <w:rsid w:val="00D0413E"/>
    <w:rsid w:val="00D042E8"/>
    <w:rsid w:val="00D0567F"/>
    <w:rsid w:val="00D0630C"/>
    <w:rsid w:val="00D0634D"/>
    <w:rsid w:val="00D10525"/>
    <w:rsid w:val="00D108B7"/>
    <w:rsid w:val="00D11317"/>
    <w:rsid w:val="00D115C1"/>
    <w:rsid w:val="00D119EB"/>
    <w:rsid w:val="00D119ED"/>
    <w:rsid w:val="00D11F3B"/>
    <w:rsid w:val="00D11F77"/>
    <w:rsid w:val="00D11F8F"/>
    <w:rsid w:val="00D12920"/>
    <w:rsid w:val="00D13654"/>
    <w:rsid w:val="00D142F0"/>
    <w:rsid w:val="00D14841"/>
    <w:rsid w:val="00D14A99"/>
    <w:rsid w:val="00D14C13"/>
    <w:rsid w:val="00D15BD9"/>
    <w:rsid w:val="00D166E7"/>
    <w:rsid w:val="00D16946"/>
    <w:rsid w:val="00D16C4C"/>
    <w:rsid w:val="00D171FB"/>
    <w:rsid w:val="00D2006E"/>
    <w:rsid w:val="00D20402"/>
    <w:rsid w:val="00D21EB2"/>
    <w:rsid w:val="00D2224C"/>
    <w:rsid w:val="00D2255C"/>
    <w:rsid w:val="00D22BA3"/>
    <w:rsid w:val="00D23E75"/>
    <w:rsid w:val="00D243B7"/>
    <w:rsid w:val="00D2675C"/>
    <w:rsid w:val="00D27024"/>
    <w:rsid w:val="00D27725"/>
    <w:rsid w:val="00D30D7B"/>
    <w:rsid w:val="00D31ABB"/>
    <w:rsid w:val="00D32830"/>
    <w:rsid w:val="00D33ACC"/>
    <w:rsid w:val="00D34C26"/>
    <w:rsid w:val="00D34CB1"/>
    <w:rsid w:val="00D351B3"/>
    <w:rsid w:val="00D352CE"/>
    <w:rsid w:val="00D35B1C"/>
    <w:rsid w:val="00D37224"/>
    <w:rsid w:val="00D37576"/>
    <w:rsid w:val="00D37712"/>
    <w:rsid w:val="00D378E0"/>
    <w:rsid w:val="00D40482"/>
    <w:rsid w:val="00D408E0"/>
    <w:rsid w:val="00D40AF6"/>
    <w:rsid w:val="00D40BDD"/>
    <w:rsid w:val="00D40D83"/>
    <w:rsid w:val="00D415C0"/>
    <w:rsid w:val="00D425DB"/>
    <w:rsid w:val="00D441EE"/>
    <w:rsid w:val="00D442A5"/>
    <w:rsid w:val="00D45356"/>
    <w:rsid w:val="00D4633F"/>
    <w:rsid w:val="00D46CF6"/>
    <w:rsid w:val="00D50C2E"/>
    <w:rsid w:val="00D50C58"/>
    <w:rsid w:val="00D51C06"/>
    <w:rsid w:val="00D51EFB"/>
    <w:rsid w:val="00D52FA9"/>
    <w:rsid w:val="00D53E78"/>
    <w:rsid w:val="00D53F9E"/>
    <w:rsid w:val="00D54D18"/>
    <w:rsid w:val="00D54DB1"/>
    <w:rsid w:val="00D55423"/>
    <w:rsid w:val="00D55F11"/>
    <w:rsid w:val="00D56306"/>
    <w:rsid w:val="00D5637B"/>
    <w:rsid w:val="00D56CC4"/>
    <w:rsid w:val="00D57E7C"/>
    <w:rsid w:val="00D60176"/>
    <w:rsid w:val="00D607B8"/>
    <w:rsid w:val="00D60CE4"/>
    <w:rsid w:val="00D613D3"/>
    <w:rsid w:val="00D6152F"/>
    <w:rsid w:val="00D618A4"/>
    <w:rsid w:val="00D61E5F"/>
    <w:rsid w:val="00D6403E"/>
    <w:rsid w:val="00D6423C"/>
    <w:rsid w:val="00D64922"/>
    <w:rsid w:val="00D652E8"/>
    <w:rsid w:val="00D66493"/>
    <w:rsid w:val="00D667FC"/>
    <w:rsid w:val="00D66DC2"/>
    <w:rsid w:val="00D700D2"/>
    <w:rsid w:val="00D71188"/>
    <w:rsid w:val="00D718AF"/>
    <w:rsid w:val="00D727AF"/>
    <w:rsid w:val="00D73638"/>
    <w:rsid w:val="00D739FC"/>
    <w:rsid w:val="00D73ADE"/>
    <w:rsid w:val="00D7410E"/>
    <w:rsid w:val="00D74A9C"/>
    <w:rsid w:val="00D74BBF"/>
    <w:rsid w:val="00D76656"/>
    <w:rsid w:val="00D77867"/>
    <w:rsid w:val="00D80C11"/>
    <w:rsid w:val="00D825A9"/>
    <w:rsid w:val="00D832F3"/>
    <w:rsid w:val="00D8394B"/>
    <w:rsid w:val="00D86F39"/>
    <w:rsid w:val="00D86F7F"/>
    <w:rsid w:val="00D87735"/>
    <w:rsid w:val="00D90328"/>
    <w:rsid w:val="00D90C28"/>
    <w:rsid w:val="00D90E42"/>
    <w:rsid w:val="00D91272"/>
    <w:rsid w:val="00D9204F"/>
    <w:rsid w:val="00D92C2D"/>
    <w:rsid w:val="00D93371"/>
    <w:rsid w:val="00D9503F"/>
    <w:rsid w:val="00D95303"/>
    <w:rsid w:val="00D95F51"/>
    <w:rsid w:val="00D969DE"/>
    <w:rsid w:val="00D976C5"/>
    <w:rsid w:val="00D97A2A"/>
    <w:rsid w:val="00DA2A11"/>
    <w:rsid w:val="00DA32E0"/>
    <w:rsid w:val="00DA4344"/>
    <w:rsid w:val="00DA43D6"/>
    <w:rsid w:val="00DA4429"/>
    <w:rsid w:val="00DA4764"/>
    <w:rsid w:val="00DA5867"/>
    <w:rsid w:val="00DA5F2E"/>
    <w:rsid w:val="00DB00BB"/>
    <w:rsid w:val="00DB0D9E"/>
    <w:rsid w:val="00DB0F27"/>
    <w:rsid w:val="00DB1D7C"/>
    <w:rsid w:val="00DB27F8"/>
    <w:rsid w:val="00DB32AB"/>
    <w:rsid w:val="00DB3513"/>
    <w:rsid w:val="00DB38E2"/>
    <w:rsid w:val="00DB46B0"/>
    <w:rsid w:val="00DB4C42"/>
    <w:rsid w:val="00DB6C35"/>
    <w:rsid w:val="00DC02CE"/>
    <w:rsid w:val="00DC0353"/>
    <w:rsid w:val="00DC06B3"/>
    <w:rsid w:val="00DC06CE"/>
    <w:rsid w:val="00DC0F67"/>
    <w:rsid w:val="00DC1D20"/>
    <w:rsid w:val="00DC2379"/>
    <w:rsid w:val="00DC2696"/>
    <w:rsid w:val="00DC4666"/>
    <w:rsid w:val="00DC46CA"/>
    <w:rsid w:val="00DC5D74"/>
    <w:rsid w:val="00DC654A"/>
    <w:rsid w:val="00DC67DC"/>
    <w:rsid w:val="00DC6BA4"/>
    <w:rsid w:val="00DC70A7"/>
    <w:rsid w:val="00DC71A1"/>
    <w:rsid w:val="00DC7D53"/>
    <w:rsid w:val="00DC7EC1"/>
    <w:rsid w:val="00DC7F81"/>
    <w:rsid w:val="00DD1F3B"/>
    <w:rsid w:val="00DD30E9"/>
    <w:rsid w:val="00DD366A"/>
    <w:rsid w:val="00DD40DB"/>
    <w:rsid w:val="00DD451F"/>
    <w:rsid w:val="00DD6B0B"/>
    <w:rsid w:val="00DD74DC"/>
    <w:rsid w:val="00DD7CA3"/>
    <w:rsid w:val="00DD7D36"/>
    <w:rsid w:val="00DE0197"/>
    <w:rsid w:val="00DE0496"/>
    <w:rsid w:val="00DE3487"/>
    <w:rsid w:val="00DE47F2"/>
    <w:rsid w:val="00DE4FF7"/>
    <w:rsid w:val="00DE576B"/>
    <w:rsid w:val="00DE628A"/>
    <w:rsid w:val="00DE7859"/>
    <w:rsid w:val="00DE78E5"/>
    <w:rsid w:val="00DE7E0E"/>
    <w:rsid w:val="00DE7F96"/>
    <w:rsid w:val="00DF03C2"/>
    <w:rsid w:val="00DF0DF2"/>
    <w:rsid w:val="00DF0F16"/>
    <w:rsid w:val="00DF1656"/>
    <w:rsid w:val="00DF1C89"/>
    <w:rsid w:val="00DF35CD"/>
    <w:rsid w:val="00DF3C4A"/>
    <w:rsid w:val="00DF3DFB"/>
    <w:rsid w:val="00DF488D"/>
    <w:rsid w:val="00DF4964"/>
    <w:rsid w:val="00DF4CC0"/>
    <w:rsid w:val="00DF576E"/>
    <w:rsid w:val="00DF6457"/>
    <w:rsid w:val="00DF753C"/>
    <w:rsid w:val="00E001AD"/>
    <w:rsid w:val="00E007FC"/>
    <w:rsid w:val="00E00FCF"/>
    <w:rsid w:val="00E01839"/>
    <w:rsid w:val="00E018AF"/>
    <w:rsid w:val="00E01C80"/>
    <w:rsid w:val="00E029D8"/>
    <w:rsid w:val="00E037CE"/>
    <w:rsid w:val="00E04389"/>
    <w:rsid w:val="00E051F6"/>
    <w:rsid w:val="00E063AC"/>
    <w:rsid w:val="00E078A8"/>
    <w:rsid w:val="00E07A6B"/>
    <w:rsid w:val="00E10211"/>
    <w:rsid w:val="00E1022F"/>
    <w:rsid w:val="00E1092A"/>
    <w:rsid w:val="00E10964"/>
    <w:rsid w:val="00E11145"/>
    <w:rsid w:val="00E11238"/>
    <w:rsid w:val="00E11A35"/>
    <w:rsid w:val="00E127AB"/>
    <w:rsid w:val="00E1295C"/>
    <w:rsid w:val="00E12C90"/>
    <w:rsid w:val="00E13186"/>
    <w:rsid w:val="00E1342E"/>
    <w:rsid w:val="00E135E0"/>
    <w:rsid w:val="00E13B8D"/>
    <w:rsid w:val="00E1425D"/>
    <w:rsid w:val="00E15A34"/>
    <w:rsid w:val="00E164B4"/>
    <w:rsid w:val="00E16F0F"/>
    <w:rsid w:val="00E20020"/>
    <w:rsid w:val="00E20BBE"/>
    <w:rsid w:val="00E23C49"/>
    <w:rsid w:val="00E24F1A"/>
    <w:rsid w:val="00E25809"/>
    <w:rsid w:val="00E25F9E"/>
    <w:rsid w:val="00E26752"/>
    <w:rsid w:val="00E26E5A"/>
    <w:rsid w:val="00E271D3"/>
    <w:rsid w:val="00E30246"/>
    <w:rsid w:val="00E3246F"/>
    <w:rsid w:val="00E3278A"/>
    <w:rsid w:val="00E32B8E"/>
    <w:rsid w:val="00E33166"/>
    <w:rsid w:val="00E34870"/>
    <w:rsid w:val="00E34BA5"/>
    <w:rsid w:val="00E3537B"/>
    <w:rsid w:val="00E3578F"/>
    <w:rsid w:val="00E361C9"/>
    <w:rsid w:val="00E365F9"/>
    <w:rsid w:val="00E36F06"/>
    <w:rsid w:val="00E40D0A"/>
    <w:rsid w:val="00E412CE"/>
    <w:rsid w:val="00E4189A"/>
    <w:rsid w:val="00E41CAB"/>
    <w:rsid w:val="00E41EDC"/>
    <w:rsid w:val="00E426E1"/>
    <w:rsid w:val="00E43683"/>
    <w:rsid w:val="00E43D7C"/>
    <w:rsid w:val="00E45D1F"/>
    <w:rsid w:val="00E46E23"/>
    <w:rsid w:val="00E504DD"/>
    <w:rsid w:val="00E50849"/>
    <w:rsid w:val="00E516D7"/>
    <w:rsid w:val="00E52F90"/>
    <w:rsid w:val="00E53567"/>
    <w:rsid w:val="00E53C11"/>
    <w:rsid w:val="00E54A94"/>
    <w:rsid w:val="00E5537D"/>
    <w:rsid w:val="00E553D4"/>
    <w:rsid w:val="00E5721E"/>
    <w:rsid w:val="00E57698"/>
    <w:rsid w:val="00E603FA"/>
    <w:rsid w:val="00E61B57"/>
    <w:rsid w:val="00E6289E"/>
    <w:rsid w:val="00E62E45"/>
    <w:rsid w:val="00E6353B"/>
    <w:rsid w:val="00E63C58"/>
    <w:rsid w:val="00E63C99"/>
    <w:rsid w:val="00E63E43"/>
    <w:rsid w:val="00E6460C"/>
    <w:rsid w:val="00E6487A"/>
    <w:rsid w:val="00E64F71"/>
    <w:rsid w:val="00E65801"/>
    <w:rsid w:val="00E65FE7"/>
    <w:rsid w:val="00E6620F"/>
    <w:rsid w:val="00E66598"/>
    <w:rsid w:val="00E666B0"/>
    <w:rsid w:val="00E66A0D"/>
    <w:rsid w:val="00E677F4"/>
    <w:rsid w:val="00E67DBA"/>
    <w:rsid w:val="00E70185"/>
    <w:rsid w:val="00E7027D"/>
    <w:rsid w:val="00E7116F"/>
    <w:rsid w:val="00E71476"/>
    <w:rsid w:val="00E724E3"/>
    <w:rsid w:val="00E7392B"/>
    <w:rsid w:val="00E73B88"/>
    <w:rsid w:val="00E73E16"/>
    <w:rsid w:val="00E74284"/>
    <w:rsid w:val="00E74A84"/>
    <w:rsid w:val="00E75469"/>
    <w:rsid w:val="00E7571C"/>
    <w:rsid w:val="00E7642D"/>
    <w:rsid w:val="00E7645F"/>
    <w:rsid w:val="00E76981"/>
    <w:rsid w:val="00E76C60"/>
    <w:rsid w:val="00E77063"/>
    <w:rsid w:val="00E771D9"/>
    <w:rsid w:val="00E8017D"/>
    <w:rsid w:val="00E80D70"/>
    <w:rsid w:val="00E811FE"/>
    <w:rsid w:val="00E81B4A"/>
    <w:rsid w:val="00E8219D"/>
    <w:rsid w:val="00E82200"/>
    <w:rsid w:val="00E823AE"/>
    <w:rsid w:val="00E82B04"/>
    <w:rsid w:val="00E8317A"/>
    <w:rsid w:val="00E838FC"/>
    <w:rsid w:val="00E83A43"/>
    <w:rsid w:val="00E84305"/>
    <w:rsid w:val="00E84730"/>
    <w:rsid w:val="00E84D17"/>
    <w:rsid w:val="00E85001"/>
    <w:rsid w:val="00E85601"/>
    <w:rsid w:val="00E87112"/>
    <w:rsid w:val="00E87C3E"/>
    <w:rsid w:val="00E87D7D"/>
    <w:rsid w:val="00E91B1A"/>
    <w:rsid w:val="00E91EDB"/>
    <w:rsid w:val="00E929A3"/>
    <w:rsid w:val="00E946D5"/>
    <w:rsid w:val="00E94C3A"/>
    <w:rsid w:val="00E95B33"/>
    <w:rsid w:val="00E96207"/>
    <w:rsid w:val="00E965CD"/>
    <w:rsid w:val="00E9670E"/>
    <w:rsid w:val="00E96A7D"/>
    <w:rsid w:val="00E9701B"/>
    <w:rsid w:val="00E971D0"/>
    <w:rsid w:val="00E973AE"/>
    <w:rsid w:val="00E9771C"/>
    <w:rsid w:val="00E97A2D"/>
    <w:rsid w:val="00EA1AC4"/>
    <w:rsid w:val="00EA3934"/>
    <w:rsid w:val="00EA4747"/>
    <w:rsid w:val="00EA6F30"/>
    <w:rsid w:val="00EA7067"/>
    <w:rsid w:val="00EA7CA4"/>
    <w:rsid w:val="00EA7DA8"/>
    <w:rsid w:val="00EB00FC"/>
    <w:rsid w:val="00EB1485"/>
    <w:rsid w:val="00EB1E35"/>
    <w:rsid w:val="00EB42AF"/>
    <w:rsid w:val="00EB6578"/>
    <w:rsid w:val="00EB6A77"/>
    <w:rsid w:val="00EB76A4"/>
    <w:rsid w:val="00EB7E04"/>
    <w:rsid w:val="00EB7EA3"/>
    <w:rsid w:val="00EC00F9"/>
    <w:rsid w:val="00EC0164"/>
    <w:rsid w:val="00EC0BE9"/>
    <w:rsid w:val="00EC0DC2"/>
    <w:rsid w:val="00EC13A0"/>
    <w:rsid w:val="00EC15D2"/>
    <w:rsid w:val="00EC3856"/>
    <w:rsid w:val="00EC38D0"/>
    <w:rsid w:val="00EC533A"/>
    <w:rsid w:val="00EC5968"/>
    <w:rsid w:val="00EC7289"/>
    <w:rsid w:val="00ED04DA"/>
    <w:rsid w:val="00ED15D7"/>
    <w:rsid w:val="00ED204B"/>
    <w:rsid w:val="00ED2424"/>
    <w:rsid w:val="00ED32B5"/>
    <w:rsid w:val="00ED359D"/>
    <w:rsid w:val="00ED3FF9"/>
    <w:rsid w:val="00ED4521"/>
    <w:rsid w:val="00ED4D24"/>
    <w:rsid w:val="00ED5CC0"/>
    <w:rsid w:val="00ED5DD7"/>
    <w:rsid w:val="00ED6AEB"/>
    <w:rsid w:val="00ED6EC0"/>
    <w:rsid w:val="00ED6F32"/>
    <w:rsid w:val="00ED72D9"/>
    <w:rsid w:val="00EE25E1"/>
    <w:rsid w:val="00EE29E0"/>
    <w:rsid w:val="00EE2CE4"/>
    <w:rsid w:val="00EE4C6B"/>
    <w:rsid w:val="00EE508B"/>
    <w:rsid w:val="00EE5336"/>
    <w:rsid w:val="00EE59A1"/>
    <w:rsid w:val="00EE5AE9"/>
    <w:rsid w:val="00EE6915"/>
    <w:rsid w:val="00EE74EF"/>
    <w:rsid w:val="00EF0BEE"/>
    <w:rsid w:val="00EF0DA8"/>
    <w:rsid w:val="00EF250D"/>
    <w:rsid w:val="00EF3427"/>
    <w:rsid w:val="00EF36FB"/>
    <w:rsid w:val="00EF3951"/>
    <w:rsid w:val="00EF3A4C"/>
    <w:rsid w:val="00EF46B1"/>
    <w:rsid w:val="00EF5A2B"/>
    <w:rsid w:val="00EF6C35"/>
    <w:rsid w:val="00EF7380"/>
    <w:rsid w:val="00F00C24"/>
    <w:rsid w:val="00F02559"/>
    <w:rsid w:val="00F02A55"/>
    <w:rsid w:val="00F02B80"/>
    <w:rsid w:val="00F02F01"/>
    <w:rsid w:val="00F04C90"/>
    <w:rsid w:val="00F057BC"/>
    <w:rsid w:val="00F05D29"/>
    <w:rsid w:val="00F064F0"/>
    <w:rsid w:val="00F0681E"/>
    <w:rsid w:val="00F07635"/>
    <w:rsid w:val="00F0767B"/>
    <w:rsid w:val="00F0769A"/>
    <w:rsid w:val="00F07A4F"/>
    <w:rsid w:val="00F07C46"/>
    <w:rsid w:val="00F1078F"/>
    <w:rsid w:val="00F10B0B"/>
    <w:rsid w:val="00F10BE4"/>
    <w:rsid w:val="00F115A9"/>
    <w:rsid w:val="00F1202A"/>
    <w:rsid w:val="00F131A9"/>
    <w:rsid w:val="00F1460E"/>
    <w:rsid w:val="00F15151"/>
    <w:rsid w:val="00F151C5"/>
    <w:rsid w:val="00F153FB"/>
    <w:rsid w:val="00F1623D"/>
    <w:rsid w:val="00F1673C"/>
    <w:rsid w:val="00F171D8"/>
    <w:rsid w:val="00F20008"/>
    <w:rsid w:val="00F20A65"/>
    <w:rsid w:val="00F20D0E"/>
    <w:rsid w:val="00F21246"/>
    <w:rsid w:val="00F21B99"/>
    <w:rsid w:val="00F21BCB"/>
    <w:rsid w:val="00F21C35"/>
    <w:rsid w:val="00F21EF0"/>
    <w:rsid w:val="00F2211A"/>
    <w:rsid w:val="00F226C0"/>
    <w:rsid w:val="00F2271F"/>
    <w:rsid w:val="00F227DC"/>
    <w:rsid w:val="00F22A3E"/>
    <w:rsid w:val="00F22C7A"/>
    <w:rsid w:val="00F22F9C"/>
    <w:rsid w:val="00F230BC"/>
    <w:rsid w:val="00F23490"/>
    <w:rsid w:val="00F23660"/>
    <w:rsid w:val="00F23C07"/>
    <w:rsid w:val="00F24354"/>
    <w:rsid w:val="00F2485E"/>
    <w:rsid w:val="00F249E2"/>
    <w:rsid w:val="00F25438"/>
    <w:rsid w:val="00F25F9D"/>
    <w:rsid w:val="00F26A52"/>
    <w:rsid w:val="00F26EFD"/>
    <w:rsid w:val="00F279BD"/>
    <w:rsid w:val="00F300DD"/>
    <w:rsid w:val="00F30133"/>
    <w:rsid w:val="00F314E0"/>
    <w:rsid w:val="00F315CD"/>
    <w:rsid w:val="00F32307"/>
    <w:rsid w:val="00F323AF"/>
    <w:rsid w:val="00F32DCF"/>
    <w:rsid w:val="00F334DD"/>
    <w:rsid w:val="00F33639"/>
    <w:rsid w:val="00F34114"/>
    <w:rsid w:val="00F34FF6"/>
    <w:rsid w:val="00F35214"/>
    <w:rsid w:val="00F3523B"/>
    <w:rsid w:val="00F3603D"/>
    <w:rsid w:val="00F36220"/>
    <w:rsid w:val="00F375DF"/>
    <w:rsid w:val="00F4175F"/>
    <w:rsid w:val="00F4288F"/>
    <w:rsid w:val="00F42EE3"/>
    <w:rsid w:val="00F4391E"/>
    <w:rsid w:val="00F44366"/>
    <w:rsid w:val="00F45098"/>
    <w:rsid w:val="00F460C5"/>
    <w:rsid w:val="00F4629A"/>
    <w:rsid w:val="00F463BA"/>
    <w:rsid w:val="00F464A3"/>
    <w:rsid w:val="00F4725F"/>
    <w:rsid w:val="00F50839"/>
    <w:rsid w:val="00F51F1A"/>
    <w:rsid w:val="00F5286A"/>
    <w:rsid w:val="00F52E3F"/>
    <w:rsid w:val="00F530BB"/>
    <w:rsid w:val="00F5421F"/>
    <w:rsid w:val="00F545B7"/>
    <w:rsid w:val="00F553D8"/>
    <w:rsid w:val="00F55891"/>
    <w:rsid w:val="00F56335"/>
    <w:rsid w:val="00F56C51"/>
    <w:rsid w:val="00F56DD7"/>
    <w:rsid w:val="00F61174"/>
    <w:rsid w:val="00F63638"/>
    <w:rsid w:val="00F642E9"/>
    <w:rsid w:val="00F660A3"/>
    <w:rsid w:val="00F70672"/>
    <w:rsid w:val="00F70DFF"/>
    <w:rsid w:val="00F713FC"/>
    <w:rsid w:val="00F714E8"/>
    <w:rsid w:val="00F71B91"/>
    <w:rsid w:val="00F72011"/>
    <w:rsid w:val="00F73645"/>
    <w:rsid w:val="00F76CD7"/>
    <w:rsid w:val="00F7716E"/>
    <w:rsid w:val="00F77460"/>
    <w:rsid w:val="00F811CA"/>
    <w:rsid w:val="00F82518"/>
    <w:rsid w:val="00F82564"/>
    <w:rsid w:val="00F8298B"/>
    <w:rsid w:val="00F83028"/>
    <w:rsid w:val="00F83BD2"/>
    <w:rsid w:val="00F84015"/>
    <w:rsid w:val="00F8643B"/>
    <w:rsid w:val="00F909A7"/>
    <w:rsid w:val="00F91655"/>
    <w:rsid w:val="00F91956"/>
    <w:rsid w:val="00F93570"/>
    <w:rsid w:val="00F93AFB"/>
    <w:rsid w:val="00F94539"/>
    <w:rsid w:val="00F96665"/>
    <w:rsid w:val="00F96B40"/>
    <w:rsid w:val="00F97957"/>
    <w:rsid w:val="00F97963"/>
    <w:rsid w:val="00F97A2D"/>
    <w:rsid w:val="00F97D43"/>
    <w:rsid w:val="00FA0232"/>
    <w:rsid w:val="00FA0342"/>
    <w:rsid w:val="00FA1FE4"/>
    <w:rsid w:val="00FA4266"/>
    <w:rsid w:val="00FA48A1"/>
    <w:rsid w:val="00FA4D35"/>
    <w:rsid w:val="00FA5556"/>
    <w:rsid w:val="00FA6224"/>
    <w:rsid w:val="00FA7E03"/>
    <w:rsid w:val="00FA7E3D"/>
    <w:rsid w:val="00FB03E1"/>
    <w:rsid w:val="00FB0C14"/>
    <w:rsid w:val="00FB0D09"/>
    <w:rsid w:val="00FB160D"/>
    <w:rsid w:val="00FB1AC0"/>
    <w:rsid w:val="00FB2C11"/>
    <w:rsid w:val="00FB3E2F"/>
    <w:rsid w:val="00FB405D"/>
    <w:rsid w:val="00FB41B0"/>
    <w:rsid w:val="00FB49D4"/>
    <w:rsid w:val="00FB4BC0"/>
    <w:rsid w:val="00FB5D94"/>
    <w:rsid w:val="00FB75AC"/>
    <w:rsid w:val="00FB76DE"/>
    <w:rsid w:val="00FB7C1E"/>
    <w:rsid w:val="00FC0126"/>
    <w:rsid w:val="00FC037B"/>
    <w:rsid w:val="00FC0490"/>
    <w:rsid w:val="00FC0AA6"/>
    <w:rsid w:val="00FC0F33"/>
    <w:rsid w:val="00FC129A"/>
    <w:rsid w:val="00FC1D50"/>
    <w:rsid w:val="00FC23A8"/>
    <w:rsid w:val="00FC270C"/>
    <w:rsid w:val="00FC3047"/>
    <w:rsid w:val="00FC32B0"/>
    <w:rsid w:val="00FC37E2"/>
    <w:rsid w:val="00FC3C32"/>
    <w:rsid w:val="00FC3F37"/>
    <w:rsid w:val="00FC4162"/>
    <w:rsid w:val="00FC6732"/>
    <w:rsid w:val="00FC69B0"/>
    <w:rsid w:val="00FC70CA"/>
    <w:rsid w:val="00FC7398"/>
    <w:rsid w:val="00FD1ABB"/>
    <w:rsid w:val="00FD1D51"/>
    <w:rsid w:val="00FD3071"/>
    <w:rsid w:val="00FD3AC4"/>
    <w:rsid w:val="00FD4D80"/>
    <w:rsid w:val="00FD54D3"/>
    <w:rsid w:val="00FD5990"/>
    <w:rsid w:val="00FD5D70"/>
    <w:rsid w:val="00FD620E"/>
    <w:rsid w:val="00FD6752"/>
    <w:rsid w:val="00FD675B"/>
    <w:rsid w:val="00FD7872"/>
    <w:rsid w:val="00FD79F7"/>
    <w:rsid w:val="00FE15CD"/>
    <w:rsid w:val="00FE425E"/>
    <w:rsid w:val="00FE4C9B"/>
    <w:rsid w:val="00FE551E"/>
    <w:rsid w:val="00FE5F4E"/>
    <w:rsid w:val="00FE6B9A"/>
    <w:rsid w:val="00FE76E5"/>
    <w:rsid w:val="00FE78C1"/>
    <w:rsid w:val="00FF0343"/>
    <w:rsid w:val="00FF0C37"/>
    <w:rsid w:val="00FF192F"/>
    <w:rsid w:val="00FF3E8E"/>
    <w:rsid w:val="00FF4E9A"/>
    <w:rsid w:val="00FF6959"/>
    <w:rsid w:val="00FF6A8F"/>
    <w:rsid w:val="00FF6D3E"/>
    <w:rsid w:val="00FF77AC"/>
    <w:rsid w:val="00FF7F49"/>
    <w:rsid w:val="00FF7FC7"/>
    <w:rsid w:val="00FF7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793F94F"/>
  <w15:docId w15:val="{0DD8C437-6896-44CC-A0D4-019AC1C03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iPriority="0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 w:semiHidden="1" w:unhideWhenUsed="1"/>
    <w:lsdException w:name="FollowedHyperlink" w:semiHidden="1" w:unhideWhenUsed="1"/>
    <w:lsdException w:name="Strong" w:locked="1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iPriority="0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semiHidden="1" w:uiPriority="0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59"/>
    <w:lsdException w:name="Table Theme" w:semiHidden="1" w:unhideWhenUsed="1"/>
    <w:lsdException w:name="Placeholder Text" w:semiHidden="1"/>
    <w:lsdException w:name="No Spacing" w:locked="1" w:uiPriority="1"/>
    <w:lsdException w:name="Light Shading" w:locked="1" w:uiPriority="60"/>
    <w:lsdException w:name="Light List" w:locked="1" w:uiPriority="61"/>
    <w:lsdException w:name="Light Grid" w:locked="1" w:uiPriority="62"/>
    <w:lsdException w:name="Medium Shading 1" w:locked="1" w:uiPriority="63"/>
    <w:lsdException w:name="Medium Shading 2" w:locked="1" w:uiPriority="64"/>
    <w:lsdException w:name="Medium List 1" w:locked="1" w:uiPriority="65"/>
    <w:lsdException w:name="Medium List 2" w:locked="1" w:uiPriority="66"/>
    <w:lsdException w:name="Medium Grid 1" w:locked="1" w:uiPriority="67"/>
    <w:lsdException w:name="Medium Grid 2" w:locked="1" w:uiPriority="68"/>
    <w:lsdException w:name="Medium Grid 3" w:locked="1" w:uiPriority="69"/>
    <w:lsdException w:name="Dark List" w:locked="1" w:uiPriority="70"/>
    <w:lsdException w:name="Colorful Shading" w:locked="1" w:uiPriority="71"/>
    <w:lsdException w:name="Colorful List" w:locked="1" w:uiPriority="72"/>
    <w:lsdException w:name="Colorful Grid" w:locked="1" w:uiPriority="73"/>
    <w:lsdException w:name="Light Shading Accent 1" w:locked="1" w:uiPriority="60"/>
    <w:lsdException w:name="Light List Accent 1" w:locked="1" w:uiPriority="61"/>
    <w:lsdException w:name="Light Grid Accent 1" w:locked="1" w:uiPriority="62"/>
    <w:lsdException w:name="Medium Shading 1 Accent 1" w:locked="1" w:uiPriority="63"/>
    <w:lsdException w:name="Medium Shading 2 Accent 1" w:locked="1" w:uiPriority="64"/>
    <w:lsdException w:name="Medium List 1 Accent 1" w:locked="1" w:uiPriority="65"/>
    <w:lsdException w:name="Revision" w:semiHidden="1"/>
    <w:lsdException w:name="List Paragraph" w:locked="1" w:uiPriority="34" w:qFormat="1"/>
    <w:lsdException w:name="Quote" w:locked="1" w:uiPriority="29" w:qFormat="1"/>
    <w:lsdException w:name="Intense Quote" w:locked="1" w:uiPriority="30"/>
    <w:lsdException w:name="Medium List 2 Accent 1" w:locked="1" w:uiPriority="66"/>
    <w:lsdException w:name="Medium Grid 1 Accent 1" w:locked="1" w:uiPriority="67"/>
    <w:lsdException w:name="Medium Grid 2 Accent 1" w:locked="1" w:uiPriority="68"/>
    <w:lsdException w:name="Medium Grid 3 Accent 1" w:locked="1" w:uiPriority="69"/>
    <w:lsdException w:name="Dark List Accent 1" w:locked="1" w:uiPriority="70"/>
    <w:lsdException w:name="Colorful Shading Accent 1" w:locked="1" w:uiPriority="71"/>
    <w:lsdException w:name="Colorful List Accent 1" w:locked="1" w:uiPriority="72"/>
    <w:lsdException w:name="Colorful Grid Accent 1" w:locked="1" w:uiPriority="73"/>
    <w:lsdException w:name="Light Shading Accent 2" w:locked="1" w:uiPriority="60"/>
    <w:lsdException w:name="Light List Accent 2" w:locked="1" w:uiPriority="61"/>
    <w:lsdException w:name="Light Grid Accent 2" w:locked="1" w:uiPriority="62"/>
    <w:lsdException w:name="Medium Shading 1 Accent 2" w:locked="1" w:uiPriority="63"/>
    <w:lsdException w:name="Medium Shading 2 Accent 2" w:locked="1" w:uiPriority="64"/>
    <w:lsdException w:name="Medium List 1 Accent 2" w:locked="1" w:uiPriority="65"/>
    <w:lsdException w:name="Medium List 2 Accent 2" w:locked="1" w:uiPriority="66"/>
    <w:lsdException w:name="Medium Grid 1 Accent 2" w:locked="1" w:uiPriority="67"/>
    <w:lsdException w:name="Medium Grid 2 Accent 2" w:locked="1" w:uiPriority="68"/>
    <w:lsdException w:name="Medium Grid 3 Accent 2" w:locked="1" w:uiPriority="69"/>
    <w:lsdException w:name="Dark List Accent 2" w:locked="1" w:uiPriority="70"/>
    <w:lsdException w:name="Colorful Shading Accent 2" w:locked="1" w:uiPriority="71"/>
    <w:lsdException w:name="Colorful List Accent 2" w:locked="1" w:uiPriority="72"/>
    <w:lsdException w:name="Colorful Grid Accent 2" w:locked="1" w:uiPriority="73"/>
    <w:lsdException w:name="Light Shading Accent 3" w:locked="1" w:uiPriority="60"/>
    <w:lsdException w:name="Light List Accent 3" w:locked="1" w:uiPriority="61"/>
    <w:lsdException w:name="Light Grid Accent 3" w:locked="1" w:uiPriority="62"/>
    <w:lsdException w:name="Medium Shading 1 Accent 3" w:locked="1" w:uiPriority="63"/>
    <w:lsdException w:name="Medium Shading 2 Accent 3" w:locked="1" w:uiPriority="64"/>
    <w:lsdException w:name="Medium List 1 Accent 3" w:locked="1" w:uiPriority="65"/>
    <w:lsdException w:name="Medium List 2 Accent 3" w:locked="1" w:uiPriority="66"/>
    <w:lsdException w:name="Medium Grid 1 Accent 3" w:locked="1" w:uiPriority="67"/>
    <w:lsdException w:name="Medium Grid 2 Accent 3" w:locked="1" w:uiPriority="68"/>
    <w:lsdException w:name="Medium Grid 3 Accent 3" w:locked="1" w:uiPriority="69"/>
    <w:lsdException w:name="Dark List Accent 3" w:locked="1" w:uiPriority="70"/>
    <w:lsdException w:name="Colorful Shading Accent 3" w:locked="1" w:uiPriority="71"/>
    <w:lsdException w:name="Colorful List Accent 3" w:locked="1" w:uiPriority="72"/>
    <w:lsdException w:name="Colorful Grid Accent 3" w:locked="1" w:uiPriority="73"/>
    <w:lsdException w:name="Light Shading Accent 4" w:locked="1" w:uiPriority="60"/>
    <w:lsdException w:name="Light List Accent 4" w:locked="1" w:uiPriority="61"/>
    <w:lsdException w:name="Light Grid Accent 4" w:locked="1" w:uiPriority="62"/>
    <w:lsdException w:name="Medium Shading 1 Accent 4" w:locked="1" w:uiPriority="63"/>
    <w:lsdException w:name="Medium Shading 2 Accent 4" w:locked="1" w:uiPriority="64"/>
    <w:lsdException w:name="Medium List 1 Accent 4" w:locked="1" w:uiPriority="65"/>
    <w:lsdException w:name="Medium List 2 Accent 4" w:locked="1" w:uiPriority="66"/>
    <w:lsdException w:name="Medium Grid 1 Accent 4" w:locked="1" w:uiPriority="67"/>
    <w:lsdException w:name="Medium Grid 2 Accent 4" w:locked="1" w:uiPriority="68"/>
    <w:lsdException w:name="Medium Grid 3 Accent 4" w:locked="1" w:uiPriority="69"/>
    <w:lsdException w:name="Dark List Accent 4" w:locked="1" w:uiPriority="70"/>
    <w:lsdException w:name="Colorful Shading Accent 4" w:locked="1" w:uiPriority="71"/>
    <w:lsdException w:name="Colorful List Accent 4" w:locked="1" w:uiPriority="72"/>
    <w:lsdException w:name="Colorful Grid Accent 4" w:locked="1" w:uiPriority="73"/>
    <w:lsdException w:name="Light Shading Accent 5" w:locked="1" w:uiPriority="60"/>
    <w:lsdException w:name="Light List Accent 5" w:locked="1" w:uiPriority="61"/>
    <w:lsdException w:name="Light Grid Accent 5" w:locked="1" w:uiPriority="62"/>
    <w:lsdException w:name="Medium Shading 1 Accent 5" w:locked="1" w:uiPriority="63"/>
    <w:lsdException w:name="Medium Shading 2 Accent 5" w:locked="1" w:uiPriority="64"/>
    <w:lsdException w:name="Medium List 1 Accent 5" w:locked="1" w:uiPriority="65"/>
    <w:lsdException w:name="Medium List 2 Accent 5" w:locked="1" w:uiPriority="66"/>
    <w:lsdException w:name="Medium Grid 1 Accent 5" w:locked="1" w:uiPriority="67"/>
    <w:lsdException w:name="Medium Grid 2 Accent 5" w:locked="1" w:uiPriority="68"/>
    <w:lsdException w:name="Medium Grid 3 Accent 5" w:locked="1" w:uiPriority="69"/>
    <w:lsdException w:name="Dark List Accent 5" w:locked="1" w:uiPriority="70"/>
    <w:lsdException w:name="Colorful Shading Accent 5" w:locked="1" w:uiPriority="71"/>
    <w:lsdException w:name="Colorful List Accent 5" w:locked="1" w:uiPriority="72"/>
    <w:lsdException w:name="Colorful Grid Accent 5" w:locked="1" w:uiPriority="73"/>
    <w:lsdException w:name="Light Shading Accent 6" w:locked="1" w:uiPriority="60"/>
    <w:lsdException w:name="Light List Accent 6" w:locked="1" w:uiPriority="61"/>
    <w:lsdException w:name="Light Grid Accent 6" w:locked="1" w:uiPriority="62"/>
    <w:lsdException w:name="Medium Shading 1 Accent 6" w:locked="1" w:uiPriority="63"/>
    <w:lsdException w:name="Medium Shading 2 Accent 6" w:locked="1" w:uiPriority="64"/>
    <w:lsdException w:name="Medium List 1 Accent 6" w:locked="1" w:uiPriority="65"/>
    <w:lsdException w:name="Medium List 2 Accent 6" w:locked="1" w:uiPriority="66"/>
    <w:lsdException w:name="Medium Grid 1 Accent 6" w:locked="1" w:uiPriority="67"/>
    <w:lsdException w:name="Medium Grid 2 Accent 6" w:locked="1" w:uiPriority="68"/>
    <w:lsdException w:name="Medium Grid 3 Accent 6" w:locked="1" w:uiPriority="69"/>
    <w:lsdException w:name="Dark List Accent 6" w:locked="1" w:uiPriority="70"/>
    <w:lsdException w:name="Colorful Shading Accent 6" w:locked="1" w:uiPriority="71"/>
    <w:lsdException w:name="Colorful List Accent 6" w:locked="1" w:uiPriority="72"/>
    <w:lsdException w:name="Colorful Grid Accent 6" w:locked="1" w:uiPriority="73"/>
    <w:lsdException w:name="Subtle Emphasis" w:locked="1" w:uiPriority="19"/>
    <w:lsdException w:name="Intense Emphasis" w:locked="1" w:uiPriority="21"/>
    <w:lsdException w:name="Subtle Reference" w:locked="1" w:uiPriority="31"/>
    <w:lsdException w:name="Intense Reference" w:locked="1" w:uiPriority="32"/>
    <w:lsdException w:name="Book Title" w:locked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aliases w:val="_SC_Обычный"/>
    <w:qFormat/>
    <w:rsid w:val="00D32830"/>
    <w:pPr>
      <w:spacing w:before="240"/>
      <w:jc w:val="both"/>
    </w:pPr>
    <w:rPr>
      <w:sz w:val="24"/>
      <w:szCs w:val="24"/>
    </w:rPr>
  </w:style>
  <w:style w:type="paragraph" w:styleId="1">
    <w:name w:val="heading 1"/>
    <w:aliases w:val="_SC_Заголовок 1"/>
    <w:basedOn w:val="a1"/>
    <w:next w:val="a1"/>
    <w:link w:val="10"/>
    <w:uiPriority w:val="9"/>
    <w:qFormat/>
    <w:rsid w:val="007F2303"/>
    <w:pPr>
      <w:keepNext/>
      <w:keepLines/>
      <w:pageBreakBefore/>
      <w:numPr>
        <w:numId w:val="6"/>
      </w:numPr>
      <w:outlineLvl w:val="0"/>
    </w:pPr>
    <w:rPr>
      <w:rFonts w:ascii="Arial" w:eastAsiaTheme="majorEastAsia" w:hAnsi="Arial" w:cs="Arial"/>
      <w:b/>
      <w:bCs/>
      <w:caps/>
      <w:color w:val="006CB7"/>
      <w:sz w:val="32"/>
      <w:szCs w:val="32"/>
    </w:rPr>
  </w:style>
  <w:style w:type="paragraph" w:styleId="2">
    <w:name w:val="heading 2"/>
    <w:aliases w:val="_SC_Заголовок 2"/>
    <w:basedOn w:val="a1"/>
    <w:next w:val="a1"/>
    <w:link w:val="21"/>
    <w:uiPriority w:val="9"/>
    <w:unhideWhenUsed/>
    <w:qFormat/>
    <w:rsid w:val="00151A13"/>
    <w:pPr>
      <w:keepNext/>
      <w:keepLines/>
      <w:numPr>
        <w:ilvl w:val="1"/>
        <w:numId w:val="6"/>
      </w:numPr>
      <w:spacing w:before="360"/>
      <w:outlineLvl w:val="1"/>
    </w:pPr>
    <w:rPr>
      <w:rFonts w:ascii="Arial" w:eastAsiaTheme="majorEastAsia" w:hAnsi="Arial" w:cstheme="majorBidi"/>
      <w:b/>
      <w:bCs/>
      <w:caps/>
      <w:szCs w:val="26"/>
    </w:rPr>
  </w:style>
  <w:style w:type="paragraph" w:styleId="3">
    <w:name w:val="heading 3"/>
    <w:aliases w:val="_SC_Заголовок 3"/>
    <w:basedOn w:val="a1"/>
    <w:next w:val="a1"/>
    <w:link w:val="31"/>
    <w:uiPriority w:val="9"/>
    <w:unhideWhenUsed/>
    <w:qFormat/>
    <w:rsid w:val="00CE2AC5"/>
    <w:pPr>
      <w:keepNext/>
      <w:keepLines/>
      <w:numPr>
        <w:ilvl w:val="2"/>
        <w:numId w:val="6"/>
      </w:numPr>
      <w:outlineLvl w:val="2"/>
    </w:pPr>
    <w:rPr>
      <w:rFonts w:ascii="Arial" w:eastAsiaTheme="majorEastAsia" w:hAnsi="Arial" w:cstheme="majorBidi"/>
      <w:b/>
      <w:bCs/>
      <w:i/>
      <w:caps/>
      <w:color w:val="000000" w:themeColor="text1"/>
      <w:sz w:val="20"/>
    </w:rPr>
  </w:style>
  <w:style w:type="paragraph" w:styleId="4">
    <w:name w:val="heading 4"/>
    <w:aliases w:val="_SC_Заголовок 4"/>
    <w:basedOn w:val="a1"/>
    <w:next w:val="a1"/>
    <w:link w:val="40"/>
    <w:uiPriority w:val="9"/>
    <w:unhideWhenUsed/>
    <w:qFormat/>
    <w:rsid w:val="00E6460C"/>
    <w:pPr>
      <w:keepNext/>
      <w:keepLines/>
      <w:numPr>
        <w:ilvl w:val="3"/>
        <w:numId w:val="6"/>
      </w:numPr>
      <w:spacing w:after="60"/>
      <w:outlineLvl w:val="3"/>
    </w:pPr>
    <w:rPr>
      <w:rFonts w:ascii="Arial" w:eastAsiaTheme="majorEastAsia" w:hAnsi="Arial" w:cs="Arial"/>
      <w:bCs/>
      <w:i/>
      <w:iCs/>
      <w:color w:val="000000" w:themeColor="text1"/>
      <w:sz w:val="20"/>
    </w:rPr>
  </w:style>
  <w:style w:type="paragraph" w:styleId="5">
    <w:name w:val="heading 5"/>
    <w:aliases w:val="_SC_Заголовок 5"/>
    <w:basedOn w:val="4"/>
    <w:next w:val="a1"/>
    <w:link w:val="50"/>
    <w:uiPriority w:val="9"/>
    <w:unhideWhenUsed/>
    <w:rsid w:val="00941CC4"/>
    <w:pPr>
      <w:numPr>
        <w:ilvl w:val="4"/>
      </w:numPr>
      <w:tabs>
        <w:tab w:val="clear" w:pos="4123"/>
        <w:tab w:val="num" w:pos="862"/>
      </w:tabs>
      <w:ind w:left="862"/>
      <w:outlineLvl w:val="4"/>
    </w:pPr>
    <w:rPr>
      <w:i w:val="0"/>
    </w:rPr>
  </w:style>
  <w:style w:type="paragraph" w:styleId="6">
    <w:name w:val="heading 6"/>
    <w:basedOn w:val="a1"/>
    <w:next w:val="a1"/>
    <w:link w:val="60"/>
    <w:uiPriority w:val="9"/>
    <w:semiHidden/>
    <w:unhideWhenUsed/>
    <w:rsid w:val="00FA0232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rsid w:val="00FA0232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rsid w:val="00FA0232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rsid w:val="00FA0232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_SC_Заголовок 1 Знак"/>
    <w:basedOn w:val="a2"/>
    <w:link w:val="1"/>
    <w:uiPriority w:val="9"/>
    <w:rsid w:val="007F2303"/>
    <w:rPr>
      <w:rFonts w:ascii="Arial" w:eastAsiaTheme="majorEastAsia" w:hAnsi="Arial" w:cs="Arial"/>
      <w:b/>
      <w:bCs/>
      <w:caps/>
      <w:color w:val="006CB7"/>
      <w:sz w:val="32"/>
      <w:szCs w:val="32"/>
    </w:rPr>
  </w:style>
  <w:style w:type="character" w:customStyle="1" w:styleId="21">
    <w:name w:val="Заголовок 2 Знак"/>
    <w:aliases w:val="_SC_Заголовок 2 Знак"/>
    <w:basedOn w:val="a2"/>
    <w:link w:val="2"/>
    <w:uiPriority w:val="9"/>
    <w:rsid w:val="00151A13"/>
    <w:rPr>
      <w:rFonts w:ascii="Arial" w:eastAsiaTheme="majorEastAsia" w:hAnsi="Arial" w:cstheme="majorBidi"/>
      <w:b/>
      <w:bCs/>
      <w:caps/>
      <w:sz w:val="24"/>
      <w:szCs w:val="26"/>
    </w:rPr>
  </w:style>
  <w:style w:type="character" w:customStyle="1" w:styleId="31">
    <w:name w:val="Заголовок 3 Знак"/>
    <w:aliases w:val="_SC_Заголовок 3 Знак"/>
    <w:basedOn w:val="a2"/>
    <w:link w:val="3"/>
    <w:uiPriority w:val="9"/>
    <w:rsid w:val="00CE2AC5"/>
    <w:rPr>
      <w:rFonts w:ascii="Arial" w:eastAsiaTheme="majorEastAsia" w:hAnsi="Arial" w:cstheme="majorBidi"/>
      <w:b/>
      <w:bCs/>
      <w:i/>
      <w:caps/>
      <w:color w:val="000000" w:themeColor="text1"/>
      <w:szCs w:val="24"/>
    </w:rPr>
  </w:style>
  <w:style w:type="character" w:customStyle="1" w:styleId="40">
    <w:name w:val="Заголовок 4 Знак"/>
    <w:aliases w:val="_SC_Заголовок 4 Знак"/>
    <w:basedOn w:val="a2"/>
    <w:link w:val="4"/>
    <w:uiPriority w:val="9"/>
    <w:rsid w:val="00E6460C"/>
    <w:rPr>
      <w:rFonts w:ascii="Arial" w:eastAsiaTheme="majorEastAsia" w:hAnsi="Arial" w:cs="Arial"/>
      <w:bCs/>
      <w:i/>
      <w:iCs/>
      <w:color w:val="000000" w:themeColor="text1"/>
      <w:szCs w:val="24"/>
    </w:rPr>
  </w:style>
  <w:style w:type="paragraph" w:styleId="a5">
    <w:name w:val="Balloon Text"/>
    <w:basedOn w:val="a1"/>
    <w:link w:val="a6"/>
    <w:uiPriority w:val="99"/>
    <w:semiHidden/>
    <w:unhideWhenUsed/>
    <w:rsid w:val="00C36AFE"/>
    <w:pPr>
      <w:spacing w:before="0"/>
    </w:pPr>
    <w:rPr>
      <w:rFonts w:ascii="Tahoma" w:hAnsi="Tahoma" w:cs="Tahoma"/>
      <w:sz w:val="16"/>
      <w:szCs w:val="16"/>
    </w:rPr>
  </w:style>
  <w:style w:type="paragraph" w:styleId="a">
    <w:name w:val="List Bullet"/>
    <w:aliases w:val="_SC_Маркированный список"/>
    <w:basedOn w:val="a1"/>
    <w:link w:val="a7"/>
    <w:uiPriority w:val="99"/>
    <w:unhideWhenUsed/>
    <w:rsid w:val="00F22A3E"/>
    <w:pPr>
      <w:numPr>
        <w:numId w:val="1"/>
      </w:numPr>
      <w:tabs>
        <w:tab w:val="clear" w:pos="644"/>
      </w:tabs>
      <w:spacing w:before="120"/>
    </w:pPr>
  </w:style>
  <w:style w:type="paragraph" w:styleId="20">
    <w:name w:val="List Bullet 2"/>
    <w:aliases w:val="_SC_Маркированный список 2"/>
    <w:basedOn w:val="a1"/>
    <w:uiPriority w:val="99"/>
    <w:unhideWhenUsed/>
    <w:rsid w:val="00511069"/>
    <w:pPr>
      <w:numPr>
        <w:numId w:val="2"/>
      </w:numPr>
      <w:spacing w:before="120"/>
      <w:ind w:left="1434" w:hanging="357"/>
    </w:pPr>
  </w:style>
  <w:style w:type="paragraph" w:customStyle="1" w:styleId="SC3">
    <w:name w:val="_SC_Обычный перед списком"/>
    <w:basedOn w:val="a1"/>
    <w:next w:val="a"/>
    <w:qFormat/>
    <w:rsid w:val="00780959"/>
    <w:pPr>
      <w:keepNext/>
    </w:pPr>
  </w:style>
  <w:style w:type="paragraph" w:customStyle="1" w:styleId="SC1-">
    <w:name w:val="_SC_Макрированный список 1-я строка"/>
    <w:basedOn w:val="a"/>
    <w:next w:val="a"/>
    <w:qFormat/>
    <w:rsid w:val="00511069"/>
    <w:pPr>
      <w:keepNext/>
    </w:pPr>
  </w:style>
  <w:style w:type="paragraph" w:customStyle="1" w:styleId="SC4">
    <w:name w:val="_SC_Комментарий_Обычный"/>
    <w:basedOn w:val="a1"/>
    <w:next w:val="a1"/>
    <w:qFormat/>
    <w:rsid w:val="00264EA6"/>
    <w:pPr>
      <w:spacing w:after="120"/>
    </w:pPr>
    <w:rPr>
      <w:i/>
      <w:color w:val="808080"/>
      <w:sz w:val="20"/>
    </w:rPr>
  </w:style>
  <w:style w:type="paragraph" w:customStyle="1" w:styleId="SC5">
    <w:name w:val="_SC_Комментарий_Заголовок"/>
    <w:basedOn w:val="SC4"/>
    <w:next w:val="a1"/>
    <w:rsid w:val="00673015"/>
    <w:pPr>
      <w:keepNext/>
    </w:pPr>
    <w:rPr>
      <w:rFonts w:eastAsia="Times New Roman"/>
      <w:iCs/>
      <w:caps/>
      <w:szCs w:val="20"/>
    </w:rPr>
  </w:style>
  <w:style w:type="character" w:styleId="a8">
    <w:name w:val="Emphasis"/>
    <w:aliases w:val="_SC_Выделение"/>
    <w:basedOn w:val="a2"/>
    <w:qFormat/>
    <w:rsid w:val="004A329F"/>
    <w:rPr>
      <w:b/>
      <w:iCs/>
    </w:rPr>
  </w:style>
  <w:style w:type="paragraph" w:styleId="a9">
    <w:name w:val="header"/>
    <w:aliases w:val="_SC_Верхний колонтитул"/>
    <w:basedOn w:val="a1"/>
    <w:link w:val="aa"/>
    <w:uiPriority w:val="99"/>
    <w:unhideWhenUsed/>
    <w:rsid w:val="00B32360"/>
    <w:pPr>
      <w:tabs>
        <w:tab w:val="center" w:pos="4677"/>
        <w:tab w:val="right" w:pos="9355"/>
      </w:tabs>
      <w:spacing w:before="0"/>
      <w:jc w:val="right"/>
    </w:pPr>
    <w:rPr>
      <w:rFonts w:ascii="Arial" w:hAnsi="Arial" w:cs="Arial"/>
      <w:b/>
      <w:caps/>
      <w:sz w:val="10"/>
      <w:szCs w:val="10"/>
    </w:rPr>
  </w:style>
  <w:style w:type="character" w:customStyle="1" w:styleId="aa">
    <w:name w:val="Верхний колонтитул Знак"/>
    <w:aliases w:val="_SC_Верхний колонтитул Знак"/>
    <w:basedOn w:val="a2"/>
    <w:link w:val="a9"/>
    <w:uiPriority w:val="99"/>
    <w:rsid w:val="00B32360"/>
    <w:rPr>
      <w:rFonts w:ascii="Arial" w:hAnsi="Arial" w:cs="Arial"/>
      <w:b/>
      <w:caps/>
      <w:sz w:val="10"/>
      <w:szCs w:val="10"/>
    </w:rPr>
  </w:style>
  <w:style w:type="paragraph" w:styleId="ab">
    <w:name w:val="footer"/>
    <w:aliases w:val="_SC_Нижний колонтитул"/>
    <w:basedOn w:val="a1"/>
    <w:link w:val="ac"/>
    <w:uiPriority w:val="99"/>
    <w:unhideWhenUsed/>
    <w:rsid w:val="00BF01D2"/>
    <w:pPr>
      <w:tabs>
        <w:tab w:val="center" w:pos="4677"/>
        <w:tab w:val="right" w:pos="9355"/>
      </w:tabs>
      <w:spacing w:before="0"/>
      <w:jc w:val="left"/>
    </w:pPr>
    <w:rPr>
      <w:rFonts w:ascii="Arial" w:hAnsi="Arial" w:cs="Arial"/>
      <w:b/>
      <w:caps/>
      <w:sz w:val="10"/>
      <w:szCs w:val="10"/>
    </w:rPr>
  </w:style>
  <w:style w:type="character" w:customStyle="1" w:styleId="ac">
    <w:name w:val="Нижний колонтитул Знак"/>
    <w:aliases w:val="_SC_Нижний колонтитул Знак"/>
    <w:basedOn w:val="a2"/>
    <w:link w:val="ab"/>
    <w:uiPriority w:val="99"/>
    <w:rsid w:val="00BF01D2"/>
    <w:rPr>
      <w:rFonts w:ascii="Arial" w:hAnsi="Arial" w:cs="Arial"/>
      <w:b/>
      <w:caps/>
      <w:sz w:val="10"/>
      <w:szCs w:val="10"/>
    </w:rPr>
  </w:style>
  <w:style w:type="table" w:styleId="ad">
    <w:name w:val="Table Grid"/>
    <w:basedOn w:val="a3"/>
    <w:uiPriority w:val="59"/>
    <w:locked/>
    <w:rsid w:val="00F21C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page number"/>
    <w:aliases w:val="_SC_Номер страницы"/>
    <w:basedOn w:val="a2"/>
    <w:uiPriority w:val="99"/>
    <w:unhideWhenUsed/>
    <w:rsid w:val="00BB73D7"/>
    <w:rPr>
      <w:sz w:val="12"/>
    </w:rPr>
  </w:style>
  <w:style w:type="paragraph" w:customStyle="1" w:styleId="SC6">
    <w:name w:val="_SC_Комментарий_Маркированный"/>
    <w:basedOn w:val="a"/>
    <w:qFormat/>
    <w:rsid w:val="006713C3"/>
    <w:rPr>
      <w:i/>
      <w:color w:val="808080"/>
      <w:sz w:val="20"/>
    </w:rPr>
  </w:style>
  <w:style w:type="paragraph" w:styleId="af">
    <w:name w:val="caption"/>
    <w:aliases w:val="_SC_Таблица Название"/>
    <w:basedOn w:val="a1"/>
    <w:next w:val="a1"/>
    <w:uiPriority w:val="35"/>
    <w:unhideWhenUsed/>
    <w:qFormat/>
    <w:rsid w:val="00A3472B"/>
    <w:pPr>
      <w:keepNext/>
      <w:keepLines/>
      <w:spacing w:before="120" w:after="60"/>
      <w:contextualSpacing/>
      <w:jc w:val="right"/>
    </w:pPr>
    <w:rPr>
      <w:rFonts w:ascii="Arial" w:hAnsi="Arial" w:cs="Arial"/>
      <w:b/>
      <w:bCs/>
      <w:sz w:val="20"/>
      <w:szCs w:val="20"/>
    </w:rPr>
  </w:style>
  <w:style w:type="paragraph" w:customStyle="1" w:styleId="SC">
    <w:name w:val="_SC_Таблица_Нумерация"/>
    <w:basedOn w:val="a1"/>
    <w:qFormat/>
    <w:rsid w:val="003927A4"/>
    <w:pPr>
      <w:numPr>
        <w:numId w:val="104"/>
      </w:numPr>
      <w:spacing w:before="0"/>
      <w:contextualSpacing/>
    </w:pPr>
    <w:rPr>
      <w:sz w:val="20"/>
    </w:rPr>
  </w:style>
  <w:style w:type="paragraph" w:customStyle="1" w:styleId="SC7">
    <w:name w:val="_SC_Таблица_Обычный"/>
    <w:basedOn w:val="a1"/>
    <w:autoRedefine/>
    <w:qFormat/>
    <w:rsid w:val="00810A19"/>
    <w:pPr>
      <w:spacing w:before="60" w:after="60"/>
      <w:pPrChange w:id="0" w:author="Constantine Smirnov" w:date="2023-06-07T04:34:00Z">
        <w:pPr>
          <w:spacing w:before="60" w:after="60"/>
          <w:jc w:val="both"/>
        </w:pPr>
      </w:pPrChange>
    </w:pPr>
    <w:rPr>
      <w:noProof/>
      <w:snapToGrid w:val="0"/>
      <w:sz w:val="20"/>
      <w:rPrChange w:id="0" w:author="Constantine Smirnov" w:date="2023-06-07T04:34:00Z">
        <w:rPr>
          <w:rFonts w:eastAsiaTheme="minorHAnsi"/>
          <w:noProof/>
          <w:snapToGrid w:val="0"/>
          <w:szCs w:val="24"/>
          <w:lang w:val="ru-RU" w:eastAsia="en-US" w:bidi="ar-SA"/>
        </w:rPr>
      </w:rPrChange>
    </w:rPr>
  </w:style>
  <w:style w:type="paragraph" w:customStyle="1" w:styleId="SC8">
    <w:name w:val="_SC_Таблица_Шапка"/>
    <w:basedOn w:val="a1"/>
    <w:rsid w:val="007961FF"/>
    <w:pPr>
      <w:keepNext/>
      <w:keepLines/>
      <w:suppressAutoHyphens/>
      <w:spacing w:before="0"/>
      <w:jc w:val="center"/>
    </w:pPr>
    <w:rPr>
      <w:rFonts w:ascii="Arial" w:eastAsia="Times New Roman" w:hAnsi="Arial"/>
      <w:bCs/>
      <w:sz w:val="16"/>
      <w:szCs w:val="20"/>
    </w:rPr>
  </w:style>
  <w:style w:type="table" w:customStyle="1" w:styleId="SC9">
    <w:name w:val="_SC_Таблица стандартная"/>
    <w:basedOn w:val="a3"/>
    <w:uiPriority w:val="99"/>
    <w:rsid w:val="007961FF"/>
    <w:pPr>
      <w:spacing w:before="120"/>
    </w:pPr>
    <w:rPr>
      <w:sz w:val="24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shd w:val="clear" w:color="auto" w:fill="FFFFFF" w:themeFill="background1"/>
      <w:vAlign w:val="center"/>
    </w:tcPr>
    <w:tblStylePr w:type="firstRow">
      <w:pPr>
        <w:keepNext/>
        <w:keepLines/>
        <w:widowControl/>
        <w:suppressAutoHyphens/>
        <w:wordWrap/>
        <w:spacing w:beforeLines="0" w:beforeAutospacing="0" w:afterLines="0" w:afterAutospacing="0" w:line="240" w:lineRule="auto"/>
        <w:contextualSpacing w:val="0"/>
        <w:jc w:val="center"/>
        <w:outlineLvl w:val="9"/>
      </w:pPr>
      <w:rPr>
        <w:rFonts w:ascii="Arial" w:hAnsi="Arial"/>
        <w:b/>
        <w:caps/>
        <w:smallCaps w:val="0"/>
        <w:sz w:val="16"/>
      </w:rPr>
      <w:tblPr/>
      <w:tcPr>
        <w:shd w:val="clear" w:color="auto" w:fill="00B2EA"/>
      </w:tcPr>
    </w:tblStylePr>
  </w:style>
  <w:style w:type="paragraph" w:customStyle="1" w:styleId="SCa">
    <w:name w:val="_SC_Заголовок Б/Н"/>
    <w:basedOn w:val="a1"/>
    <w:next w:val="a1"/>
    <w:qFormat/>
    <w:rsid w:val="007F2303"/>
    <w:pPr>
      <w:keepNext/>
      <w:keepLines/>
      <w:pageBreakBefore/>
      <w:spacing w:after="240"/>
      <w:outlineLvl w:val="0"/>
    </w:pPr>
    <w:rPr>
      <w:rFonts w:ascii="Arial" w:hAnsi="Arial"/>
      <w:b/>
      <w:caps/>
      <w:color w:val="006CB7"/>
      <w:sz w:val="32"/>
    </w:rPr>
  </w:style>
  <w:style w:type="paragraph" w:styleId="11">
    <w:name w:val="toc 1"/>
    <w:aliases w:val="_SC_Оглавление 1"/>
    <w:basedOn w:val="a1"/>
    <w:next w:val="a1"/>
    <w:autoRedefine/>
    <w:uiPriority w:val="39"/>
    <w:unhideWhenUsed/>
    <w:rsid w:val="00810A19"/>
    <w:pPr>
      <w:tabs>
        <w:tab w:val="left" w:pos="0"/>
        <w:tab w:val="left" w:pos="504"/>
        <w:tab w:val="right" w:leader="dot" w:pos="9639"/>
      </w:tabs>
      <w:spacing w:before="120"/>
      <w:ind w:left="505" w:right="424" w:hanging="505"/>
      <w:pPrChange w:id="1" w:author="Constantine Smirnov" w:date="2023-06-07T04:34:00Z">
        <w:pPr>
          <w:tabs>
            <w:tab w:val="left" w:pos="0"/>
            <w:tab w:val="left" w:pos="504"/>
            <w:tab w:val="right" w:leader="dot" w:pos="9639"/>
          </w:tabs>
          <w:spacing w:before="120"/>
          <w:ind w:left="505" w:right="424" w:hanging="505"/>
          <w:jc w:val="both"/>
        </w:pPr>
      </w:pPrChange>
    </w:pPr>
    <w:rPr>
      <w:rFonts w:ascii="Arial" w:hAnsi="Arial"/>
      <w:b/>
      <w:caps/>
      <w:noProof/>
      <w:sz w:val="20"/>
      <w:rPrChange w:id="1" w:author="Constantine Smirnov" w:date="2023-06-07T04:34:00Z">
        <w:rPr>
          <w:rFonts w:ascii="Arial" w:eastAsiaTheme="minorHAnsi" w:hAnsi="Arial"/>
          <w:b/>
          <w:caps/>
          <w:noProof/>
          <w:szCs w:val="24"/>
          <w:lang w:val="ru-RU" w:eastAsia="en-US" w:bidi="ar-SA"/>
        </w:rPr>
      </w:rPrChange>
    </w:rPr>
  </w:style>
  <w:style w:type="paragraph" w:styleId="22">
    <w:name w:val="toc 2"/>
    <w:aliases w:val="_SC_Оглавление 2"/>
    <w:basedOn w:val="a1"/>
    <w:next w:val="a1"/>
    <w:autoRedefine/>
    <w:uiPriority w:val="39"/>
    <w:unhideWhenUsed/>
    <w:rsid w:val="00810A19"/>
    <w:pPr>
      <w:tabs>
        <w:tab w:val="left" w:pos="880"/>
        <w:tab w:val="right" w:leader="dot" w:pos="9639"/>
      </w:tabs>
      <w:spacing w:before="120"/>
      <w:ind w:left="850" w:right="425" w:hanging="612"/>
      <w:pPrChange w:id="2" w:author="Constantine Smirnov" w:date="2023-06-07T04:34:00Z">
        <w:pPr>
          <w:tabs>
            <w:tab w:val="left" w:pos="880"/>
            <w:tab w:val="right" w:leader="dot" w:pos="9639"/>
          </w:tabs>
          <w:spacing w:before="120"/>
          <w:ind w:left="850" w:right="425" w:hanging="612"/>
          <w:jc w:val="both"/>
        </w:pPr>
      </w:pPrChange>
    </w:pPr>
    <w:rPr>
      <w:rFonts w:ascii="Arial" w:hAnsi="Arial"/>
      <w:b/>
      <w:caps/>
      <w:noProof/>
      <w:sz w:val="18"/>
      <w:rPrChange w:id="2" w:author="Constantine Smirnov" w:date="2023-06-07T04:34:00Z">
        <w:rPr>
          <w:rFonts w:ascii="Arial" w:eastAsiaTheme="minorHAnsi" w:hAnsi="Arial"/>
          <w:b/>
          <w:caps/>
          <w:noProof/>
          <w:sz w:val="18"/>
          <w:szCs w:val="24"/>
          <w:lang w:val="ru-RU" w:eastAsia="en-US" w:bidi="ar-SA"/>
        </w:rPr>
      </w:rPrChange>
    </w:rPr>
  </w:style>
  <w:style w:type="paragraph" w:styleId="32">
    <w:name w:val="toc 3"/>
    <w:basedOn w:val="a1"/>
    <w:next w:val="a1"/>
    <w:autoRedefine/>
    <w:uiPriority w:val="39"/>
    <w:unhideWhenUsed/>
    <w:locked/>
    <w:rsid w:val="00DC02CE"/>
    <w:pPr>
      <w:spacing w:after="100"/>
      <w:ind w:left="480"/>
    </w:pPr>
  </w:style>
  <w:style w:type="character" w:customStyle="1" w:styleId="a6">
    <w:name w:val="Текст выноски Знак"/>
    <w:basedOn w:val="a2"/>
    <w:link w:val="a5"/>
    <w:uiPriority w:val="99"/>
    <w:semiHidden/>
    <w:rsid w:val="00C36AFE"/>
    <w:rPr>
      <w:rFonts w:ascii="Tahoma" w:hAnsi="Tahoma" w:cs="Tahoma"/>
      <w:sz w:val="16"/>
      <w:szCs w:val="16"/>
    </w:rPr>
  </w:style>
  <w:style w:type="paragraph" w:styleId="91">
    <w:name w:val="toc 9"/>
    <w:aliases w:val="_SC_Оглавление Приложение"/>
    <w:basedOn w:val="a1"/>
    <w:next w:val="a1"/>
    <w:autoRedefine/>
    <w:uiPriority w:val="39"/>
    <w:unhideWhenUsed/>
    <w:locked/>
    <w:rsid w:val="00352FBB"/>
    <w:pPr>
      <w:tabs>
        <w:tab w:val="right" w:leader="dot" w:pos="9639"/>
      </w:tabs>
      <w:spacing w:before="120"/>
      <w:ind w:left="1843" w:right="425" w:hanging="1843"/>
      <w:jc w:val="left"/>
    </w:pPr>
    <w:rPr>
      <w:rFonts w:ascii="Arial" w:hAnsi="Arial"/>
      <w:b/>
      <w:caps/>
      <w:noProof/>
      <w:sz w:val="20"/>
      <w:szCs w:val="20"/>
    </w:rPr>
  </w:style>
  <w:style w:type="paragraph" w:customStyle="1" w:styleId="SCb">
    <w:name w:val="_SC_Рисунок"/>
    <w:basedOn w:val="a1"/>
    <w:qFormat/>
    <w:rsid w:val="00DC67DC"/>
    <w:pPr>
      <w:keepNext/>
      <w:spacing w:before="120"/>
      <w:jc w:val="center"/>
    </w:pPr>
    <w:rPr>
      <w:rFonts w:ascii="Calibri" w:eastAsia="Calibri" w:hAnsi="Calibri"/>
      <w:sz w:val="22"/>
      <w:szCs w:val="22"/>
    </w:rPr>
  </w:style>
  <w:style w:type="paragraph" w:customStyle="1" w:styleId="SCc">
    <w:name w:val="_SC_Рисунок_Название"/>
    <w:basedOn w:val="af"/>
    <w:rsid w:val="00E80D70"/>
    <w:pPr>
      <w:keepNext w:val="0"/>
      <w:spacing w:before="240" w:after="120"/>
      <w:jc w:val="center"/>
    </w:pPr>
    <w:rPr>
      <w:rFonts w:eastAsia="Times New Roman" w:cs="Times New Roman"/>
    </w:rPr>
  </w:style>
  <w:style w:type="paragraph" w:customStyle="1" w:styleId="SCd">
    <w:name w:val="_SC_Таблица_Подзаголовок"/>
    <w:basedOn w:val="SC8"/>
    <w:qFormat/>
    <w:rsid w:val="007961FF"/>
    <w:pPr>
      <w:spacing w:before="120" w:after="120"/>
      <w:contextualSpacing/>
      <w:jc w:val="left"/>
    </w:pPr>
    <w:rPr>
      <w:b/>
    </w:rPr>
  </w:style>
  <w:style w:type="paragraph" w:customStyle="1" w:styleId="SCe">
    <w:name w:val="_SC_Заголовок простой"/>
    <w:basedOn w:val="SCa"/>
    <w:next w:val="a1"/>
    <w:qFormat/>
    <w:rsid w:val="00B84121"/>
    <w:rPr>
      <w:rFonts w:ascii="Times New Roman" w:hAnsi="Times New Roman"/>
      <w:caps w:val="0"/>
      <w:color w:val="000000" w:themeColor="text1"/>
      <w:sz w:val="22"/>
    </w:rPr>
  </w:style>
  <w:style w:type="character" w:styleId="af0">
    <w:name w:val="Hyperlink"/>
    <w:basedOn w:val="a2"/>
    <w:uiPriority w:val="99"/>
    <w:unhideWhenUsed/>
    <w:locked/>
    <w:rsid w:val="00247C78"/>
    <w:rPr>
      <w:color w:val="0000FF" w:themeColor="hyperlink"/>
      <w:u w:val="single"/>
    </w:rPr>
  </w:style>
  <w:style w:type="paragraph" w:customStyle="1" w:styleId="SCf">
    <w:name w:val="_SC_Титул"/>
    <w:basedOn w:val="a1"/>
    <w:qFormat/>
    <w:rsid w:val="00A548B7"/>
    <w:pPr>
      <w:spacing w:before="120" w:after="120"/>
      <w:contextualSpacing/>
      <w:jc w:val="left"/>
    </w:pPr>
    <w:rPr>
      <w:rFonts w:ascii="Arial" w:hAnsi="Arial" w:cs="Arial"/>
      <w:b/>
      <w:bCs/>
      <w:caps/>
      <w:sz w:val="18"/>
      <w:szCs w:val="20"/>
    </w:rPr>
  </w:style>
  <w:style w:type="paragraph" w:customStyle="1" w:styleId="SCf0">
    <w:name w:val="_SC_Титул Вправо"/>
    <w:basedOn w:val="SCf"/>
    <w:qFormat/>
    <w:rsid w:val="00353CE9"/>
    <w:pPr>
      <w:jc w:val="right"/>
    </w:pPr>
  </w:style>
  <w:style w:type="paragraph" w:styleId="af1">
    <w:name w:val="Title"/>
    <w:aliases w:val="_SC_Название"/>
    <w:basedOn w:val="a1"/>
    <w:next w:val="a1"/>
    <w:link w:val="af2"/>
    <w:uiPriority w:val="10"/>
    <w:qFormat/>
    <w:rsid w:val="00D50C58"/>
    <w:pPr>
      <w:keepNext/>
      <w:keepLines/>
      <w:spacing w:after="120"/>
      <w:contextualSpacing/>
      <w:jc w:val="center"/>
    </w:pPr>
    <w:rPr>
      <w:rFonts w:ascii="Arial" w:eastAsiaTheme="majorEastAsia" w:hAnsi="Arial" w:cstheme="majorBidi"/>
      <w:b/>
      <w:caps/>
      <w:color w:val="000000" w:themeColor="text1"/>
      <w:kern w:val="28"/>
      <w:sz w:val="36"/>
      <w:szCs w:val="52"/>
      <w:lang w:val="en-US"/>
    </w:rPr>
  </w:style>
  <w:style w:type="character" w:customStyle="1" w:styleId="af2">
    <w:name w:val="Заголовок Знак"/>
    <w:aliases w:val="_SC_Название Знак"/>
    <w:basedOn w:val="a2"/>
    <w:link w:val="af1"/>
    <w:uiPriority w:val="10"/>
    <w:rsid w:val="00D50C58"/>
    <w:rPr>
      <w:rFonts w:ascii="Arial" w:eastAsiaTheme="majorEastAsia" w:hAnsi="Arial" w:cstheme="majorBidi"/>
      <w:b/>
      <w:caps/>
      <w:color w:val="000000" w:themeColor="text1"/>
      <w:kern w:val="28"/>
      <w:sz w:val="36"/>
      <w:szCs w:val="52"/>
      <w:lang w:val="en-US"/>
    </w:rPr>
  </w:style>
  <w:style w:type="paragraph" w:styleId="af3">
    <w:name w:val="Subtitle"/>
    <w:aliases w:val="_SC_Подзаголовок"/>
    <w:basedOn w:val="a1"/>
    <w:next w:val="a1"/>
    <w:link w:val="af4"/>
    <w:uiPriority w:val="11"/>
    <w:qFormat/>
    <w:locked/>
    <w:rsid w:val="00AB0496"/>
    <w:pPr>
      <w:keepNext/>
      <w:keepLines/>
      <w:numPr>
        <w:ilvl w:val="1"/>
      </w:numPr>
      <w:spacing w:before="120"/>
      <w:contextualSpacing/>
      <w:jc w:val="center"/>
    </w:pPr>
    <w:rPr>
      <w:rFonts w:ascii="Arial" w:eastAsiaTheme="majorEastAsia" w:hAnsi="Arial" w:cs="Arial"/>
      <w:b/>
      <w:iCs/>
      <w:caps/>
      <w:color w:val="000000" w:themeColor="text1"/>
      <w:spacing w:val="15"/>
      <w:lang w:val="en-US"/>
    </w:rPr>
  </w:style>
  <w:style w:type="character" w:customStyle="1" w:styleId="af4">
    <w:name w:val="Подзаголовок Знак"/>
    <w:aliases w:val="_SC_Подзаголовок Знак"/>
    <w:basedOn w:val="a2"/>
    <w:link w:val="af3"/>
    <w:uiPriority w:val="11"/>
    <w:rsid w:val="00AB0496"/>
    <w:rPr>
      <w:rFonts w:ascii="Arial" w:eastAsiaTheme="majorEastAsia" w:hAnsi="Arial" w:cs="Arial"/>
      <w:b/>
      <w:iCs/>
      <w:caps/>
      <w:color w:val="000000" w:themeColor="text1"/>
      <w:spacing w:val="15"/>
      <w:sz w:val="24"/>
      <w:szCs w:val="24"/>
      <w:lang w:val="en-US"/>
    </w:rPr>
  </w:style>
  <w:style w:type="paragraph" w:customStyle="1" w:styleId="SCf1">
    <w:name w:val="_SC_Титул_Номер"/>
    <w:basedOn w:val="SCf"/>
    <w:qFormat/>
    <w:rsid w:val="00A548B7"/>
    <w:pPr>
      <w:jc w:val="center"/>
    </w:pPr>
    <w:rPr>
      <w:color w:val="FFFFFF" w:themeColor="background1"/>
      <w:sz w:val="24"/>
    </w:rPr>
  </w:style>
  <w:style w:type="paragraph" w:customStyle="1" w:styleId="SCf2">
    <w:name w:val="_SC_Титул По центру"/>
    <w:basedOn w:val="SCf"/>
    <w:next w:val="SCf"/>
    <w:qFormat/>
    <w:rsid w:val="001530C8"/>
    <w:pPr>
      <w:spacing w:after="0"/>
      <w:jc w:val="center"/>
    </w:pPr>
  </w:style>
  <w:style w:type="paragraph" w:styleId="af5">
    <w:name w:val="table of figures"/>
    <w:aliases w:val="_SC_Перечень рисунков"/>
    <w:basedOn w:val="a1"/>
    <w:next w:val="a1"/>
    <w:uiPriority w:val="99"/>
    <w:unhideWhenUsed/>
    <w:rsid w:val="00673015"/>
    <w:pPr>
      <w:tabs>
        <w:tab w:val="left" w:pos="1276"/>
        <w:tab w:val="right" w:leader="dot" w:pos="9639"/>
      </w:tabs>
      <w:ind w:left="1276" w:right="424" w:hanging="1134"/>
      <w:jc w:val="left"/>
    </w:pPr>
    <w:rPr>
      <w:rFonts w:ascii="Arial" w:hAnsi="Arial"/>
      <w:b/>
      <w:noProof/>
      <w:sz w:val="20"/>
    </w:rPr>
  </w:style>
  <w:style w:type="paragraph" w:customStyle="1" w:styleId="SCf3">
    <w:name w:val="_SC_Таблица_Маркированный список"/>
    <w:basedOn w:val="a"/>
    <w:qFormat/>
    <w:rsid w:val="00BE6F2D"/>
    <w:pPr>
      <w:tabs>
        <w:tab w:val="left" w:pos="-8756"/>
        <w:tab w:val="num" w:pos="644"/>
      </w:tabs>
      <w:spacing w:after="120"/>
      <w:contextualSpacing/>
    </w:pPr>
    <w:rPr>
      <w:sz w:val="20"/>
    </w:rPr>
  </w:style>
  <w:style w:type="paragraph" w:customStyle="1" w:styleId="SCf4">
    <w:name w:val="_SC_Таблица_Обычный По центру"/>
    <w:basedOn w:val="SC7"/>
    <w:rsid w:val="005F4AF6"/>
    <w:pPr>
      <w:jc w:val="center"/>
    </w:pPr>
    <w:rPr>
      <w:rFonts w:eastAsia="Times New Roman"/>
      <w:szCs w:val="20"/>
    </w:rPr>
  </w:style>
  <w:style w:type="paragraph" w:customStyle="1" w:styleId="SCf5">
    <w:name w:val="_SC_Обычный Группировка"/>
    <w:basedOn w:val="a1"/>
    <w:next w:val="a1"/>
    <w:qFormat/>
    <w:rsid w:val="003146A6"/>
    <w:pPr>
      <w:keepNext/>
      <w:keepLines/>
    </w:pPr>
    <w:rPr>
      <w:b/>
    </w:rPr>
  </w:style>
  <w:style w:type="paragraph" w:customStyle="1" w:styleId="SC1">
    <w:name w:val="_SC_Нумерованный"/>
    <w:basedOn w:val="a1"/>
    <w:qFormat/>
    <w:rsid w:val="00CD58FB"/>
    <w:pPr>
      <w:numPr>
        <w:numId w:val="5"/>
      </w:numPr>
      <w:spacing w:before="120" w:after="120"/>
      <w:ind w:left="851" w:hanging="494"/>
    </w:pPr>
  </w:style>
  <w:style w:type="paragraph" w:styleId="41">
    <w:name w:val="toc 4"/>
    <w:basedOn w:val="a1"/>
    <w:next w:val="a1"/>
    <w:autoRedefine/>
    <w:uiPriority w:val="39"/>
    <w:locked/>
    <w:rsid w:val="00FA0232"/>
    <w:pPr>
      <w:spacing w:before="0"/>
      <w:ind w:left="720"/>
      <w:jc w:val="left"/>
    </w:pPr>
    <w:rPr>
      <w:rFonts w:eastAsia="Times New Roman"/>
      <w:sz w:val="18"/>
      <w:szCs w:val="18"/>
      <w:lang w:eastAsia="ru-RU"/>
    </w:rPr>
  </w:style>
  <w:style w:type="character" w:customStyle="1" w:styleId="50">
    <w:name w:val="Заголовок 5 Знак"/>
    <w:aliases w:val="_SC_Заголовок 5 Знак"/>
    <w:basedOn w:val="a2"/>
    <w:link w:val="5"/>
    <w:uiPriority w:val="9"/>
    <w:rsid w:val="00941CC4"/>
    <w:rPr>
      <w:rFonts w:ascii="Arial" w:eastAsiaTheme="majorEastAsia" w:hAnsi="Arial" w:cs="Arial"/>
      <w:bCs/>
      <w:iCs/>
      <w:color w:val="000000" w:themeColor="text1"/>
      <w:szCs w:val="24"/>
    </w:rPr>
  </w:style>
  <w:style w:type="character" w:customStyle="1" w:styleId="60">
    <w:name w:val="Заголовок 6 Знак"/>
    <w:basedOn w:val="a2"/>
    <w:link w:val="6"/>
    <w:uiPriority w:val="9"/>
    <w:semiHidden/>
    <w:rsid w:val="00FA0232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</w:rPr>
  </w:style>
  <w:style w:type="character" w:customStyle="1" w:styleId="70">
    <w:name w:val="Заголовок 7 Знак"/>
    <w:basedOn w:val="a2"/>
    <w:link w:val="7"/>
    <w:uiPriority w:val="9"/>
    <w:semiHidden/>
    <w:rsid w:val="00FA0232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80">
    <w:name w:val="Заголовок 8 Знак"/>
    <w:basedOn w:val="a2"/>
    <w:link w:val="8"/>
    <w:uiPriority w:val="9"/>
    <w:semiHidden/>
    <w:rsid w:val="00FA0232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90">
    <w:name w:val="Заголовок 9 Знак"/>
    <w:basedOn w:val="a2"/>
    <w:link w:val="9"/>
    <w:uiPriority w:val="9"/>
    <w:semiHidden/>
    <w:rsid w:val="00FA0232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numbering" w:styleId="a0">
    <w:name w:val="Outline List 3"/>
    <w:basedOn w:val="a4"/>
    <w:semiHidden/>
    <w:rsid w:val="00FA0232"/>
    <w:pPr>
      <w:numPr>
        <w:numId w:val="4"/>
      </w:numPr>
    </w:pPr>
  </w:style>
  <w:style w:type="paragraph" w:customStyle="1" w:styleId="SCLandscape">
    <w:name w:val="_SC_Таблица Название Landscape"/>
    <w:basedOn w:val="af"/>
    <w:rsid w:val="00B70906"/>
    <w:pPr>
      <w:ind w:firstLine="13608"/>
    </w:pPr>
  </w:style>
  <w:style w:type="paragraph" w:customStyle="1" w:styleId="SCA3">
    <w:name w:val="_SC_Таблица Название A3"/>
    <w:basedOn w:val="af"/>
    <w:rsid w:val="009A5E09"/>
    <w:pPr>
      <w:ind w:firstLine="13183"/>
    </w:pPr>
    <w:rPr>
      <w:rFonts w:eastAsia="Times New Roman" w:cs="Times New Roman"/>
    </w:rPr>
  </w:style>
  <w:style w:type="paragraph" w:styleId="30">
    <w:name w:val="List Bullet 3"/>
    <w:aliases w:val="_SC_Маркированный список 3"/>
    <w:basedOn w:val="a1"/>
    <w:uiPriority w:val="99"/>
    <w:unhideWhenUsed/>
    <w:rsid w:val="00657154"/>
    <w:pPr>
      <w:numPr>
        <w:numId w:val="7"/>
      </w:numPr>
      <w:spacing w:before="120" w:after="120"/>
      <w:ind w:left="2058" w:hanging="357"/>
      <w:contextualSpacing/>
    </w:pPr>
    <w:rPr>
      <w:lang w:eastAsia="ru-RU"/>
    </w:rPr>
  </w:style>
  <w:style w:type="paragraph" w:customStyle="1" w:styleId="SC0">
    <w:name w:val="_SC_Приложение_Заголовок"/>
    <w:basedOn w:val="1"/>
    <w:qFormat/>
    <w:rsid w:val="007F2303"/>
    <w:pPr>
      <w:numPr>
        <w:numId w:val="8"/>
      </w:numPr>
      <w:spacing w:before="0"/>
      <w:jc w:val="left"/>
    </w:pPr>
  </w:style>
  <w:style w:type="paragraph" w:styleId="af6">
    <w:name w:val="footnote text"/>
    <w:aliases w:val="_SC_Сноска"/>
    <w:basedOn w:val="a1"/>
    <w:link w:val="af7"/>
    <w:uiPriority w:val="99"/>
    <w:unhideWhenUsed/>
    <w:rsid w:val="00BD6FFB"/>
    <w:pPr>
      <w:spacing w:before="120"/>
      <w:ind w:left="142" w:hanging="142"/>
    </w:pPr>
    <w:rPr>
      <w:sz w:val="20"/>
      <w:szCs w:val="20"/>
    </w:rPr>
  </w:style>
  <w:style w:type="character" w:customStyle="1" w:styleId="af7">
    <w:name w:val="Текст сноски Знак"/>
    <w:aliases w:val="_SC_Сноска Знак"/>
    <w:basedOn w:val="a2"/>
    <w:link w:val="af6"/>
    <w:uiPriority w:val="99"/>
    <w:rsid w:val="00BD6FFB"/>
  </w:style>
  <w:style w:type="paragraph" w:customStyle="1" w:styleId="SCf6">
    <w:name w:val="_SC_Таблица_Шапка Вертикаль"/>
    <w:basedOn w:val="SC8"/>
    <w:qFormat/>
    <w:rsid w:val="003E5281"/>
    <w:pPr>
      <w:keepNext w:val="0"/>
      <w:keepLines w:val="0"/>
      <w:ind w:left="113" w:right="113"/>
      <w:jc w:val="both"/>
    </w:pPr>
  </w:style>
  <w:style w:type="paragraph" w:customStyle="1" w:styleId="SCf7">
    <w:name w:val="_SC_Сноска Маркированный"/>
    <w:basedOn w:val="af6"/>
    <w:qFormat/>
    <w:rsid w:val="001A38E3"/>
    <w:pPr>
      <w:spacing w:before="0" w:after="120"/>
      <w:contextualSpacing/>
    </w:pPr>
  </w:style>
  <w:style w:type="paragraph" w:styleId="51">
    <w:name w:val="toc 5"/>
    <w:basedOn w:val="a1"/>
    <w:next w:val="a1"/>
    <w:autoRedefine/>
    <w:uiPriority w:val="39"/>
    <w:unhideWhenUsed/>
    <w:locked/>
    <w:rsid w:val="00767C71"/>
    <w:pPr>
      <w:spacing w:after="100"/>
      <w:ind w:left="960"/>
    </w:pPr>
  </w:style>
  <w:style w:type="paragraph" w:styleId="61">
    <w:name w:val="toc 6"/>
    <w:basedOn w:val="a1"/>
    <w:next w:val="a1"/>
    <w:autoRedefine/>
    <w:uiPriority w:val="39"/>
    <w:unhideWhenUsed/>
    <w:locked/>
    <w:rsid w:val="00767C71"/>
    <w:pPr>
      <w:spacing w:before="0" w:after="100" w:line="276" w:lineRule="auto"/>
      <w:ind w:left="110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71">
    <w:name w:val="toc 7"/>
    <w:basedOn w:val="a1"/>
    <w:next w:val="a1"/>
    <w:autoRedefine/>
    <w:uiPriority w:val="39"/>
    <w:unhideWhenUsed/>
    <w:locked/>
    <w:rsid w:val="00767C71"/>
    <w:pPr>
      <w:spacing w:before="0" w:after="100" w:line="276" w:lineRule="auto"/>
      <w:ind w:left="132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81">
    <w:name w:val="toc 8"/>
    <w:basedOn w:val="a1"/>
    <w:next w:val="a1"/>
    <w:autoRedefine/>
    <w:uiPriority w:val="39"/>
    <w:unhideWhenUsed/>
    <w:locked/>
    <w:rsid w:val="00767C71"/>
    <w:pPr>
      <w:spacing w:before="0" w:after="100" w:line="276" w:lineRule="auto"/>
      <w:ind w:left="154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customStyle="1" w:styleId="SCf8">
    <w:name w:val="_SC_Приложение_Рисунок_Заголовок"/>
    <w:basedOn w:val="SCc"/>
    <w:qFormat/>
    <w:rsid w:val="00C34572"/>
  </w:style>
  <w:style w:type="paragraph" w:customStyle="1" w:styleId="SCf9">
    <w:name w:val="_SC_Приложение_Таблица Название"/>
    <w:basedOn w:val="af"/>
    <w:qFormat/>
    <w:rsid w:val="004118DB"/>
    <w:pPr>
      <w:ind w:firstLine="8080"/>
    </w:pPr>
  </w:style>
  <w:style w:type="paragraph" w:customStyle="1" w:styleId="SCLandscape0">
    <w:name w:val="_SC_Приложение_Таблица Название Landscape"/>
    <w:basedOn w:val="SCLandscape"/>
    <w:qFormat/>
    <w:rsid w:val="00E80D70"/>
    <w:pPr>
      <w:ind w:firstLine="13183"/>
    </w:pPr>
  </w:style>
  <w:style w:type="paragraph" w:styleId="af8">
    <w:name w:val="Revision"/>
    <w:hidden/>
    <w:uiPriority w:val="99"/>
    <w:semiHidden/>
    <w:rsid w:val="001E3739"/>
    <w:rPr>
      <w:sz w:val="24"/>
      <w:szCs w:val="24"/>
    </w:rPr>
  </w:style>
  <w:style w:type="character" w:customStyle="1" w:styleId="a7">
    <w:name w:val="Маркированный список Знак"/>
    <w:aliases w:val="_SC_Маркированный список Знак"/>
    <w:basedOn w:val="a2"/>
    <w:link w:val="a"/>
    <w:uiPriority w:val="99"/>
    <w:rsid w:val="00F22A3E"/>
    <w:rPr>
      <w:sz w:val="24"/>
      <w:szCs w:val="24"/>
    </w:rPr>
  </w:style>
  <w:style w:type="table" w:customStyle="1" w:styleId="12">
    <w:name w:val="Сетка таблицы1"/>
    <w:basedOn w:val="a3"/>
    <w:next w:val="ad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Cfa">
    <w:name w:val="_SC_Таблица повёрнутая"/>
    <w:basedOn w:val="SC9"/>
    <w:uiPriority w:val="99"/>
    <w:rsid w:val="00737ED9"/>
    <w:tblPr/>
    <w:tcPr>
      <w:shd w:val="clear" w:color="auto" w:fill="FFFFFF" w:themeFill="background1"/>
    </w:tcPr>
    <w:tblStylePr w:type="firstRow">
      <w:pPr>
        <w:keepNext/>
        <w:keepLines/>
        <w:widowControl/>
        <w:suppressAutoHyphens/>
        <w:wordWrap/>
        <w:spacing w:beforeLines="0" w:beforeAutospacing="0" w:afterLines="0" w:afterAutospacing="0" w:line="240" w:lineRule="auto"/>
        <w:contextualSpacing w:val="0"/>
        <w:jc w:val="center"/>
        <w:outlineLvl w:val="9"/>
      </w:pPr>
      <w:rPr>
        <w:rFonts w:ascii="Arial" w:hAnsi="Arial"/>
        <w:b w:val="0"/>
        <w:caps w:val="0"/>
        <w:smallCaps w:val="0"/>
        <w:sz w:val="16"/>
      </w:rPr>
      <w:tblPr/>
      <w:tcPr>
        <w:shd w:val="clear" w:color="auto" w:fill="00B2EA"/>
      </w:tcPr>
    </w:tblStylePr>
    <w:tblStylePr w:type="firstCol">
      <w:rPr>
        <w:b/>
        <w:caps/>
        <w:smallCaps w:val="0"/>
      </w:rPr>
      <w:tblPr/>
      <w:tcPr>
        <w:shd w:val="clear" w:color="auto" w:fill="00B2EA"/>
      </w:tcPr>
    </w:tblStylePr>
  </w:style>
  <w:style w:type="paragraph" w:styleId="af9">
    <w:name w:val="List Paragraph"/>
    <w:basedOn w:val="a1"/>
    <w:uiPriority w:val="34"/>
    <w:qFormat/>
    <w:locked/>
    <w:rsid w:val="008903CF"/>
    <w:pPr>
      <w:spacing w:before="0" w:after="160" w:line="259" w:lineRule="auto"/>
      <w:ind w:left="720"/>
      <w:contextualSpacing/>
      <w:jc w:val="left"/>
    </w:pPr>
    <w:rPr>
      <w:rFonts w:asciiTheme="minorHAnsi" w:hAnsiTheme="minorHAnsi" w:cstheme="minorBidi"/>
      <w:sz w:val="22"/>
      <w:szCs w:val="22"/>
    </w:rPr>
  </w:style>
  <w:style w:type="character" w:styleId="afa">
    <w:name w:val="annotation reference"/>
    <w:basedOn w:val="a2"/>
    <w:uiPriority w:val="99"/>
    <w:semiHidden/>
    <w:unhideWhenUsed/>
    <w:rsid w:val="007904E7"/>
    <w:rPr>
      <w:sz w:val="16"/>
      <w:szCs w:val="16"/>
    </w:rPr>
  </w:style>
  <w:style w:type="paragraph" w:styleId="afb">
    <w:name w:val="annotation text"/>
    <w:basedOn w:val="a1"/>
    <w:link w:val="afc"/>
    <w:uiPriority w:val="99"/>
    <w:semiHidden/>
    <w:unhideWhenUsed/>
    <w:rsid w:val="007904E7"/>
    <w:rPr>
      <w:sz w:val="20"/>
      <w:szCs w:val="20"/>
    </w:rPr>
  </w:style>
  <w:style w:type="character" w:customStyle="1" w:styleId="afc">
    <w:name w:val="Текст примечания Знак"/>
    <w:basedOn w:val="a2"/>
    <w:link w:val="afb"/>
    <w:uiPriority w:val="99"/>
    <w:semiHidden/>
    <w:rsid w:val="007904E7"/>
  </w:style>
  <w:style w:type="paragraph" w:styleId="afd">
    <w:name w:val="annotation subject"/>
    <w:basedOn w:val="afb"/>
    <w:next w:val="afb"/>
    <w:link w:val="afe"/>
    <w:uiPriority w:val="99"/>
    <w:semiHidden/>
    <w:unhideWhenUsed/>
    <w:rsid w:val="007904E7"/>
    <w:rPr>
      <w:b/>
      <w:bCs/>
    </w:rPr>
  </w:style>
  <w:style w:type="character" w:customStyle="1" w:styleId="afe">
    <w:name w:val="Тема примечания Знак"/>
    <w:basedOn w:val="afc"/>
    <w:link w:val="afd"/>
    <w:uiPriority w:val="99"/>
    <w:semiHidden/>
    <w:rsid w:val="007904E7"/>
    <w:rPr>
      <w:b/>
      <w:bCs/>
    </w:rPr>
  </w:style>
  <w:style w:type="paragraph" w:customStyle="1" w:styleId="SC2">
    <w:name w:val="_SC_Таблица_Маркированный список 2"/>
    <w:basedOn w:val="SCf3"/>
    <w:qFormat/>
    <w:rsid w:val="005C19D3"/>
    <w:pPr>
      <w:numPr>
        <w:numId w:val="25"/>
      </w:numPr>
      <w:spacing w:before="0" w:after="0" w:line="276" w:lineRule="auto"/>
      <w:ind w:left="714" w:hanging="35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90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4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7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4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05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36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3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35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44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55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3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3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4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7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8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9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3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5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4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7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5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266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3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783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5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2869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65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8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5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9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4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99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16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41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4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7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3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7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76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6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7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2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26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9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204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523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64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6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977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0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4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043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42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80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3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9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85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1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825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6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590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052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147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3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428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1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594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4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770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0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62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4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880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2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784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55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2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06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523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3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064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3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65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617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4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99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5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816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7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996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5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115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0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481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9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913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26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2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72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683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8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049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9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16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3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098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723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861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0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378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6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309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098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0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380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2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033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5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587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38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17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4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30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5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451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919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812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523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1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45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14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0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61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7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662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4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75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6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709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2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918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100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5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39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2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05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3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56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995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7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71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2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25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9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216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9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361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00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122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5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583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7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59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6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17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99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1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6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217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2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13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5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832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2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98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9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236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529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9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511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6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68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8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955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0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995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7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060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52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98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9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4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5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254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1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434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0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74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6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790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57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937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1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2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984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1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679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7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306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8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668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9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479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2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08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0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14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8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427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4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736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0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832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2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51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4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279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4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13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96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9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562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9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838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51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8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05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1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129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0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360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6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38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849">
          <w:marLeft w:val="0"/>
          <w:marRight w:val="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72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2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4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8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58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11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45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52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61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82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8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73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23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2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8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8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5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39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8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1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4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4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5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8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1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3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4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94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0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82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72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74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03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10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46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7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7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8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7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3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03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98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79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76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91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81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1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71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55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0432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5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5083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23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1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26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33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25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5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98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1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17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36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9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93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3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2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0603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78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2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5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9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5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2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6114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79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settings" Target="settings.xml"/><Relationship Id="rId18" Type="http://schemas.openxmlformats.org/officeDocument/2006/relationships/header" Target="header1.xml"/><Relationship Id="rId26" Type="http://schemas.openxmlformats.org/officeDocument/2006/relationships/header" Target="header5.xml"/><Relationship Id="rId39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header" Target="header2.xml"/><Relationship Id="rId34" Type="http://schemas.openxmlformats.org/officeDocument/2006/relationships/image" Target="media/image7.png"/><Relationship Id="rId42" Type="http://schemas.openxmlformats.org/officeDocument/2006/relationships/image" Target="media/image15.png"/><Relationship Id="rId47" Type="http://schemas.openxmlformats.org/officeDocument/2006/relationships/header" Target="header7.xml"/><Relationship Id="rId50" Type="http://schemas.microsoft.com/office/2011/relationships/people" Target="people.xml"/><Relationship Id="rId7" Type="http://schemas.openxmlformats.org/officeDocument/2006/relationships/customXml" Target="../customXml/item7.xml"/><Relationship Id="rId12" Type="http://schemas.openxmlformats.org/officeDocument/2006/relationships/styles" Target="styles.xml"/><Relationship Id="rId17" Type="http://schemas.openxmlformats.org/officeDocument/2006/relationships/image" Target="media/image1.jpg"/><Relationship Id="rId25" Type="http://schemas.openxmlformats.org/officeDocument/2006/relationships/footer" Target="footer4.xml"/><Relationship Id="rId33" Type="http://schemas.openxmlformats.org/officeDocument/2006/relationships/image" Target="media/image6.png"/><Relationship Id="rId38" Type="http://schemas.openxmlformats.org/officeDocument/2006/relationships/image" Target="media/image11.jpeg"/><Relationship Id="rId46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endnotes" Target="endnotes.xml"/><Relationship Id="rId20" Type="http://schemas.openxmlformats.org/officeDocument/2006/relationships/footer" Target="footer2.xml"/><Relationship Id="rId29" Type="http://schemas.openxmlformats.org/officeDocument/2006/relationships/footer" Target="footer6.xml"/><Relationship Id="rId41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numbering" Target="numbering.xml"/><Relationship Id="rId24" Type="http://schemas.openxmlformats.org/officeDocument/2006/relationships/header" Target="header4.xml"/><Relationship Id="rId32" Type="http://schemas.openxmlformats.org/officeDocument/2006/relationships/image" Target="media/image5.png"/><Relationship Id="rId37" Type="http://schemas.openxmlformats.org/officeDocument/2006/relationships/image" Target="media/image10.png"/><Relationship Id="rId40" Type="http://schemas.openxmlformats.org/officeDocument/2006/relationships/image" Target="media/image13.png"/><Relationship Id="rId45" Type="http://schemas.openxmlformats.org/officeDocument/2006/relationships/image" Target="media/image18.png"/><Relationship Id="rId5" Type="http://schemas.openxmlformats.org/officeDocument/2006/relationships/customXml" Target="../customXml/item5.xml"/><Relationship Id="rId15" Type="http://schemas.openxmlformats.org/officeDocument/2006/relationships/footnotes" Target="footnotes.xml"/><Relationship Id="rId23" Type="http://schemas.openxmlformats.org/officeDocument/2006/relationships/header" Target="header3.xml"/><Relationship Id="rId28" Type="http://schemas.openxmlformats.org/officeDocument/2006/relationships/header" Target="header6.xml"/><Relationship Id="rId36" Type="http://schemas.openxmlformats.org/officeDocument/2006/relationships/image" Target="media/image9.png"/><Relationship Id="rId49" Type="http://schemas.openxmlformats.org/officeDocument/2006/relationships/fontTable" Target="fontTable.xml"/><Relationship Id="rId10" Type="http://schemas.openxmlformats.org/officeDocument/2006/relationships/customXml" Target="../customXml/item10.xml"/><Relationship Id="rId19" Type="http://schemas.openxmlformats.org/officeDocument/2006/relationships/footer" Target="footer1.xml"/><Relationship Id="rId31" Type="http://schemas.openxmlformats.org/officeDocument/2006/relationships/image" Target="media/image4.png"/><Relationship Id="rId44" Type="http://schemas.openxmlformats.org/officeDocument/2006/relationships/image" Target="media/image17.png"/><Relationship Id="rId4" Type="http://schemas.openxmlformats.org/officeDocument/2006/relationships/customXml" Target="../customXml/item4.xml"/><Relationship Id="rId9" Type="http://schemas.openxmlformats.org/officeDocument/2006/relationships/customXml" Target="../customXml/item9.xml"/><Relationship Id="rId14" Type="http://schemas.openxmlformats.org/officeDocument/2006/relationships/webSettings" Target="webSettings.xml"/><Relationship Id="rId22" Type="http://schemas.openxmlformats.org/officeDocument/2006/relationships/footer" Target="footer3.xml"/><Relationship Id="rId27" Type="http://schemas.openxmlformats.org/officeDocument/2006/relationships/footer" Target="footer5.xml"/><Relationship Id="rId30" Type="http://schemas.openxmlformats.org/officeDocument/2006/relationships/image" Target="media/image3.png"/><Relationship Id="rId35" Type="http://schemas.openxmlformats.org/officeDocument/2006/relationships/image" Target="media/image8.png"/><Relationship Id="rId43" Type="http://schemas.openxmlformats.org/officeDocument/2006/relationships/image" Target="media/image16.png"/><Relationship Id="rId48" Type="http://schemas.openxmlformats.org/officeDocument/2006/relationships/footer" Target="footer7.xml"/><Relationship Id="rId8" Type="http://schemas.openxmlformats.org/officeDocument/2006/relationships/customXml" Target="../customXml/item8.xml"/><Relationship Id="rId51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10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0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7.xml"/></Relationships>
</file>

<file path=customXml/_rels/item8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8.xml"/></Relationships>
</file>

<file path=customXml/_rels/item9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9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10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5B530C1F18078D4791BFA75EF6D36429" ma:contentTypeVersion="0" ma:contentTypeDescription="Создание документа." ma:contentTypeScope="" ma:versionID="78e63fd7b107b741962bcdc0072964d5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2f955febea7e716b4e91cddba171100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7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8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9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5B530C1F18078D4791BFA75EF6D36429" ma:contentTypeVersion="0" ma:contentTypeDescription="Создание документа." ma:contentTypeScope="" ma:versionID="78e63fd7b107b741962bcdc0072964d5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2f955febea7e716b4e91cddba171100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BC4BCAD-98D2-4F92-9F49-1ADA0D42F9BE}">
  <ds:schemaRefs>
    <ds:schemaRef ds:uri="http://schemas.openxmlformats.org/officeDocument/2006/bibliography"/>
  </ds:schemaRefs>
</ds:datastoreItem>
</file>

<file path=customXml/itemProps10.xml><?xml version="1.0" encoding="utf-8"?>
<ds:datastoreItem xmlns:ds="http://schemas.openxmlformats.org/officeDocument/2006/customXml" ds:itemID="{C49AE561-218D-40C6-8D4F-D0B5E64BD32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9C9C0E9-2C65-42E7-927D-B3ABA326A00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9EED6A0-5239-4326-B612-ED1116970FE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3547881-912F-45AB-B249-87929800431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7EB9DA97-44B4-4736-8C25-3052249076A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6.xml><?xml version="1.0" encoding="utf-8"?>
<ds:datastoreItem xmlns:ds="http://schemas.openxmlformats.org/officeDocument/2006/customXml" ds:itemID="{DA34A95D-A2E7-4A17-A895-9B802B6FFC3F}">
  <ds:schemaRefs>
    <ds:schemaRef ds:uri="http://schemas.openxmlformats.org/officeDocument/2006/bibliography"/>
  </ds:schemaRefs>
</ds:datastoreItem>
</file>

<file path=customXml/itemProps7.xml><?xml version="1.0" encoding="utf-8"?>
<ds:datastoreItem xmlns:ds="http://schemas.openxmlformats.org/officeDocument/2006/customXml" ds:itemID="{EC9CA908-D5C1-464E-B930-81FC1DD8C388}">
  <ds:schemaRefs>
    <ds:schemaRef ds:uri="http://schemas.microsoft.com/sharepoint/v3/contenttype/forms"/>
  </ds:schemaRefs>
</ds:datastoreItem>
</file>

<file path=customXml/itemProps8.xml><?xml version="1.0" encoding="utf-8"?>
<ds:datastoreItem xmlns:ds="http://schemas.openxmlformats.org/officeDocument/2006/customXml" ds:itemID="{C77A71C2-C5A4-4EFA-B69A-5E7351455A26}">
  <ds:schemaRefs>
    <ds:schemaRef ds:uri="http://schemas.openxmlformats.org/officeDocument/2006/bibliography"/>
  </ds:schemaRefs>
</ds:datastoreItem>
</file>

<file path=customXml/itemProps9.xml><?xml version="1.0" encoding="utf-8"?>
<ds:datastoreItem xmlns:ds="http://schemas.openxmlformats.org/officeDocument/2006/customXml" ds:itemID="{932E9CFD-7D36-4BD6-B946-994E59D891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17</Pages>
  <Words>16455</Words>
  <Characters>93797</Characters>
  <Application>Microsoft Office Word</Application>
  <DocSecurity>0</DocSecurity>
  <Lines>781</Lines>
  <Paragraphs>220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Создание портала спутниковых геоинформационных данных и сервисов морской отрасли</vt:lpstr>
    </vt:vector>
  </TitlesOfParts>
  <Manager>mvelkin@scanex.ru</Manager>
  <Company>ГК "СКАНЭКС"</Company>
  <LinksUpToDate>false</LinksUpToDate>
  <CharactersWithSpaces>110032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Создание портала спутниковых геоинформационных данных и сервисов морской отрасли</dc:title>
  <dc:subject>MariNET</dc:subject>
  <dc:creator>Mikhail Velkin</dc:creator>
  <cp:lastModifiedBy>Constantine Smirnov</cp:lastModifiedBy>
  <cp:revision>363</cp:revision>
  <cp:lastPrinted>2016-10-25T08:24:00Z</cp:lastPrinted>
  <dcterms:created xsi:type="dcterms:W3CDTF">2023-06-06T23:37:00Z</dcterms:created>
  <dcterms:modified xsi:type="dcterms:W3CDTF">2023-06-08T07:37:00Z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Тип проекта">
    <vt:lpwstr>Создание</vt:lpwstr>
  </property>
  <property fmtid="{D5CDD505-2E9C-101B-9397-08002B2CF9AE}" pid="3" name="Тип проекта_род">
    <vt:lpwstr>создания</vt:lpwstr>
  </property>
  <property fmtid="{D5CDD505-2E9C-101B-9397-08002B2CF9AE}" pid="4" name="Тип проекта_дат">
    <vt:lpwstr>созданию</vt:lpwstr>
  </property>
  <property fmtid="{D5CDD505-2E9C-101B-9397-08002B2CF9AE}" pid="5" name="Титул">
    <vt:lpwstr>создание Мобильного приложения Портала спутниковых геоинформационных данных и сервисов морской отрасли</vt:lpwstr>
  </property>
  <property fmtid="{D5CDD505-2E9C-101B-9397-08002B2CF9AE}" pid="6" name="Тип проекта_пред">
    <vt:lpwstr>создании</vt:lpwstr>
  </property>
  <property fmtid="{D5CDD505-2E9C-101B-9397-08002B2CF9AE}" pid="7" name="Тип проекта_вин">
    <vt:lpwstr>создание</vt:lpwstr>
  </property>
  <property fmtid="{D5CDD505-2E9C-101B-9397-08002B2CF9AE}" pid="8" name="Система">
    <vt:lpwstr>Портал спутниковых геоинформационных данных и сервисов морской отрасли</vt:lpwstr>
  </property>
  <property fmtid="{D5CDD505-2E9C-101B-9397-08002B2CF9AE}" pid="9" name="Система_кратк">
    <vt:lpwstr>е-Навигация</vt:lpwstr>
  </property>
  <property fmtid="{D5CDD505-2E9C-101B-9397-08002B2CF9AE}" pid="10" name="Документ">
    <vt:lpwstr>Техническое задание</vt:lpwstr>
  </property>
  <property fmtid="{D5CDD505-2E9C-101B-9397-08002B2CF9AE}" pid="11" name="Год">
    <vt:lpwstr>2017</vt:lpwstr>
  </property>
  <property fmtid="{D5CDD505-2E9C-101B-9397-08002B2CF9AE}" pid="12" name="Номер документа">
    <vt:lpwstr>1</vt:lpwstr>
  </property>
  <property fmtid="{D5CDD505-2E9C-101B-9397-08002B2CF9AE}" pid="13" name="Версия документа">
    <vt:lpwstr>1</vt:lpwstr>
  </property>
  <property fmtid="{D5CDD505-2E9C-101B-9397-08002B2CF9AE}" pid="14" name="Приёмщик">
    <vt:lpwstr>НИЦ «Маринет»</vt:lpwstr>
  </property>
  <property fmtid="{D5CDD505-2E9C-101B-9397-08002B2CF9AE}" pid="15" name="Партнер">
    <vt:lpwstr>Фонд поддержки проектов Национальной технологической инициативы</vt:lpwstr>
  </property>
  <property fmtid="{D5CDD505-2E9C-101B-9397-08002B2CF9AE}" pid="16" name="Заказчик">
    <vt:lpwstr>ООО Инженерно-технологический центр «СКАНЭКС»</vt:lpwstr>
  </property>
  <property fmtid="{D5CDD505-2E9C-101B-9397-08002B2CF9AE}" pid="17" name="Разработчик">
    <vt:lpwstr>ООО Инженерно-технологический центр «СКАНЭКС»</vt:lpwstr>
  </property>
  <property fmtid="{D5CDD505-2E9C-101B-9397-08002B2CF9AE}" pid="18" name="Оператор">
    <vt:lpwstr>ООО Инженерно-технологический центр «СКАНЭКС»</vt:lpwstr>
  </property>
  <property fmtid="{D5CDD505-2E9C-101B-9397-08002B2CF9AE}" pid="19" name="Партнером">
    <vt:lpwstr>Фондом поддержки проектов Национальной технологической инициативы</vt:lpwstr>
  </property>
  <property fmtid="{D5CDD505-2E9C-101B-9397-08002B2CF9AE}" pid="20" name="ContentTypeId">
    <vt:lpwstr>0x0101005B530C1F18078D4791BFA75EF6D36429</vt:lpwstr>
  </property>
  <property fmtid="{D5CDD505-2E9C-101B-9397-08002B2CF9AE}" pid="21" name="Подсистема">
    <vt:lpwstr>Мобильное приложение Портала спутниковых геоинформационных данных и сервисов морской отрасли</vt:lpwstr>
  </property>
  <property fmtid="{D5CDD505-2E9C-101B-9397-08002B2CF9AE}" pid="22" name="Подсистема_кратк">
    <vt:lpwstr>Подсистема</vt:lpwstr>
  </property>
  <property fmtid="{D5CDD505-2E9C-101B-9397-08002B2CF9AE}" pid="23" name="Подсистема_кратк_род">
    <vt:lpwstr>Подсистемы</vt:lpwstr>
  </property>
  <property fmtid="{D5CDD505-2E9C-101B-9397-08002B2CF9AE}" pid="24" name="Подсистема_кратк_дат">
    <vt:lpwstr>Подсистеме</vt:lpwstr>
  </property>
</Properties>
</file>